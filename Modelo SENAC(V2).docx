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9921D3" w14:textId="1EF34C63" w:rsidR="006277F7" w:rsidRDefault="00C130C4" w:rsidP="00440A07">
      <w:pPr>
        <w:jc w:val="center"/>
      </w:pPr>
      <w:r>
        <w:t>SENAC</w:t>
      </w:r>
      <w:r w:rsidR="005A6ED2">
        <w:t xml:space="preserve"> SÃO PAULO</w:t>
      </w:r>
    </w:p>
    <w:p w14:paraId="6A175BA6" w14:textId="1A98F26E" w:rsidR="007044BB" w:rsidRDefault="005A6ED2">
      <w:pPr>
        <w:jc w:val="center"/>
      </w:pPr>
      <w:r>
        <w:t>UNIDADE LAPA TITO</w:t>
      </w:r>
    </w:p>
    <w:p w14:paraId="500560F3" w14:textId="77777777" w:rsidR="005A6ED2" w:rsidRDefault="005A6ED2">
      <w:pPr>
        <w:jc w:val="center"/>
      </w:pPr>
    </w:p>
    <w:p w14:paraId="01C2D84A" w14:textId="77777777" w:rsidR="007044BB" w:rsidRDefault="007044BB">
      <w:pPr>
        <w:jc w:val="center"/>
      </w:pPr>
    </w:p>
    <w:p w14:paraId="4778A4DE" w14:textId="77777777" w:rsidR="005A6ED2" w:rsidRDefault="005A6ED2">
      <w:pPr>
        <w:jc w:val="center"/>
      </w:pPr>
    </w:p>
    <w:p w14:paraId="2AF03B9E" w14:textId="77777777" w:rsidR="007044BB" w:rsidRDefault="007044BB">
      <w:pPr>
        <w:jc w:val="center"/>
      </w:pPr>
    </w:p>
    <w:p w14:paraId="795F4D9F" w14:textId="5B4ACE89" w:rsidR="009F6A3A" w:rsidRDefault="009F6A3A" w:rsidP="009F6A3A">
      <w:pPr>
        <w:tabs>
          <w:tab w:val="left" w:pos="3795"/>
        </w:tabs>
      </w:pPr>
      <w:r>
        <w:tab/>
        <w:t>William Francisco Leite</w:t>
      </w:r>
    </w:p>
    <w:p w14:paraId="5831D5E1" w14:textId="77777777" w:rsidR="009F6A3A" w:rsidRDefault="009F6A3A" w:rsidP="009F6A3A">
      <w:pPr>
        <w:tabs>
          <w:tab w:val="left" w:pos="3795"/>
        </w:tabs>
      </w:pPr>
      <w:r>
        <w:tab/>
        <w:t>Kelly Taniguchi</w:t>
      </w:r>
    </w:p>
    <w:p w14:paraId="0AE7022A" w14:textId="77777777" w:rsidR="009F6A3A" w:rsidRDefault="009F6A3A" w:rsidP="009F6A3A">
      <w:pPr>
        <w:tabs>
          <w:tab w:val="left" w:pos="3795"/>
        </w:tabs>
      </w:pPr>
      <w:r>
        <w:tab/>
        <w:t>Osnir Estevam de Lima</w:t>
      </w:r>
    </w:p>
    <w:p w14:paraId="05A07CB8" w14:textId="77777777" w:rsidR="007044BB" w:rsidRDefault="007044BB">
      <w:pPr>
        <w:jc w:val="center"/>
      </w:pPr>
    </w:p>
    <w:p w14:paraId="78DD657F" w14:textId="77777777" w:rsidR="007044BB" w:rsidRDefault="007044BB">
      <w:pPr>
        <w:jc w:val="center"/>
      </w:pPr>
    </w:p>
    <w:p w14:paraId="608BC45A" w14:textId="77777777" w:rsidR="007044BB" w:rsidRDefault="007044BB">
      <w:pPr>
        <w:jc w:val="center"/>
      </w:pPr>
    </w:p>
    <w:p w14:paraId="6CF89D6A" w14:textId="77777777" w:rsidR="007044BB" w:rsidRDefault="007044BB">
      <w:pPr>
        <w:jc w:val="center"/>
      </w:pPr>
    </w:p>
    <w:p w14:paraId="18BBDADB" w14:textId="77777777" w:rsidR="007044BB" w:rsidRDefault="007044BB">
      <w:pPr>
        <w:jc w:val="center"/>
      </w:pPr>
    </w:p>
    <w:p w14:paraId="79C7B409" w14:textId="77777777" w:rsidR="007044BB" w:rsidRDefault="007044BB">
      <w:pPr>
        <w:jc w:val="center"/>
      </w:pPr>
    </w:p>
    <w:p w14:paraId="7D52AB1C" w14:textId="77777777" w:rsidR="007044BB" w:rsidRDefault="007044BB">
      <w:pPr>
        <w:jc w:val="center"/>
      </w:pPr>
    </w:p>
    <w:p w14:paraId="677B5C76" w14:textId="77777777" w:rsidR="007044BB" w:rsidRDefault="007044BB">
      <w:pPr>
        <w:jc w:val="center"/>
      </w:pPr>
    </w:p>
    <w:p w14:paraId="02970E7C" w14:textId="5946F7E0" w:rsidR="007044BB" w:rsidRDefault="006277F7">
      <w:pPr>
        <w:jc w:val="center"/>
      </w:pPr>
      <w:del w:id="0" w:author="WILLIAM FRANCISCO LEITE" w:date="2016-06-27T20:58:00Z">
        <w:r w:rsidDel="00B44F83">
          <w:delText xml:space="preserve">Título: </w:delText>
        </w:r>
      </w:del>
      <w:del w:id="1" w:author="WILLIAM FRANCISCO LEITE" w:date="2016-06-27T20:51:00Z">
        <w:r w:rsidDel="009A2F10">
          <w:delText>subtítulo</w:delText>
        </w:r>
      </w:del>
      <w:ins w:id="2" w:author="WILLIAM FRANCISCO LEITE" w:date="2016-06-27T20:51:00Z">
        <w:r w:rsidR="009A2F10">
          <w:t>Desenvolvimento de API para cotaç</w:t>
        </w:r>
      </w:ins>
      <w:ins w:id="3" w:author="WILLIAM FRANCISCO LEITE" w:date="2016-06-27T20:52:00Z">
        <w:r w:rsidR="009A2F10">
          <w:t>ão de produtos em redes atacadistas</w:t>
        </w:r>
      </w:ins>
    </w:p>
    <w:p w14:paraId="781368EF" w14:textId="77777777" w:rsidR="007044BB" w:rsidRDefault="007044BB">
      <w:pPr>
        <w:jc w:val="center"/>
      </w:pPr>
    </w:p>
    <w:p w14:paraId="1BAD9A61" w14:textId="77777777" w:rsidR="007044BB" w:rsidRDefault="007044BB">
      <w:pPr>
        <w:jc w:val="center"/>
      </w:pPr>
    </w:p>
    <w:p w14:paraId="6E0847E3" w14:textId="77777777" w:rsidR="007044BB" w:rsidRDefault="007044BB">
      <w:pPr>
        <w:jc w:val="center"/>
      </w:pPr>
    </w:p>
    <w:p w14:paraId="4EBAC8B3" w14:textId="77777777" w:rsidR="007044BB" w:rsidRDefault="007044BB">
      <w:pPr>
        <w:jc w:val="center"/>
      </w:pPr>
    </w:p>
    <w:p w14:paraId="6EB250F8" w14:textId="77777777" w:rsidR="007044BB" w:rsidRDefault="007044BB">
      <w:pPr>
        <w:jc w:val="center"/>
      </w:pPr>
    </w:p>
    <w:p w14:paraId="49D9210C" w14:textId="77777777" w:rsidR="007044BB" w:rsidRDefault="007044BB">
      <w:pPr>
        <w:jc w:val="center"/>
      </w:pPr>
    </w:p>
    <w:p w14:paraId="29D59304" w14:textId="77777777" w:rsidR="007044BB" w:rsidRDefault="007044BB">
      <w:pPr>
        <w:jc w:val="center"/>
      </w:pPr>
    </w:p>
    <w:p w14:paraId="0175C923" w14:textId="77777777" w:rsidR="007044BB" w:rsidRDefault="007044BB">
      <w:pPr>
        <w:jc w:val="center"/>
      </w:pPr>
    </w:p>
    <w:p w14:paraId="1EB1FE89" w14:textId="77777777" w:rsidR="007044BB" w:rsidRDefault="007044BB">
      <w:pPr>
        <w:jc w:val="center"/>
      </w:pPr>
    </w:p>
    <w:p w14:paraId="2D7E97CD" w14:textId="77777777" w:rsidR="007044BB" w:rsidRDefault="007044BB">
      <w:pPr>
        <w:jc w:val="center"/>
      </w:pPr>
    </w:p>
    <w:p w14:paraId="6C926421" w14:textId="77777777" w:rsidR="007044BB" w:rsidRDefault="007044BB">
      <w:pPr>
        <w:jc w:val="center"/>
      </w:pPr>
    </w:p>
    <w:p w14:paraId="47184794" w14:textId="0DA00DAD" w:rsidR="007044BB" w:rsidRDefault="007044BB">
      <w:pPr>
        <w:jc w:val="center"/>
      </w:pPr>
    </w:p>
    <w:p w14:paraId="50395FFE" w14:textId="77777777" w:rsidR="006277F7" w:rsidRDefault="006277F7">
      <w:pPr>
        <w:jc w:val="center"/>
      </w:pPr>
    </w:p>
    <w:p w14:paraId="097EC51F" w14:textId="77777777" w:rsidR="007044BB" w:rsidRDefault="007044BB"/>
    <w:p w14:paraId="5F5CED42" w14:textId="77777777" w:rsidR="007044BB" w:rsidRDefault="00C130C4">
      <w:pPr>
        <w:jc w:val="center"/>
      </w:pPr>
      <w:r>
        <w:t>SÃO PAULO</w:t>
      </w:r>
    </w:p>
    <w:p w14:paraId="0B06E342" w14:textId="51A8E247" w:rsidR="006277F7" w:rsidRDefault="009F6A3A">
      <w:pPr>
        <w:jc w:val="center"/>
      </w:pPr>
      <w:r>
        <w:t>2016</w:t>
      </w:r>
    </w:p>
    <w:p w14:paraId="72740FA6" w14:textId="77777777" w:rsidR="006277F7" w:rsidRDefault="006277F7" w:rsidP="006277F7">
      <w:pPr>
        <w:jc w:val="center"/>
      </w:pPr>
      <w:r>
        <w:lastRenderedPageBreak/>
        <w:br w:type="page"/>
      </w:r>
    </w:p>
    <w:p w14:paraId="0AA2007C" w14:textId="77777777" w:rsidR="009F6A3A" w:rsidRDefault="009F6A3A" w:rsidP="009F6A3A">
      <w:pPr>
        <w:jc w:val="center"/>
      </w:pPr>
      <w:r>
        <w:lastRenderedPageBreak/>
        <w:t>William Francisco Leite</w:t>
      </w:r>
    </w:p>
    <w:p w14:paraId="03F93951" w14:textId="1BA2BD0F" w:rsidR="009F6A3A" w:rsidRDefault="009F6A3A" w:rsidP="009F6A3A">
      <w:pPr>
        <w:jc w:val="center"/>
      </w:pPr>
      <w:r>
        <w:tab/>
        <w:t xml:space="preserve"> Kelly Taniguchi</w:t>
      </w:r>
    </w:p>
    <w:p w14:paraId="42156134" w14:textId="473D7448" w:rsidR="005A6ED2" w:rsidRDefault="009F6A3A" w:rsidP="009F6A3A">
      <w:pPr>
        <w:jc w:val="center"/>
      </w:pPr>
      <w:r>
        <w:t>Osnir Estevam de Lima</w:t>
      </w:r>
    </w:p>
    <w:p w14:paraId="14739893" w14:textId="77777777" w:rsidR="006277F7" w:rsidRDefault="006277F7" w:rsidP="008268A1">
      <w:pPr>
        <w:jc w:val="right"/>
      </w:pPr>
    </w:p>
    <w:p w14:paraId="6598F25D" w14:textId="77777777" w:rsidR="006277F7" w:rsidRDefault="006277F7" w:rsidP="008268A1">
      <w:pPr>
        <w:jc w:val="right"/>
      </w:pPr>
    </w:p>
    <w:p w14:paraId="09A83A86" w14:textId="77777777" w:rsidR="006277F7" w:rsidRDefault="006277F7" w:rsidP="008268A1">
      <w:pPr>
        <w:jc w:val="right"/>
      </w:pPr>
    </w:p>
    <w:p w14:paraId="7D6D349C" w14:textId="77777777" w:rsidR="006277F7" w:rsidRDefault="006277F7" w:rsidP="008268A1">
      <w:pPr>
        <w:jc w:val="right"/>
      </w:pPr>
    </w:p>
    <w:p w14:paraId="7A2CB5DE" w14:textId="1BF81AA7" w:rsidR="008268A1" w:rsidRDefault="006277F7" w:rsidP="008268A1">
      <w:pPr>
        <w:jc w:val="right"/>
      </w:pPr>
      <w:del w:id="4" w:author="WILLIAM FRANCISCO LEITE" w:date="2016-06-27T20:59:00Z">
        <w:r w:rsidDel="00B44F83">
          <w:delText xml:space="preserve">Título: </w:delText>
        </w:r>
      </w:del>
      <w:ins w:id="5" w:author="WILLIAM FRANCISCO LEITE" w:date="2016-06-27T20:52:00Z">
        <w:r w:rsidR="009A2F10" w:rsidRPr="009A2F10">
          <w:t>Desenvolvimento de API para cotação de produtos em redes atacadistas</w:t>
        </w:r>
      </w:ins>
      <w:del w:id="6" w:author="WILLIAM FRANCISCO LEITE" w:date="2016-06-27T20:52:00Z">
        <w:r w:rsidDel="009A2F10">
          <w:delText>subtítulo</w:delText>
        </w:r>
      </w:del>
    </w:p>
    <w:p w14:paraId="05A4A6AB" w14:textId="77777777" w:rsidR="006277F7" w:rsidRDefault="006277F7" w:rsidP="006277F7">
      <w:pPr>
        <w:ind w:left="3600" w:right="1273"/>
      </w:pPr>
    </w:p>
    <w:p w14:paraId="495B2530" w14:textId="77777777" w:rsidR="006277F7" w:rsidRDefault="006277F7" w:rsidP="006277F7">
      <w:pPr>
        <w:ind w:left="3600" w:right="1273"/>
      </w:pPr>
    </w:p>
    <w:p w14:paraId="70F44099" w14:textId="77777777" w:rsidR="006277F7" w:rsidRDefault="006277F7" w:rsidP="006277F7">
      <w:pPr>
        <w:ind w:left="3600" w:right="1273"/>
      </w:pPr>
    </w:p>
    <w:p w14:paraId="6A870B3C" w14:textId="77777777" w:rsidR="006277F7" w:rsidRDefault="006277F7" w:rsidP="006277F7">
      <w:pPr>
        <w:ind w:left="3600" w:right="1273"/>
      </w:pPr>
    </w:p>
    <w:p w14:paraId="63FEC55F" w14:textId="77777777" w:rsidR="006277F7" w:rsidRDefault="006277F7" w:rsidP="006277F7">
      <w:pPr>
        <w:ind w:left="3600" w:right="1273"/>
      </w:pPr>
    </w:p>
    <w:p w14:paraId="6C7E384E" w14:textId="7E7A3F8C" w:rsidR="007044BB" w:rsidRDefault="009F6A3A" w:rsidP="006277F7">
      <w:pPr>
        <w:ind w:left="3600" w:right="1273"/>
      </w:pPr>
      <w:r>
        <w:t>Trabalho de Conclusão de Curso apresentado ao Centro Universitário Senac – unidade Lapa Tito, como exigência parcial para obtenção do grau de especialista em Engenharia Web.</w:t>
      </w:r>
      <w:r w:rsidR="00C130C4">
        <w:t xml:space="preserve"> </w:t>
      </w:r>
    </w:p>
    <w:p w14:paraId="469B6760" w14:textId="5D7AAB7F" w:rsidR="007044BB" w:rsidRDefault="007044BB">
      <w:pPr>
        <w:jc w:val="center"/>
      </w:pPr>
    </w:p>
    <w:p w14:paraId="4612119C" w14:textId="25D93E7F" w:rsidR="006277F7" w:rsidRDefault="006277F7">
      <w:pPr>
        <w:jc w:val="center"/>
      </w:pPr>
    </w:p>
    <w:p w14:paraId="7F54B995" w14:textId="706B0C0D" w:rsidR="006277F7" w:rsidRDefault="006277F7">
      <w:pPr>
        <w:jc w:val="center"/>
      </w:pPr>
    </w:p>
    <w:p w14:paraId="03DEDBBE" w14:textId="77777777" w:rsidR="007044BB" w:rsidRDefault="007044BB">
      <w:pPr>
        <w:jc w:val="center"/>
      </w:pPr>
    </w:p>
    <w:p w14:paraId="2CB7509C" w14:textId="77777777" w:rsidR="007044BB" w:rsidRDefault="00C130C4">
      <w:pPr>
        <w:jc w:val="center"/>
      </w:pPr>
      <w:r>
        <w:t>SÃO PAULO</w:t>
      </w:r>
    </w:p>
    <w:p w14:paraId="6F8840FC" w14:textId="3B3A76B0" w:rsidR="009209FD" w:rsidRDefault="009F6A3A" w:rsidP="00ED26AA">
      <w:pPr>
        <w:jc w:val="center"/>
      </w:pPr>
      <w:r>
        <w:t>2016</w:t>
      </w:r>
      <w:r w:rsidR="009209FD">
        <w:br w:type="page"/>
      </w:r>
    </w:p>
    <w:p w14:paraId="6B342CE9" w14:textId="77777777" w:rsidR="008268A1" w:rsidRDefault="008268A1">
      <w:pPr>
        <w:rPr>
          <w:sz w:val="16"/>
          <w:szCs w:val="16"/>
        </w:rPr>
      </w:pPr>
    </w:p>
    <w:p w14:paraId="5E7A6E91" w14:textId="77777777" w:rsidR="00093B72" w:rsidRDefault="00093B72">
      <w:pPr>
        <w:rPr>
          <w:sz w:val="16"/>
          <w:szCs w:val="16"/>
        </w:rPr>
      </w:pPr>
    </w:p>
    <w:p w14:paraId="19F0A3EB" w14:textId="77777777" w:rsidR="00093B72" w:rsidRDefault="00093B72">
      <w:pPr>
        <w:rPr>
          <w:sz w:val="16"/>
          <w:szCs w:val="16"/>
        </w:rPr>
      </w:pPr>
    </w:p>
    <w:p w14:paraId="3FCD2FC9" w14:textId="77777777" w:rsidR="00093B72" w:rsidRDefault="00093B72">
      <w:pPr>
        <w:rPr>
          <w:sz w:val="16"/>
          <w:szCs w:val="16"/>
        </w:rPr>
      </w:pPr>
    </w:p>
    <w:p w14:paraId="3DAEFB73" w14:textId="77777777" w:rsidR="00093B72" w:rsidRDefault="00093B72">
      <w:pPr>
        <w:rPr>
          <w:sz w:val="16"/>
          <w:szCs w:val="16"/>
        </w:rPr>
      </w:pPr>
    </w:p>
    <w:p w14:paraId="7CA050B0" w14:textId="77777777" w:rsidR="00093B72" w:rsidRDefault="00093B72">
      <w:pPr>
        <w:rPr>
          <w:sz w:val="16"/>
          <w:szCs w:val="16"/>
        </w:rPr>
      </w:pPr>
    </w:p>
    <w:p w14:paraId="2D44765C" w14:textId="77777777" w:rsidR="00093B72" w:rsidRDefault="00093B72">
      <w:pPr>
        <w:rPr>
          <w:sz w:val="16"/>
          <w:szCs w:val="16"/>
        </w:rPr>
      </w:pPr>
    </w:p>
    <w:p w14:paraId="367D7C2B" w14:textId="77777777" w:rsidR="00093B72" w:rsidRDefault="00093B72">
      <w:pPr>
        <w:rPr>
          <w:sz w:val="16"/>
          <w:szCs w:val="16"/>
        </w:rPr>
      </w:pPr>
    </w:p>
    <w:p w14:paraId="071141CF" w14:textId="77777777" w:rsidR="00093B72" w:rsidRDefault="00093B72">
      <w:pPr>
        <w:rPr>
          <w:sz w:val="16"/>
          <w:szCs w:val="16"/>
        </w:rPr>
      </w:pPr>
    </w:p>
    <w:p w14:paraId="3C1660EA" w14:textId="77777777" w:rsidR="00093B72" w:rsidRDefault="00093B72">
      <w:pPr>
        <w:rPr>
          <w:sz w:val="16"/>
          <w:szCs w:val="16"/>
        </w:rPr>
      </w:pPr>
    </w:p>
    <w:p w14:paraId="4190CC1F" w14:textId="77777777" w:rsidR="00093B72" w:rsidRDefault="00093B72">
      <w:pPr>
        <w:rPr>
          <w:sz w:val="16"/>
          <w:szCs w:val="16"/>
        </w:rPr>
      </w:pPr>
    </w:p>
    <w:p w14:paraId="6AF3964E" w14:textId="77777777" w:rsidR="00093B72" w:rsidRDefault="00093B72">
      <w:pPr>
        <w:rPr>
          <w:sz w:val="16"/>
          <w:szCs w:val="16"/>
        </w:rPr>
      </w:pPr>
    </w:p>
    <w:p w14:paraId="1DDA0E65" w14:textId="77777777" w:rsidR="00093B72" w:rsidRDefault="00093B72">
      <w:pPr>
        <w:rPr>
          <w:sz w:val="16"/>
          <w:szCs w:val="16"/>
        </w:rPr>
      </w:pPr>
    </w:p>
    <w:p w14:paraId="7CF144EA" w14:textId="77777777" w:rsidR="00093B72" w:rsidRDefault="00093B72">
      <w:pPr>
        <w:rPr>
          <w:sz w:val="16"/>
          <w:szCs w:val="16"/>
        </w:rPr>
      </w:pPr>
    </w:p>
    <w:p w14:paraId="4EEDB28D" w14:textId="77777777" w:rsidR="00093B72" w:rsidRDefault="00093B72">
      <w:pPr>
        <w:rPr>
          <w:sz w:val="16"/>
          <w:szCs w:val="16"/>
        </w:rPr>
      </w:pPr>
    </w:p>
    <w:p w14:paraId="0FE7BAA5" w14:textId="77777777" w:rsidR="00093B72" w:rsidRDefault="00093B72">
      <w:pPr>
        <w:rPr>
          <w:sz w:val="16"/>
          <w:szCs w:val="16"/>
        </w:rPr>
      </w:pPr>
    </w:p>
    <w:p w14:paraId="1917EECC" w14:textId="77777777" w:rsidR="008268A1" w:rsidRDefault="008268A1">
      <w:pPr>
        <w:rPr>
          <w:sz w:val="16"/>
          <w:szCs w:val="16"/>
        </w:rPr>
      </w:pPr>
    </w:p>
    <w:p w14:paraId="4630C001" w14:textId="77777777" w:rsidR="008268A1" w:rsidRPr="008268A1" w:rsidRDefault="008268A1">
      <w:pPr>
        <w:rPr>
          <w:sz w:val="18"/>
          <w:szCs w:val="18"/>
        </w:rPr>
      </w:pPr>
    </w:p>
    <w:p w14:paraId="7D08F5BE" w14:textId="2D88F151" w:rsidR="008268A1" w:rsidRPr="008268A1" w:rsidRDefault="008268A1" w:rsidP="008268A1">
      <w:pPr>
        <w:rPr>
          <w:sz w:val="18"/>
          <w:szCs w:val="18"/>
        </w:rPr>
      </w:pPr>
      <w:r>
        <w:rPr>
          <w:sz w:val="18"/>
          <w:szCs w:val="18"/>
        </w:rPr>
        <w:t xml:space="preserve">      </w:t>
      </w:r>
      <w:r w:rsidRPr="008268A1">
        <w:rPr>
          <w:sz w:val="18"/>
          <w:szCs w:val="18"/>
        </w:rPr>
        <w:t>Ficha catalográfica elaborada pela Biblioteca do Centro Universitário Senac</w:t>
      </w:r>
    </w:p>
    <w:p w14:paraId="7964DAF3" w14:textId="799E6D0A" w:rsidR="00020410" w:rsidRDefault="00093B72">
      <w:r w:rsidRPr="008268A1">
        <w:rPr>
          <w:noProof/>
          <w:sz w:val="18"/>
          <w:szCs w:val="18"/>
        </w:rPr>
        <mc:AlternateContent>
          <mc:Choice Requires="wps">
            <w:drawing>
              <wp:anchor distT="0" distB="0" distL="114300" distR="114300" simplePos="0" relativeHeight="251655680" behindDoc="0" locked="0" layoutInCell="1" allowOverlap="1" wp14:anchorId="38F866A6" wp14:editId="071CADDE">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CB353A" w:rsidRPr="001B3797" w:rsidRDefault="00CB353A"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CB353A" w:rsidRPr="001B3797" w:rsidRDefault="00CB353A"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CB353A" w:rsidRPr="001B3797" w:rsidRDefault="00CB353A"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CB353A" w:rsidRPr="001B3797" w:rsidRDefault="00CB353A"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CB353A" w:rsidRPr="001B3797" w:rsidRDefault="00CB353A"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CB353A" w:rsidRPr="001B3797" w:rsidRDefault="00CB353A"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CB353A" w:rsidRDefault="00CB353A"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CB353A" w:rsidRPr="001B3797" w:rsidRDefault="00CB353A"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CB353A" w:rsidRPr="001B3797" w:rsidRDefault="00CB353A"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CB353A" w:rsidRPr="001B3797" w:rsidRDefault="00CB353A"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CB353A" w:rsidRPr="001B3797" w:rsidRDefault="00CB353A"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CB353A" w:rsidRPr="001B3797" w:rsidRDefault="00CB353A"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CB353A" w:rsidRPr="001B3797" w:rsidRDefault="00CB353A"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CB353A" w:rsidRDefault="00CB353A" w:rsidP="008268A1"/>
                  </w:txbxContent>
                </v:textbox>
                <w10:wrap anchorx="margin"/>
              </v:shape>
            </w:pict>
          </mc:Fallback>
        </mc:AlternateContent>
      </w:r>
      <w:r w:rsidR="00020410">
        <w:br w:type="page"/>
      </w:r>
    </w:p>
    <w:p w14:paraId="032C8F36" w14:textId="77777777" w:rsidR="009F6A3A" w:rsidRDefault="009F6A3A" w:rsidP="009F6A3A">
      <w:pPr>
        <w:ind w:left="567"/>
      </w:pPr>
      <w:r>
        <w:lastRenderedPageBreak/>
        <w:t>William Francisco Leite</w:t>
      </w:r>
    </w:p>
    <w:p w14:paraId="5F7ECDD4" w14:textId="3DFDF4F2" w:rsidR="009F6A3A" w:rsidRDefault="009F6A3A" w:rsidP="009F6A3A">
      <w:pPr>
        <w:ind w:left="567"/>
      </w:pPr>
      <w:r>
        <w:tab/>
      </w:r>
      <w:r>
        <w:tab/>
        <w:t>Kelly Taniguchi</w:t>
      </w:r>
    </w:p>
    <w:p w14:paraId="68116D74" w14:textId="52AAD037" w:rsidR="006277F7" w:rsidRDefault="009F6A3A" w:rsidP="009F6A3A">
      <w:pPr>
        <w:ind w:left="567"/>
      </w:pPr>
      <w:r>
        <w:t>Osnir Estevam de Lima</w:t>
      </w:r>
    </w:p>
    <w:p w14:paraId="246B0886" w14:textId="77777777" w:rsidR="007044BB" w:rsidRDefault="007044BB" w:rsidP="007B3A45">
      <w:pPr>
        <w:ind w:left="4536"/>
      </w:pPr>
    </w:p>
    <w:p w14:paraId="3932B5DA" w14:textId="77777777" w:rsidR="007044BB" w:rsidRDefault="007044BB" w:rsidP="007B3A45">
      <w:pPr>
        <w:ind w:left="4536"/>
      </w:pPr>
    </w:p>
    <w:p w14:paraId="6977365F" w14:textId="77777777" w:rsidR="007044BB" w:rsidRDefault="007044BB" w:rsidP="007B3A45">
      <w:pPr>
        <w:ind w:left="4536"/>
      </w:pPr>
    </w:p>
    <w:p w14:paraId="7D0FF8C8" w14:textId="347BF8B3" w:rsidR="00D231E9" w:rsidRDefault="006277F7" w:rsidP="007B3A45">
      <w:pPr>
        <w:ind w:left="4536"/>
      </w:pPr>
      <w:del w:id="7" w:author="WILLIAM FRANCISCO LEITE" w:date="2016-06-27T20:59:00Z">
        <w:r w:rsidDel="00B44F83">
          <w:delText xml:space="preserve">Título: </w:delText>
        </w:r>
      </w:del>
      <w:ins w:id="8" w:author="WILLIAM FRANCISCO LEITE" w:date="2016-06-27T20:53:00Z">
        <w:r w:rsidR="00B44F83" w:rsidRPr="00B44F83">
          <w:t>Desenvolvimento de API para cotação de produtos em redes atacadistas</w:t>
        </w:r>
      </w:ins>
      <w:del w:id="9" w:author="WILLIAM FRANCISCO LEITE" w:date="2016-06-27T20:53:00Z">
        <w:r w:rsidDel="00B44F83">
          <w:delText>subtítulo</w:delText>
        </w:r>
      </w:del>
    </w:p>
    <w:p w14:paraId="1969BBCB" w14:textId="77777777" w:rsidR="007044BB" w:rsidRDefault="007044BB" w:rsidP="007B3A45">
      <w:pPr>
        <w:ind w:left="4536"/>
      </w:pPr>
    </w:p>
    <w:p w14:paraId="08562767" w14:textId="77777777" w:rsidR="007044BB" w:rsidRDefault="007044BB" w:rsidP="007B3A45">
      <w:pPr>
        <w:ind w:left="4536"/>
      </w:pPr>
    </w:p>
    <w:p w14:paraId="6C3246EC" w14:textId="77777777" w:rsidR="007044BB" w:rsidRDefault="007044BB" w:rsidP="007B3A45">
      <w:pPr>
        <w:ind w:left="4536"/>
      </w:pPr>
    </w:p>
    <w:p w14:paraId="5FD7C7E4" w14:textId="77777777" w:rsidR="007044BB" w:rsidRDefault="00C130C4" w:rsidP="007B3A45">
      <w:pPr>
        <w:ind w:left="4536"/>
      </w:pPr>
      <w:r>
        <w:t xml:space="preserve">Trabalho de Conclusão de Curso apresentado ao Centro Universitário Senac – unidade Lapa Tito, como exigência parcial para obtenção do grau de especialista em Engenharia Web. </w:t>
      </w:r>
    </w:p>
    <w:p w14:paraId="741C4EEA" w14:textId="77777777" w:rsidR="007044BB" w:rsidRDefault="007044BB" w:rsidP="007B3A45">
      <w:pPr>
        <w:ind w:left="4536"/>
      </w:pPr>
    </w:p>
    <w:p w14:paraId="7D0C6615" w14:textId="7D168945" w:rsidR="007044BB" w:rsidRDefault="00C130C4" w:rsidP="007B3A45">
      <w:pPr>
        <w:ind w:left="4536"/>
      </w:pPr>
      <w:r>
        <w:t>Orientador: Prof. Daniel Paz de Araújo</w:t>
      </w:r>
    </w:p>
    <w:p w14:paraId="5FB5363A" w14:textId="77777777" w:rsidR="007044BB" w:rsidRDefault="007044BB">
      <w:pPr>
        <w:ind w:left="720"/>
      </w:pPr>
    </w:p>
    <w:p w14:paraId="60199C7B" w14:textId="77777777" w:rsidR="007044BB" w:rsidRDefault="007044BB" w:rsidP="00D231E9"/>
    <w:p w14:paraId="51951724" w14:textId="77777777" w:rsidR="007044BB" w:rsidRDefault="007044BB">
      <w:pPr>
        <w:ind w:left="720"/>
      </w:pPr>
    </w:p>
    <w:p w14:paraId="5FA58E9A" w14:textId="77777777" w:rsidR="007044BB" w:rsidRDefault="00C130C4" w:rsidP="006277F7">
      <w:pPr>
        <w:ind w:left="567" w:right="565"/>
      </w:pPr>
      <w:r>
        <w:t xml:space="preserve">A banca examinadora dos Trabalhos de Conclusão, em sessão pública realizada em __________/____ /______ , considerou o(a) candidato(a): </w:t>
      </w:r>
    </w:p>
    <w:p w14:paraId="6D5C9192" w14:textId="1AD62973" w:rsidR="007044BB" w:rsidRDefault="007044BB" w:rsidP="006277F7"/>
    <w:p w14:paraId="2500D694" w14:textId="77777777" w:rsidR="006277F7" w:rsidRDefault="006277F7" w:rsidP="006277F7"/>
    <w:p w14:paraId="13496FE6" w14:textId="77777777" w:rsidR="007044BB" w:rsidRDefault="00C130C4" w:rsidP="006277F7">
      <w:r>
        <w:t>1) Examinador(a)</w:t>
      </w:r>
    </w:p>
    <w:p w14:paraId="035686BA" w14:textId="77777777" w:rsidR="007044BB" w:rsidRDefault="007044BB" w:rsidP="006277F7"/>
    <w:p w14:paraId="297B3B94" w14:textId="77777777" w:rsidR="007044BB" w:rsidRDefault="007044BB" w:rsidP="006277F7"/>
    <w:p w14:paraId="77A96478" w14:textId="77777777" w:rsidR="007044BB" w:rsidRDefault="00C130C4" w:rsidP="006277F7">
      <w:r>
        <w:t xml:space="preserve">2) Examinador(a) </w:t>
      </w:r>
    </w:p>
    <w:p w14:paraId="38804947" w14:textId="77777777" w:rsidR="007044BB" w:rsidRDefault="007044BB" w:rsidP="006277F7"/>
    <w:p w14:paraId="2C880209" w14:textId="77777777" w:rsidR="007044BB" w:rsidRDefault="007044BB" w:rsidP="006277F7"/>
    <w:p w14:paraId="78C2D38E" w14:textId="77777777" w:rsidR="007044BB" w:rsidRDefault="00C130C4" w:rsidP="006277F7">
      <w:r>
        <w:t>3) Presidente</w:t>
      </w:r>
    </w:p>
    <w:p w14:paraId="653AE8F1" w14:textId="77777777" w:rsidR="007044BB" w:rsidRDefault="007044BB"/>
    <w:p w14:paraId="15C7CBB4" w14:textId="77777777" w:rsidR="006277F7" w:rsidRDefault="006277F7">
      <w:r>
        <w:br w:type="page"/>
      </w:r>
    </w:p>
    <w:p w14:paraId="7CC35F68" w14:textId="2A6F8272" w:rsidR="006277F7" w:rsidRDefault="006277F7" w:rsidP="007B3A45">
      <w:pPr>
        <w:ind w:left="4536" w:right="1132"/>
      </w:pPr>
      <w:r>
        <w:lastRenderedPageBreak/>
        <w:t>Dedicatória (opcional)</w:t>
      </w:r>
    </w:p>
    <w:p w14:paraId="4308123A" w14:textId="326E601C" w:rsidR="006277F7" w:rsidRDefault="006277F7">
      <w:r>
        <w:br w:type="page"/>
      </w:r>
    </w:p>
    <w:p w14:paraId="61507A2B" w14:textId="6E3003A0" w:rsidR="001B3797" w:rsidRDefault="001B3797" w:rsidP="006277F7">
      <w:pPr>
        <w:jc w:val="center"/>
        <w:rPr>
          <w:b/>
        </w:rPr>
      </w:pPr>
      <w:r w:rsidRPr="001B3797">
        <w:rPr>
          <w:b/>
        </w:rPr>
        <w:lastRenderedPageBreak/>
        <w:t>AGRADECIMENTOS</w:t>
      </w:r>
      <w:r w:rsidR="006277F7">
        <w:rPr>
          <w:b/>
        </w:rPr>
        <w:t xml:space="preserve"> (opcional)</w:t>
      </w:r>
    </w:p>
    <w:p w14:paraId="5020B150" w14:textId="6973416D" w:rsidR="001B3797" w:rsidRPr="007B3A45" w:rsidRDefault="001B3797" w:rsidP="001B3797">
      <w:pPr>
        <w:spacing w:after="240"/>
        <w:jc w:val="center"/>
      </w:pPr>
    </w:p>
    <w:p w14:paraId="05A1E983" w14:textId="2A0E98C2" w:rsidR="007B3A45" w:rsidRPr="007B3A45" w:rsidRDefault="007B3A45" w:rsidP="001B3797">
      <w:pPr>
        <w:spacing w:after="240"/>
        <w:jc w:val="center"/>
      </w:pPr>
    </w:p>
    <w:p w14:paraId="0D07206C" w14:textId="020C070E" w:rsidR="007B3A45" w:rsidRPr="007B3A45" w:rsidRDefault="007B3A45" w:rsidP="001B3797">
      <w:pPr>
        <w:spacing w:after="240"/>
        <w:jc w:val="center"/>
      </w:pPr>
    </w:p>
    <w:p w14:paraId="227745E1" w14:textId="7D3AEED8" w:rsidR="007B3A45" w:rsidRPr="007B3A45" w:rsidRDefault="007B3A45" w:rsidP="001B3797">
      <w:pPr>
        <w:spacing w:after="240"/>
        <w:jc w:val="center"/>
      </w:pPr>
    </w:p>
    <w:p w14:paraId="58E9C47C" w14:textId="559A8C47" w:rsidR="007B3A45" w:rsidRPr="007B3A45" w:rsidRDefault="007B3A45" w:rsidP="001B3797">
      <w:pPr>
        <w:spacing w:after="240"/>
        <w:jc w:val="center"/>
      </w:pPr>
    </w:p>
    <w:p w14:paraId="25046D31" w14:textId="04EFD2A1" w:rsidR="007B3A45" w:rsidRPr="007B3A45" w:rsidRDefault="007B3A45" w:rsidP="001B3797">
      <w:pPr>
        <w:spacing w:after="240"/>
        <w:jc w:val="center"/>
      </w:pPr>
    </w:p>
    <w:p w14:paraId="7F701C9D" w14:textId="190E1CF2" w:rsidR="007B3A45" w:rsidRPr="007B3A45" w:rsidRDefault="007B3A45" w:rsidP="001B3797">
      <w:pPr>
        <w:spacing w:after="240"/>
        <w:jc w:val="center"/>
      </w:pPr>
    </w:p>
    <w:p w14:paraId="4D792CAE" w14:textId="16AA1CF8" w:rsidR="007B3A45" w:rsidRPr="007B3A45" w:rsidRDefault="007B3A45" w:rsidP="001B3797">
      <w:pPr>
        <w:spacing w:after="240"/>
        <w:jc w:val="center"/>
      </w:pPr>
    </w:p>
    <w:p w14:paraId="17260574" w14:textId="77777777" w:rsidR="007B3A45" w:rsidRPr="001B3797" w:rsidRDefault="007B3A45" w:rsidP="001B3797">
      <w:pPr>
        <w:spacing w:after="240"/>
        <w:jc w:val="center"/>
        <w:rPr>
          <w:b/>
        </w:rPr>
      </w:pPr>
    </w:p>
    <w:p w14:paraId="2A910A28" w14:textId="402274A0" w:rsidR="007044BB" w:rsidRDefault="006277F7">
      <w:r>
        <w:t>Aos...</w:t>
      </w:r>
      <w:r w:rsidR="00C130C4">
        <w:br w:type="page"/>
      </w:r>
    </w:p>
    <w:p w14:paraId="0CD40A16" w14:textId="77777777" w:rsidR="007B3A45" w:rsidRDefault="007B3A45" w:rsidP="007B3A45">
      <w:pPr>
        <w:rPr>
          <w:rFonts w:eastAsia="Times New Roman"/>
          <w:iCs/>
          <w:szCs w:val="24"/>
        </w:rPr>
      </w:pPr>
    </w:p>
    <w:p w14:paraId="250E8E7A" w14:textId="77777777" w:rsidR="007B3A45" w:rsidRDefault="007B3A45" w:rsidP="007B3A45">
      <w:pPr>
        <w:rPr>
          <w:rFonts w:eastAsia="Times New Roman"/>
          <w:iCs/>
          <w:szCs w:val="24"/>
        </w:rPr>
      </w:pPr>
    </w:p>
    <w:p w14:paraId="204076BF" w14:textId="77777777" w:rsidR="007B3A45" w:rsidRDefault="007B3A45" w:rsidP="007B3A45">
      <w:pPr>
        <w:rPr>
          <w:rFonts w:eastAsia="Times New Roman"/>
          <w:iCs/>
          <w:szCs w:val="24"/>
        </w:rPr>
      </w:pPr>
    </w:p>
    <w:p w14:paraId="70096DC0" w14:textId="77777777" w:rsidR="007B3A45" w:rsidRDefault="007B3A45" w:rsidP="007B3A45">
      <w:pPr>
        <w:rPr>
          <w:rFonts w:eastAsia="Times New Roman"/>
          <w:iCs/>
          <w:szCs w:val="24"/>
        </w:rPr>
      </w:pPr>
    </w:p>
    <w:p w14:paraId="57317713" w14:textId="77777777" w:rsidR="007B3A45" w:rsidRDefault="007B3A45" w:rsidP="007B3A45">
      <w:pPr>
        <w:rPr>
          <w:rFonts w:eastAsia="Times New Roman"/>
          <w:iCs/>
          <w:szCs w:val="24"/>
        </w:rPr>
      </w:pPr>
    </w:p>
    <w:p w14:paraId="4143722D" w14:textId="77777777" w:rsidR="007B3A45" w:rsidRDefault="007B3A45" w:rsidP="007B3A45">
      <w:pPr>
        <w:rPr>
          <w:rFonts w:eastAsia="Times New Roman"/>
          <w:iCs/>
          <w:szCs w:val="24"/>
        </w:rPr>
      </w:pPr>
    </w:p>
    <w:p w14:paraId="042D5BE6" w14:textId="77777777" w:rsidR="007B3A45" w:rsidRDefault="007B3A45" w:rsidP="007B3A45">
      <w:pPr>
        <w:rPr>
          <w:rFonts w:eastAsia="Times New Roman"/>
          <w:iCs/>
          <w:szCs w:val="24"/>
        </w:rPr>
      </w:pPr>
    </w:p>
    <w:p w14:paraId="3C7A2B6D" w14:textId="77777777" w:rsidR="007B3A45" w:rsidRDefault="007B3A45" w:rsidP="007B3A45">
      <w:pPr>
        <w:rPr>
          <w:rFonts w:eastAsia="Times New Roman"/>
          <w:iCs/>
          <w:szCs w:val="24"/>
        </w:rPr>
      </w:pPr>
    </w:p>
    <w:p w14:paraId="12B27D28" w14:textId="77777777" w:rsidR="007B3A45" w:rsidRDefault="007B3A45" w:rsidP="007B3A45">
      <w:pPr>
        <w:rPr>
          <w:rFonts w:eastAsia="Times New Roman"/>
          <w:iCs/>
          <w:szCs w:val="24"/>
        </w:rPr>
      </w:pPr>
    </w:p>
    <w:p w14:paraId="394277F0" w14:textId="77777777" w:rsidR="007B3A45" w:rsidRDefault="007B3A45" w:rsidP="007B3A45">
      <w:pPr>
        <w:rPr>
          <w:rFonts w:eastAsia="Times New Roman"/>
          <w:iCs/>
          <w:szCs w:val="24"/>
        </w:rPr>
      </w:pPr>
    </w:p>
    <w:p w14:paraId="0D8DE395" w14:textId="77777777" w:rsidR="007B3A45" w:rsidRDefault="007B3A45" w:rsidP="007B3A45">
      <w:pPr>
        <w:rPr>
          <w:rFonts w:eastAsia="Times New Roman"/>
          <w:iCs/>
          <w:szCs w:val="24"/>
        </w:rPr>
      </w:pPr>
    </w:p>
    <w:p w14:paraId="11F64CC5" w14:textId="77777777" w:rsidR="007B3A45" w:rsidRDefault="007B3A45" w:rsidP="007B3A45">
      <w:pPr>
        <w:rPr>
          <w:rFonts w:eastAsia="Times New Roman"/>
          <w:iCs/>
          <w:szCs w:val="24"/>
        </w:rPr>
      </w:pPr>
    </w:p>
    <w:p w14:paraId="5748112B" w14:textId="77777777" w:rsidR="007B3A45" w:rsidRDefault="007B3A45" w:rsidP="007B3A45">
      <w:pPr>
        <w:rPr>
          <w:rFonts w:eastAsia="Times New Roman"/>
          <w:iCs/>
          <w:szCs w:val="24"/>
        </w:rPr>
      </w:pPr>
    </w:p>
    <w:p w14:paraId="32292D74" w14:textId="77777777" w:rsidR="007B3A45" w:rsidRDefault="007B3A45" w:rsidP="007B3A45">
      <w:pPr>
        <w:rPr>
          <w:rFonts w:eastAsia="Times New Roman"/>
          <w:iCs/>
          <w:szCs w:val="24"/>
        </w:rPr>
      </w:pPr>
    </w:p>
    <w:p w14:paraId="5AAF45AC" w14:textId="77777777" w:rsidR="007B3A45" w:rsidRDefault="007B3A45" w:rsidP="007B3A45">
      <w:pPr>
        <w:rPr>
          <w:rFonts w:eastAsia="Times New Roman"/>
          <w:iCs/>
          <w:szCs w:val="24"/>
        </w:rPr>
      </w:pPr>
    </w:p>
    <w:p w14:paraId="2695D802" w14:textId="77777777" w:rsidR="007B3A45" w:rsidRDefault="007B3A45" w:rsidP="007B3A45">
      <w:pPr>
        <w:rPr>
          <w:rFonts w:eastAsia="Times New Roman"/>
          <w:iCs/>
          <w:szCs w:val="24"/>
        </w:rPr>
      </w:pPr>
    </w:p>
    <w:p w14:paraId="6E66ECC5" w14:textId="77777777" w:rsidR="007B3A45" w:rsidRDefault="007B3A45" w:rsidP="007B3A45">
      <w:pPr>
        <w:rPr>
          <w:rFonts w:eastAsia="Times New Roman"/>
          <w:iCs/>
          <w:szCs w:val="24"/>
        </w:rPr>
      </w:pPr>
    </w:p>
    <w:p w14:paraId="3B767535" w14:textId="77777777" w:rsidR="007B3A45" w:rsidRDefault="007B3A45" w:rsidP="007B3A45">
      <w:pPr>
        <w:rPr>
          <w:rFonts w:eastAsia="Times New Roman"/>
          <w:iCs/>
          <w:szCs w:val="24"/>
        </w:rPr>
      </w:pPr>
    </w:p>
    <w:p w14:paraId="1F9319CB" w14:textId="77777777" w:rsidR="007B3A45" w:rsidRDefault="007B3A45" w:rsidP="007B3A45">
      <w:pPr>
        <w:rPr>
          <w:rFonts w:eastAsia="Times New Roman"/>
          <w:iCs/>
          <w:szCs w:val="24"/>
        </w:rPr>
      </w:pPr>
    </w:p>
    <w:p w14:paraId="37589E5E" w14:textId="02D424C4" w:rsidR="007B3A45" w:rsidRDefault="007B3A45" w:rsidP="007B3A45">
      <w:pPr>
        <w:rPr>
          <w:rFonts w:eastAsia="Times New Roman"/>
          <w:sz w:val="20"/>
        </w:rPr>
      </w:pPr>
      <w:r w:rsidRPr="007B3A45">
        <w:rPr>
          <w:rFonts w:eastAsia="Times New Roman"/>
          <w:iCs/>
          <w:szCs w:val="24"/>
        </w:rPr>
        <w:t>Epígrafe</w:t>
      </w:r>
      <w:r>
        <w:rPr>
          <w:rFonts w:eastAsia="Times New Roman"/>
          <w:sz w:val="20"/>
        </w:rPr>
        <w:t xml:space="preserve"> (opcional)</w:t>
      </w:r>
    </w:p>
    <w:p w14:paraId="61E4E116" w14:textId="77777777" w:rsidR="007B3A45" w:rsidRDefault="007B3A45">
      <w:pPr>
        <w:rPr>
          <w:b/>
        </w:rPr>
      </w:pPr>
      <w:r>
        <w:rPr>
          <w:b/>
        </w:rPr>
        <w:br w:type="page"/>
      </w:r>
    </w:p>
    <w:p w14:paraId="3F64DA75" w14:textId="3D5430E7" w:rsidR="007044BB" w:rsidRPr="00C72DD9" w:rsidRDefault="007B3A45" w:rsidP="00C72DD9">
      <w:pPr>
        <w:spacing w:after="240"/>
        <w:jc w:val="center"/>
        <w:rPr>
          <w:b/>
        </w:rPr>
      </w:pPr>
      <w:commentRangeStart w:id="10"/>
      <w:commentRangeStart w:id="11"/>
      <w:r>
        <w:rPr>
          <w:b/>
        </w:rPr>
        <w:lastRenderedPageBreak/>
        <w:t>R</w:t>
      </w:r>
      <w:r w:rsidR="00C130C4">
        <w:rPr>
          <w:b/>
        </w:rPr>
        <w:t>ESUMO</w:t>
      </w:r>
      <w:commentRangeEnd w:id="10"/>
      <w:r w:rsidR="00F63B94">
        <w:rPr>
          <w:rStyle w:val="Refdecomentrio"/>
        </w:rPr>
        <w:commentReference w:id="10"/>
      </w:r>
      <w:commentRangeEnd w:id="11"/>
      <w:r w:rsidR="00753065">
        <w:rPr>
          <w:rStyle w:val="Refdecomentrio"/>
        </w:rPr>
        <w:commentReference w:id="11"/>
      </w:r>
    </w:p>
    <w:p w14:paraId="341F8DF9" w14:textId="4A6A3D5D" w:rsidR="001F47BE" w:rsidRPr="00F65CE1" w:rsidRDefault="001F47BE" w:rsidP="00F65CE1">
      <w:r w:rsidRPr="00F65CE1">
        <w:t>Otimizar o tempo é uma tarefa determinando para o sucesso de um estabelecimento. Utilizando a internet como ferramenta de pesquisa é possível criar uma ponte de ligação direta entre clientes e fornecedores, onde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F65CE1" w:rsidRDefault="001F47BE" w:rsidP="00F65CE1"/>
    <w:p w14:paraId="2CFBC5BA" w14:textId="4D9B4A92" w:rsidR="001F47BE" w:rsidRPr="00F65CE1" w:rsidRDefault="001F47BE" w:rsidP="00F65CE1">
      <w:r w:rsidRPr="00F65CE1">
        <w:t xml:space="preserve">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w:t>
      </w:r>
      <w:del w:id="12" w:author="WILLIAM FRANCISCO LEITE" w:date="2016-06-27T20:53:00Z">
        <w:r w:rsidRPr="00F65CE1" w:rsidDel="00B44F83">
          <w:delText>xxx</w:delText>
        </w:r>
      </w:del>
      <w:ins w:id="13" w:author="WILLIAM FRANCISCO LEITE" w:date="2016-06-27T20:53:00Z">
        <w:r w:rsidR="00B44F83">
          <w:t>Engenharia de Software</w:t>
        </w:r>
      </w:ins>
      <w:ins w:id="14" w:author="WILLIAM FRANCISCO LEITE" w:date="2016-06-27T20:54:00Z">
        <w:r w:rsidR="00B44F83">
          <w:t>,</w:t>
        </w:r>
      </w:ins>
      <w:ins w:id="15" w:author="WILLIAM FRANCISCO LEITE" w:date="2016-06-27T20:55:00Z">
        <w:r w:rsidR="00B44F83">
          <w:t xml:space="preserve"> Pressman, 2006</w:t>
        </w:r>
      </w:ins>
      <w:ins w:id="16" w:author="WILLIAM FRANCISCO LEITE" w:date="2016-06-27T20:54:00Z">
        <w:r w:rsidR="00B44F83">
          <w:t xml:space="preserve"> e Engenharia Web</w:t>
        </w:r>
      </w:ins>
      <w:ins w:id="17" w:author="WILLIAM FRANCISCO LEITE" w:date="2016-06-27T20:55:00Z">
        <w:r w:rsidR="00B44F83">
          <w:t>, Pressman, 2009</w:t>
        </w:r>
      </w:ins>
      <w:r w:rsidRPr="00F65CE1">
        <w:t>.</w:t>
      </w:r>
    </w:p>
    <w:p w14:paraId="2CA2A7B0" w14:textId="77777777" w:rsidR="001F47BE" w:rsidRDefault="001F47BE" w:rsidP="001F47BE"/>
    <w:p w14:paraId="687E2219" w14:textId="51DD2A0A" w:rsidR="007044BB" w:rsidRPr="00A26E7A" w:rsidRDefault="00C130C4" w:rsidP="001F47BE">
      <w:pPr>
        <w:rPr>
          <w:lang w:val="en-US"/>
        </w:rPr>
      </w:pPr>
      <w:r w:rsidRPr="00B40F1E">
        <w:rPr>
          <w:b/>
        </w:rPr>
        <w:t>Palavras-chave</w:t>
      </w:r>
      <w:r>
        <w:t xml:space="preserve">: </w:t>
      </w:r>
      <w:r w:rsidR="00860135">
        <w:t xml:space="preserve">1. </w:t>
      </w:r>
      <w:r w:rsidR="001F47BE">
        <w:t>Cotação</w:t>
      </w:r>
      <w:r w:rsidR="00860135" w:rsidRPr="0014588C">
        <w:t xml:space="preserve">. 2. </w:t>
      </w:r>
      <w:r w:rsidR="001F47BE">
        <w:t>API</w:t>
      </w:r>
      <w:r w:rsidR="00860135" w:rsidRPr="0014588C">
        <w:t xml:space="preserve">. 3. </w:t>
      </w:r>
      <w:r w:rsidR="001F47BE">
        <w:t>Engenharia Web</w:t>
      </w:r>
      <w:r w:rsidR="00860135" w:rsidRPr="0014588C">
        <w:t xml:space="preserve">. 4. </w:t>
      </w:r>
      <w:r w:rsidR="001F47BE" w:rsidRPr="00B11730">
        <w:rPr>
          <w:lang w:val="en-US"/>
          <w:rPrChange w:id="18" w:author="William" w:date="2016-06-26T18:09:00Z">
            <w:rPr/>
          </w:rPrChange>
        </w:rPr>
        <w:t>Otimização</w:t>
      </w:r>
      <w:r w:rsidR="00860135" w:rsidRPr="00B11730">
        <w:rPr>
          <w:lang w:val="en-US"/>
          <w:rPrChange w:id="19" w:author="William" w:date="2016-06-26T18:09:00Z">
            <w:rPr/>
          </w:rPrChange>
        </w:rPr>
        <w:t>.</w:t>
      </w:r>
    </w:p>
    <w:p w14:paraId="49EF00DC" w14:textId="77777777" w:rsidR="007044BB" w:rsidRPr="00A26E7A" w:rsidRDefault="007044BB">
      <w:pPr>
        <w:jc w:val="center"/>
        <w:rPr>
          <w:lang w:val="en-US"/>
        </w:rPr>
      </w:pPr>
    </w:p>
    <w:p w14:paraId="7100C159" w14:textId="77777777" w:rsidR="007044BB" w:rsidRPr="00A26E7A" w:rsidRDefault="00C130C4">
      <w:pPr>
        <w:rPr>
          <w:lang w:val="en-US"/>
        </w:rPr>
      </w:pPr>
      <w:r w:rsidRPr="00A26E7A">
        <w:rPr>
          <w:lang w:val="en-US"/>
        </w:rPr>
        <w:br w:type="page"/>
      </w:r>
    </w:p>
    <w:p w14:paraId="6484EFDF" w14:textId="23F9CDD8" w:rsidR="007044BB" w:rsidRPr="00A26E7A" w:rsidRDefault="00C130C4" w:rsidP="00860135">
      <w:pPr>
        <w:spacing w:after="240"/>
        <w:jc w:val="center"/>
        <w:rPr>
          <w:i/>
          <w:lang w:val="en-US"/>
        </w:rPr>
      </w:pPr>
      <w:r w:rsidRPr="00A26E7A">
        <w:rPr>
          <w:b/>
          <w:i/>
          <w:lang w:val="en-US"/>
        </w:rPr>
        <w:lastRenderedPageBreak/>
        <w:t>ABSTRACT</w:t>
      </w:r>
    </w:p>
    <w:p w14:paraId="4F07E027" w14:textId="77777777" w:rsidR="00F65CE1" w:rsidRPr="00753065" w:rsidRDefault="00F65CE1" w:rsidP="00F65CE1">
      <w:pPr>
        <w:rPr>
          <w:lang w:val="en-US"/>
          <w:rPrChange w:id="20" w:author="Osnir Estevam" w:date="2016-06-25T18:34:00Z">
            <w:rPr/>
          </w:rPrChange>
        </w:rPr>
      </w:pPr>
      <w:r w:rsidRPr="00753065">
        <w:rPr>
          <w:lang w:val="en-US"/>
          <w:rPrChange w:id="21" w:author="Osnir Estevam" w:date="2016-06-25T18:34:00Z">
            <w:rPr/>
          </w:rPrChange>
        </w:rPr>
        <w:t>Optimize time is a task for determining the success of an establishment. Using the internet as a research tool you can create a direct bridge between customers and suppliers</w:t>
      </w:r>
      <w:del w:id="22" w:author="WILLIAM FRANCISCO LEITE" w:date="2016-06-27T21:00:00Z">
        <w:r w:rsidRPr="00753065" w:rsidDel="00845452">
          <w:rPr>
            <w:lang w:val="en-US"/>
            <w:rPrChange w:id="23" w:author="Osnir Estevam" w:date="2016-06-25T18:34:00Z">
              <w:rPr/>
            </w:rPrChange>
          </w:rPr>
          <w:delText xml:space="preserve"> </w:delText>
        </w:r>
      </w:del>
      <w:r w:rsidRPr="00753065">
        <w:rPr>
          <w:lang w:val="en-US"/>
          <w:rPrChange w:id="24" w:author="Osnir Estevam" w:date="2016-06-25T18:34:00Z">
            <w:rPr/>
          </w:rPrChange>
        </w:rPr>
        <w:t xml:space="preserve">,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753065" w:rsidRDefault="00F65CE1" w:rsidP="00F65CE1">
      <w:pPr>
        <w:rPr>
          <w:lang w:val="en-US"/>
          <w:rPrChange w:id="25" w:author="Osnir Estevam" w:date="2016-06-25T18:34:00Z">
            <w:rPr/>
          </w:rPrChange>
        </w:rPr>
      </w:pPr>
    </w:p>
    <w:p w14:paraId="1F4B1D27" w14:textId="4A6A31A2" w:rsidR="00B40F1E" w:rsidRPr="00753065" w:rsidRDefault="00F65CE1" w:rsidP="00F65CE1">
      <w:pPr>
        <w:rPr>
          <w:lang w:val="en-US"/>
          <w:rPrChange w:id="26" w:author="Osnir Estevam" w:date="2016-06-25T18:34:00Z">
            <w:rPr/>
          </w:rPrChange>
        </w:rPr>
      </w:pPr>
      <w:r w:rsidRPr="00753065">
        <w:rPr>
          <w:lang w:val="en-US"/>
          <w:rPrChange w:id="27" w:author="Osnir Estevam" w:date="2016-06-25T18:34:00Z">
            <w:rPr/>
          </w:rPrChange>
        </w:rPr>
        <w:t>The aim of this paper is to present a data consumer API for wholesale networks for supermarkets wholesalers to disseminate real-time pricing and promotion of its products through a website that allows the distribution of data collected daily</w:t>
      </w:r>
      <w:del w:id="28" w:author="WILLIAM FRANCISCO LEITE" w:date="2016-06-27T20:59:00Z">
        <w:r w:rsidRPr="00753065" w:rsidDel="00845452">
          <w:rPr>
            <w:lang w:val="en-US"/>
            <w:rPrChange w:id="29" w:author="Osnir Estevam" w:date="2016-06-25T18:34:00Z">
              <w:rPr/>
            </w:rPrChange>
          </w:rPr>
          <w:delText xml:space="preserve"> </w:delText>
        </w:r>
      </w:del>
      <w:r w:rsidRPr="00753065">
        <w:rPr>
          <w:lang w:val="en-US"/>
          <w:rPrChange w:id="30" w:author="Osnir Estevam" w:date="2016-06-25T18:34:00Z">
            <w:rPr/>
          </w:rPrChange>
        </w:rPr>
        <w:t>. To build this application have applied the knowledge acquired throughout the course</w:t>
      </w:r>
      <w:del w:id="31" w:author="WILLIAM FRANCISCO LEITE" w:date="2016-06-27T21:00:00Z">
        <w:r w:rsidRPr="00753065" w:rsidDel="00845452">
          <w:rPr>
            <w:lang w:val="en-US"/>
            <w:rPrChange w:id="32" w:author="Osnir Estevam" w:date="2016-06-25T18:34:00Z">
              <w:rPr/>
            </w:rPrChange>
          </w:rPr>
          <w:delText xml:space="preserve"> </w:delText>
        </w:r>
      </w:del>
      <w:r w:rsidRPr="00753065">
        <w:rPr>
          <w:lang w:val="en-US"/>
          <w:rPrChange w:id="33" w:author="Osnir Estevam" w:date="2016-06-25T18:34:00Z">
            <w:rPr/>
          </w:rPrChange>
        </w:rPr>
        <w:t>, using concepts and Web Engineering practices and based on the theoretical foundations of research carried out</w:t>
      </w:r>
      <w:del w:id="34" w:author="WILLIAM FRANCISCO LEITE" w:date="2016-06-27T21:00:00Z">
        <w:r w:rsidRPr="00753065" w:rsidDel="00845452">
          <w:rPr>
            <w:lang w:val="en-US"/>
            <w:rPrChange w:id="35" w:author="Osnir Estevam" w:date="2016-06-25T18:34:00Z">
              <w:rPr/>
            </w:rPrChange>
          </w:rPr>
          <w:delText xml:space="preserve"> </w:delText>
        </w:r>
      </w:del>
      <w:r w:rsidRPr="00753065">
        <w:rPr>
          <w:lang w:val="en-US"/>
          <w:rPrChange w:id="36" w:author="Osnir Estevam" w:date="2016-06-25T18:34:00Z">
            <w:rPr/>
          </w:rPrChange>
        </w:rPr>
        <w:t xml:space="preserve">, as the book </w:t>
      </w:r>
      <w:ins w:id="37" w:author="WILLIAM FRANCISCO LEITE" w:date="2016-06-27T20:56:00Z">
        <w:r w:rsidR="00B44F83">
          <w:t>Engenharia de Software, Pressman, 2006 and Engenharia Web, Pressman, 2009</w:t>
        </w:r>
        <w:r w:rsidR="00B44F83" w:rsidRPr="00F65CE1">
          <w:t>.</w:t>
        </w:r>
      </w:ins>
      <w:del w:id="38" w:author="WILLIAM FRANCISCO LEITE" w:date="2016-06-27T20:56:00Z">
        <w:r w:rsidRPr="00753065" w:rsidDel="00B44F83">
          <w:rPr>
            <w:lang w:val="en-US"/>
            <w:rPrChange w:id="39" w:author="Osnir Estevam" w:date="2016-06-25T18:34:00Z">
              <w:rPr/>
            </w:rPrChange>
          </w:rPr>
          <w:delText>xxx</w:delText>
        </w:r>
      </w:del>
      <w:del w:id="40" w:author="WILLIAM FRANCISCO LEITE" w:date="2016-06-27T20:59:00Z">
        <w:r w:rsidRPr="00753065" w:rsidDel="00845452">
          <w:rPr>
            <w:lang w:val="en-US"/>
            <w:rPrChange w:id="41" w:author="Osnir Estevam" w:date="2016-06-25T18:34:00Z">
              <w:rPr/>
            </w:rPrChange>
          </w:rPr>
          <w:delText>.</w:delText>
        </w:r>
      </w:del>
    </w:p>
    <w:p w14:paraId="6A18FCE7" w14:textId="77777777" w:rsidR="00F65CE1" w:rsidRPr="00753065" w:rsidRDefault="00F65CE1" w:rsidP="00F65CE1">
      <w:pPr>
        <w:rPr>
          <w:lang w:val="en-US"/>
          <w:rPrChange w:id="42" w:author="Osnir Estevam" w:date="2016-06-25T18:34:00Z">
            <w:rPr/>
          </w:rPrChange>
        </w:rPr>
      </w:pPr>
    </w:p>
    <w:p w14:paraId="09630BDB" w14:textId="32098B53" w:rsidR="00982607" w:rsidRPr="002677F9" w:rsidRDefault="00C130C4" w:rsidP="00B40F1E">
      <w:pPr>
        <w:rPr>
          <w:lang w:val="en-US"/>
        </w:rPr>
      </w:pPr>
      <w:r w:rsidRPr="00A26E7A">
        <w:rPr>
          <w:b/>
          <w:lang w:val="en-US"/>
        </w:rPr>
        <w:t>Keywords</w:t>
      </w:r>
      <w:r w:rsidRPr="00A26E7A">
        <w:rPr>
          <w:lang w:val="en-US"/>
        </w:rPr>
        <w:t xml:space="preserve">: </w:t>
      </w:r>
      <w:r w:rsidR="00F65CE1">
        <w:rPr>
          <w:lang w:val="en-US"/>
        </w:rPr>
        <w:t>1. Quotation</w:t>
      </w:r>
      <w:r w:rsidR="00F65CE1" w:rsidRPr="00F65CE1">
        <w:rPr>
          <w:lang w:val="en-US"/>
        </w:rPr>
        <w:t>. 2. API. 3. We</w:t>
      </w:r>
      <w:r w:rsidR="00F65CE1">
        <w:rPr>
          <w:lang w:val="en-US"/>
        </w:rPr>
        <w:t>b Engineering. 4. Optimization</w:t>
      </w:r>
      <w:r w:rsidR="00F65CE1" w:rsidRPr="00F65CE1">
        <w:rPr>
          <w:lang w:val="en-US"/>
        </w:rPr>
        <w:t>.</w:t>
      </w:r>
    </w:p>
    <w:p w14:paraId="21B1CF0F" w14:textId="77777777" w:rsidR="00982607" w:rsidRPr="002677F9" w:rsidRDefault="00982607">
      <w:pPr>
        <w:rPr>
          <w:b/>
          <w:lang w:val="en-US"/>
        </w:rPr>
      </w:pPr>
      <w:r w:rsidRPr="002677F9">
        <w:rPr>
          <w:b/>
          <w:lang w:val="en-US"/>
        </w:rPr>
        <w:br w:type="page"/>
      </w:r>
    </w:p>
    <w:p w14:paraId="2BC0416D" w14:textId="7F68AA09" w:rsidR="007044BB" w:rsidRPr="00753065" w:rsidRDefault="00C130C4" w:rsidP="004847D5">
      <w:pPr>
        <w:spacing w:after="240"/>
        <w:jc w:val="center"/>
        <w:rPr>
          <w:lang w:val="en-US"/>
          <w:rPrChange w:id="43" w:author="Osnir Estevam" w:date="2016-06-25T18:38:00Z">
            <w:rPr/>
          </w:rPrChange>
        </w:rPr>
      </w:pPr>
      <w:r w:rsidRPr="00753065">
        <w:rPr>
          <w:b/>
          <w:lang w:val="en-US"/>
          <w:rPrChange w:id="44" w:author="Osnir Estevam" w:date="2016-06-25T18:38:00Z">
            <w:rPr>
              <w:b/>
            </w:rPr>
          </w:rPrChange>
        </w:rPr>
        <w:lastRenderedPageBreak/>
        <w:t>LISTA DE ILUSTRAÇÕES</w:t>
      </w:r>
    </w:p>
    <w:p w14:paraId="466A0F45" w14:textId="77777777" w:rsidR="00D7116D" w:rsidRDefault="001D3915">
      <w:pPr>
        <w:pStyle w:val="ndicedeilustraes"/>
        <w:tabs>
          <w:tab w:val="right" w:leader="dot" w:pos="9060"/>
        </w:tabs>
        <w:rPr>
          <w:ins w:id="45" w:author="WILLIAM FRANCISCO LEITE" w:date="2016-06-27T21:09:00Z"/>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"Figura" </w:instrText>
      </w:r>
      <w:r>
        <w:rPr>
          <w:lang w:val="en-US"/>
        </w:rPr>
        <w:fldChar w:fldCharType="separate"/>
      </w:r>
      <w:ins w:id="46" w:author="WILLIAM FRANCISCO LEITE" w:date="2016-06-27T21:09:00Z">
        <w:r w:rsidR="00D7116D" w:rsidRPr="004006D3">
          <w:rPr>
            <w:rStyle w:val="Hyperlink"/>
            <w:noProof/>
          </w:rPr>
          <w:fldChar w:fldCharType="begin"/>
        </w:r>
        <w:r w:rsidR="00D7116D" w:rsidRPr="004006D3">
          <w:rPr>
            <w:rStyle w:val="Hyperlink"/>
            <w:noProof/>
          </w:rPr>
          <w:instrText xml:space="preserve"> </w:instrText>
        </w:r>
        <w:r w:rsidR="00D7116D">
          <w:rPr>
            <w:noProof/>
          </w:rPr>
          <w:instrText>HYPERLINK \l "_Toc454825121"</w:instrText>
        </w:r>
        <w:r w:rsidR="00D7116D" w:rsidRPr="004006D3">
          <w:rPr>
            <w:rStyle w:val="Hyperlink"/>
            <w:noProof/>
          </w:rPr>
          <w:instrText xml:space="preserve"> </w:instrText>
        </w:r>
        <w:r w:rsidR="00D7116D" w:rsidRPr="004006D3">
          <w:rPr>
            <w:rStyle w:val="Hyperlink"/>
            <w:noProof/>
          </w:rPr>
        </w:r>
        <w:r w:rsidR="00D7116D" w:rsidRPr="004006D3">
          <w:rPr>
            <w:rStyle w:val="Hyperlink"/>
            <w:noProof/>
          </w:rPr>
          <w:fldChar w:fldCharType="separate"/>
        </w:r>
        <w:r w:rsidR="00D7116D" w:rsidRPr="004006D3">
          <w:rPr>
            <w:rStyle w:val="Hyperlink"/>
            <w:noProof/>
          </w:rPr>
          <w:t>Figura 1 - Interop</w:t>
        </w:r>
        <w:r w:rsidR="00D7116D" w:rsidRPr="004006D3">
          <w:rPr>
            <w:rStyle w:val="Hyperlink"/>
            <w:noProof/>
          </w:rPr>
          <w:t>e</w:t>
        </w:r>
        <w:r w:rsidR="00D7116D" w:rsidRPr="004006D3">
          <w:rPr>
            <w:rStyle w:val="Hyperlink"/>
            <w:noProof/>
          </w:rPr>
          <w:t>rabilidade da API 1</w:t>
        </w:r>
        <w:r w:rsidR="00D7116D">
          <w:rPr>
            <w:noProof/>
            <w:webHidden/>
          </w:rPr>
          <w:tab/>
        </w:r>
        <w:r w:rsidR="00D7116D">
          <w:rPr>
            <w:noProof/>
            <w:webHidden/>
          </w:rPr>
          <w:fldChar w:fldCharType="begin"/>
        </w:r>
        <w:r w:rsidR="00D7116D">
          <w:rPr>
            <w:noProof/>
            <w:webHidden/>
          </w:rPr>
          <w:instrText xml:space="preserve"> PAGEREF _Toc454825121 \h </w:instrText>
        </w:r>
        <w:r w:rsidR="00D7116D">
          <w:rPr>
            <w:noProof/>
            <w:webHidden/>
          </w:rPr>
        </w:r>
      </w:ins>
      <w:r w:rsidR="00D7116D">
        <w:rPr>
          <w:noProof/>
          <w:webHidden/>
        </w:rPr>
        <w:fldChar w:fldCharType="separate"/>
      </w:r>
      <w:ins w:id="47" w:author="WILLIAM FRANCISCO LEITE" w:date="2016-06-27T21:09:00Z">
        <w:r w:rsidR="00D7116D">
          <w:rPr>
            <w:noProof/>
            <w:webHidden/>
          </w:rPr>
          <w:t>6</w:t>
        </w:r>
        <w:r w:rsidR="00D7116D">
          <w:rPr>
            <w:noProof/>
            <w:webHidden/>
          </w:rPr>
          <w:fldChar w:fldCharType="end"/>
        </w:r>
        <w:r w:rsidR="00D7116D" w:rsidRPr="004006D3">
          <w:rPr>
            <w:rStyle w:val="Hyperlink"/>
            <w:noProof/>
          </w:rPr>
          <w:fldChar w:fldCharType="end"/>
        </w:r>
      </w:ins>
    </w:p>
    <w:p w14:paraId="6DD8A254" w14:textId="77777777" w:rsidR="00D7116D" w:rsidRDefault="00D7116D">
      <w:pPr>
        <w:pStyle w:val="ndicedeilustraes"/>
        <w:tabs>
          <w:tab w:val="right" w:leader="dot" w:pos="9060"/>
        </w:tabs>
        <w:rPr>
          <w:ins w:id="48" w:author="WILLIAM FRANCISCO LEITE" w:date="2016-06-27T21:09:00Z"/>
          <w:rFonts w:asciiTheme="minorHAnsi" w:eastAsiaTheme="minorEastAsia" w:hAnsiTheme="minorHAnsi" w:cstheme="minorBidi"/>
          <w:noProof/>
          <w:color w:val="auto"/>
          <w:sz w:val="22"/>
          <w:szCs w:val="22"/>
        </w:rPr>
      </w:pPr>
      <w:ins w:id="49"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"_Toc454825122"</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2 : Modelo Entidade</w:t>
        </w:r>
        <w:r>
          <w:rPr>
            <w:noProof/>
            <w:webHidden/>
          </w:rPr>
          <w:tab/>
        </w:r>
        <w:r>
          <w:rPr>
            <w:noProof/>
            <w:webHidden/>
          </w:rPr>
          <w:fldChar w:fldCharType="begin"/>
        </w:r>
        <w:r>
          <w:rPr>
            <w:noProof/>
            <w:webHidden/>
          </w:rPr>
          <w:instrText xml:space="preserve"> PAGEREF _Toc454825122 \h </w:instrText>
        </w:r>
        <w:r>
          <w:rPr>
            <w:noProof/>
            <w:webHidden/>
          </w:rPr>
        </w:r>
      </w:ins>
      <w:r>
        <w:rPr>
          <w:noProof/>
          <w:webHidden/>
        </w:rPr>
        <w:fldChar w:fldCharType="separate"/>
      </w:r>
      <w:ins w:id="50" w:author="WILLIAM FRANCISCO LEITE" w:date="2016-06-27T21:09:00Z">
        <w:r>
          <w:rPr>
            <w:noProof/>
            <w:webHidden/>
          </w:rPr>
          <w:t>7</w:t>
        </w:r>
        <w:r>
          <w:rPr>
            <w:noProof/>
            <w:webHidden/>
          </w:rPr>
          <w:fldChar w:fldCharType="end"/>
        </w:r>
        <w:r w:rsidRPr="004006D3">
          <w:rPr>
            <w:rStyle w:val="Hyperlink"/>
            <w:noProof/>
          </w:rPr>
          <w:fldChar w:fldCharType="end"/>
        </w:r>
      </w:ins>
    </w:p>
    <w:p w14:paraId="2AD86FAC" w14:textId="77777777" w:rsidR="00D7116D" w:rsidRDefault="00D7116D">
      <w:pPr>
        <w:pStyle w:val="ndicedeilustraes"/>
        <w:tabs>
          <w:tab w:val="right" w:leader="dot" w:pos="9060"/>
        </w:tabs>
        <w:rPr>
          <w:ins w:id="51" w:author="WILLIAM FRANCISCO LEITE" w:date="2016-06-27T21:09:00Z"/>
          <w:rFonts w:asciiTheme="minorHAnsi" w:eastAsiaTheme="minorEastAsia" w:hAnsiTheme="minorHAnsi" w:cstheme="minorBidi"/>
          <w:noProof/>
          <w:color w:val="auto"/>
          <w:sz w:val="22"/>
          <w:szCs w:val="22"/>
        </w:rPr>
      </w:pPr>
      <w:ins w:id="52"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"_Toc454825123"</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3 : Modelo Relacionamento</w:t>
        </w:r>
        <w:r>
          <w:rPr>
            <w:noProof/>
            <w:webHidden/>
          </w:rPr>
          <w:tab/>
        </w:r>
        <w:r>
          <w:rPr>
            <w:noProof/>
            <w:webHidden/>
          </w:rPr>
          <w:fldChar w:fldCharType="begin"/>
        </w:r>
        <w:r>
          <w:rPr>
            <w:noProof/>
            <w:webHidden/>
          </w:rPr>
          <w:instrText xml:space="preserve"> PAGEREF _Toc454825123 \h </w:instrText>
        </w:r>
        <w:r>
          <w:rPr>
            <w:noProof/>
            <w:webHidden/>
          </w:rPr>
        </w:r>
      </w:ins>
      <w:r>
        <w:rPr>
          <w:noProof/>
          <w:webHidden/>
        </w:rPr>
        <w:fldChar w:fldCharType="separate"/>
      </w:r>
      <w:ins w:id="53" w:author="WILLIAM FRANCISCO LEITE" w:date="2016-06-27T21:09:00Z">
        <w:r>
          <w:rPr>
            <w:noProof/>
            <w:webHidden/>
          </w:rPr>
          <w:t>8</w:t>
        </w:r>
        <w:r>
          <w:rPr>
            <w:noProof/>
            <w:webHidden/>
          </w:rPr>
          <w:fldChar w:fldCharType="end"/>
        </w:r>
        <w:r w:rsidRPr="004006D3">
          <w:rPr>
            <w:rStyle w:val="Hyperlink"/>
            <w:noProof/>
          </w:rPr>
          <w:fldChar w:fldCharType="end"/>
        </w:r>
      </w:ins>
    </w:p>
    <w:p w14:paraId="4C40D667" w14:textId="77777777" w:rsidR="00D7116D" w:rsidRDefault="00D7116D">
      <w:pPr>
        <w:pStyle w:val="ndicedeilustraes"/>
        <w:tabs>
          <w:tab w:val="right" w:leader="dot" w:pos="9060"/>
        </w:tabs>
        <w:rPr>
          <w:ins w:id="54" w:author="WILLIAM FRANCISCO LEITE" w:date="2016-06-27T21:09:00Z"/>
          <w:rFonts w:asciiTheme="minorHAnsi" w:eastAsiaTheme="minorEastAsia" w:hAnsiTheme="minorHAnsi" w:cstheme="minorBidi"/>
          <w:noProof/>
          <w:color w:val="auto"/>
          <w:sz w:val="22"/>
          <w:szCs w:val="22"/>
        </w:rPr>
      </w:pPr>
      <w:ins w:id="55"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"_Toc454825124"</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4 : Modelo Atributo</w:t>
        </w:r>
        <w:r>
          <w:rPr>
            <w:noProof/>
            <w:webHidden/>
          </w:rPr>
          <w:tab/>
        </w:r>
        <w:r>
          <w:rPr>
            <w:noProof/>
            <w:webHidden/>
          </w:rPr>
          <w:fldChar w:fldCharType="begin"/>
        </w:r>
        <w:r>
          <w:rPr>
            <w:noProof/>
            <w:webHidden/>
          </w:rPr>
          <w:instrText xml:space="preserve"> PAGEREF _Toc454825124 \h </w:instrText>
        </w:r>
        <w:r>
          <w:rPr>
            <w:noProof/>
            <w:webHidden/>
          </w:rPr>
        </w:r>
      </w:ins>
      <w:r>
        <w:rPr>
          <w:noProof/>
          <w:webHidden/>
        </w:rPr>
        <w:fldChar w:fldCharType="separate"/>
      </w:r>
      <w:ins w:id="56" w:author="WILLIAM FRANCISCO LEITE" w:date="2016-06-27T21:09:00Z">
        <w:r>
          <w:rPr>
            <w:noProof/>
            <w:webHidden/>
          </w:rPr>
          <w:t>8</w:t>
        </w:r>
        <w:r>
          <w:rPr>
            <w:noProof/>
            <w:webHidden/>
          </w:rPr>
          <w:fldChar w:fldCharType="end"/>
        </w:r>
        <w:r w:rsidRPr="004006D3">
          <w:rPr>
            <w:rStyle w:val="Hyperlink"/>
            <w:noProof/>
          </w:rPr>
          <w:fldChar w:fldCharType="end"/>
        </w:r>
      </w:ins>
    </w:p>
    <w:p w14:paraId="6E6DFABE" w14:textId="77777777" w:rsidR="00D7116D" w:rsidRDefault="00D7116D">
      <w:pPr>
        <w:pStyle w:val="ndicedeilustraes"/>
        <w:tabs>
          <w:tab w:val="right" w:leader="dot" w:pos="9060"/>
        </w:tabs>
        <w:rPr>
          <w:ins w:id="57" w:author="WILLIAM FRANCISCO LEITE" w:date="2016-06-27T21:09:00Z"/>
          <w:rFonts w:asciiTheme="minorHAnsi" w:eastAsiaTheme="minorEastAsia" w:hAnsiTheme="minorHAnsi" w:cstheme="minorBidi"/>
          <w:noProof/>
          <w:color w:val="auto"/>
          <w:sz w:val="22"/>
          <w:szCs w:val="22"/>
        </w:rPr>
      </w:pPr>
      <w:ins w:id="58"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"_Toc454825125"</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5 - Gráfico para Glory of REST</w:t>
        </w:r>
        <w:r>
          <w:rPr>
            <w:noProof/>
            <w:webHidden/>
          </w:rPr>
          <w:tab/>
        </w:r>
        <w:r>
          <w:rPr>
            <w:noProof/>
            <w:webHidden/>
          </w:rPr>
          <w:fldChar w:fldCharType="begin"/>
        </w:r>
        <w:r>
          <w:rPr>
            <w:noProof/>
            <w:webHidden/>
          </w:rPr>
          <w:instrText xml:space="preserve"> PAGEREF _Toc454825125 \h </w:instrText>
        </w:r>
        <w:r>
          <w:rPr>
            <w:noProof/>
            <w:webHidden/>
          </w:rPr>
        </w:r>
      </w:ins>
      <w:r>
        <w:rPr>
          <w:noProof/>
          <w:webHidden/>
        </w:rPr>
        <w:fldChar w:fldCharType="separate"/>
      </w:r>
      <w:ins w:id="59" w:author="WILLIAM FRANCISCO LEITE" w:date="2016-06-27T21:09:00Z">
        <w:r>
          <w:rPr>
            <w:noProof/>
            <w:webHidden/>
          </w:rPr>
          <w:t>11</w:t>
        </w:r>
        <w:r>
          <w:rPr>
            <w:noProof/>
            <w:webHidden/>
          </w:rPr>
          <w:fldChar w:fldCharType="end"/>
        </w:r>
        <w:r w:rsidRPr="004006D3">
          <w:rPr>
            <w:rStyle w:val="Hyperlink"/>
            <w:noProof/>
          </w:rPr>
          <w:fldChar w:fldCharType="end"/>
        </w:r>
      </w:ins>
    </w:p>
    <w:p w14:paraId="0C393640" w14:textId="77777777" w:rsidR="00D7116D" w:rsidRDefault="00D7116D">
      <w:pPr>
        <w:pStyle w:val="ndicedeilustraes"/>
        <w:tabs>
          <w:tab w:val="right" w:leader="dot" w:pos="9060"/>
        </w:tabs>
        <w:rPr>
          <w:ins w:id="60" w:author="WILLIAM FRANCISCO LEITE" w:date="2016-06-27T21:09:00Z"/>
          <w:rFonts w:asciiTheme="minorHAnsi" w:eastAsiaTheme="minorEastAsia" w:hAnsiTheme="minorHAnsi" w:cstheme="minorBidi"/>
          <w:noProof/>
          <w:color w:val="auto"/>
          <w:sz w:val="22"/>
          <w:szCs w:val="22"/>
        </w:rPr>
      </w:pPr>
      <w:ins w:id="61"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"_Toc454825126"</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6: Clico dos testes no TDD</w:t>
        </w:r>
        <w:r>
          <w:rPr>
            <w:noProof/>
            <w:webHidden/>
          </w:rPr>
          <w:tab/>
        </w:r>
        <w:r>
          <w:rPr>
            <w:noProof/>
            <w:webHidden/>
          </w:rPr>
          <w:fldChar w:fldCharType="begin"/>
        </w:r>
        <w:r>
          <w:rPr>
            <w:noProof/>
            <w:webHidden/>
          </w:rPr>
          <w:instrText xml:space="preserve"> PAGEREF _Toc454825126 \h </w:instrText>
        </w:r>
        <w:r>
          <w:rPr>
            <w:noProof/>
            <w:webHidden/>
          </w:rPr>
        </w:r>
      </w:ins>
      <w:r>
        <w:rPr>
          <w:noProof/>
          <w:webHidden/>
        </w:rPr>
        <w:fldChar w:fldCharType="separate"/>
      </w:r>
      <w:ins w:id="62" w:author="WILLIAM FRANCISCO LEITE" w:date="2016-06-27T21:09:00Z">
        <w:r>
          <w:rPr>
            <w:noProof/>
            <w:webHidden/>
          </w:rPr>
          <w:t>14</w:t>
        </w:r>
        <w:r>
          <w:rPr>
            <w:noProof/>
            <w:webHidden/>
          </w:rPr>
          <w:fldChar w:fldCharType="end"/>
        </w:r>
        <w:r w:rsidRPr="004006D3">
          <w:rPr>
            <w:rStyle w:val="Hyperlink"/>
            <w:noProof/>
          </w:rPr>
          <w:fldChar w:fldCharType="end"/>
        </w:r>
      </w:ins>
    </w:p>
    <w:p w14:paraId="09E2E608" w14:textId="77777777" w:rsidR="00D7116D" w:rsidRDefault="00D7116D">
      <w:pPr>
        <w:pStyle w:val="ndicedeilustraes"/>
        <w:tabs>
          <w:tab w:val="right" w:leader="dot" w:pos="9060"/>
        </w:tabs>
        <w:rPr>
          <w:ins w:id="63" w:author="WILLIAM FRANCISCO LEITE" w:date="2016-06-27T21:09:00Z"/>
          <w:rFonts w:asciiTheme="minorHAnsi" w:eastAsiaTheme="minorEastAsia" w:hAnsiTheme="minorHAnsi" w:cstheme="minorBidi"/>
          <w:noProof/>
          <w:color w:val="auto"/>
          <w:sz w:val="22"/>
          <w:szCs w:val="22"/>
        </w:rPr>
      </w:pPr>
      <w:ins w:id="64"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"C:\\Users\\william.fleite1\\Desktop\\Modelo SENAC(V2).docx" \l "_Toc454825127"</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lang w:val="en-US"/>
          </w:rPr>
          <w:t>Figura 7 - BPM (Business Process Model)</w:t>
        </w:r>
        <w:r>
          <w:rPr>
            <w:noProof/>
            <w:webHidden/>
          </w:rPr>
          <w:tab/>
        </w:r>
        <w:r>
          <w:rPr>
            <w:noProof/>
            <w:webHidden/>
          </w:rPr>
          <w:fldChar w:fldCharType="begin"/>
        </w:r>
        <w:r>
          <w:rPr>
            <w:noProof/>
            <w:webHidden/>
          </w:rPr>
          <w:instrText xml:space="preserve"> PAGEREF _Toc454825127 \h </w:instrText>
        </w:r>
        <w:r>
          <w:rPr>
            <w:noProof/>
            <w:webHidden/>
          </w:rPr>
        </w:r>
      </w:ins>
      <w:r>
        <w:rPr>
          <w:noProof/>
          <w:webHidden/>
        </w:rPr>
        <w:fldChar w:fldCharType="separate"/>
      </w:r>
      <w:ins w:id="65" w:author="WILLIAM FRANCISCO LEITE" w:date="2016-06-27T21:09:00Z">
        <w:r>
          <w:rPr>
            <w:noProof/>
            <w:webHidden/>
          </w:rPr>
          <w:t>23</w:t>
        </w:r>
        <w:r>
          <w:rPr>
            <w:noProof/>
            <w:webHidden/>
          </w:rPr>
          <w:fldChar w:fldCharType="end"/>
        </w:r>
        <w:r w:rsidRPr="004006D3">
          <w:rPr>
            <w:rStyle w:val="Hyperlink"/>
            <w:noProof/>
          </w:rPr>
          <w:fldChar w:fldCharType="end"/>
        </w:r>
      </w:ins>
    </w:p>
    <w:p w14:paraId="609F7DE5" w14:textId="77777777" w:rsidR="00D7116D" w:rsidRDefault="00D7116D">
      <w:pPr>
        <w:pStyle w:val="ndicedeilustraes"/>
        <w:tabs>
          <w:tab w:val="right" w:leader="dot" w:pos="9060"/>
        </w:tabs>
        <w:rPr>
          <w:ins w:id="66" w:author="WILLIAM FRANCISCO LEITE" w:date="2016-06-27T21:09:00Z"/>
          <w:rFonts w:asciiTheme="minorHAnsi" w:eastAsiaTheme="minorEastAsia" w:hAnsiTheme="minorHAnsi" w:cstheme="minorBidi"/>
          <w:noProof/>
          <w:color w:val="auto"/>
          <w:sz w:val="22"/>
          <w:szCs w:val="22"/>
        </w:rPr>
      </w:pPr>
      <w:ins w:id="67"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"_Toc454825128"</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8 - MER (Modelo Entidade Relacional)</w:t>
        </w:r>
        <w:r>
          <w:rPr>
            <w:noProof/>
            <w:webHidden/>
          </w:rPr>
          <w:tab/>
        </w:r>
        <w:r>
          <w:rPr>
            <w:noProof/>
            <w:webHidden/>
          </w:rPr>
          <w:fldChar w:fldCharType="begin"/>
        </w:r>
        <w:r>
          <w:rPr>
            <w:noProof/>
            <w:webHidden/>
          </w:rPr>
          <w:instrText xml:space="preserve"> PAGEREF _Toc454825128 \h </w:instrText>
        </w:r>
        <w:r>
          <w:rPr>
            <w:noProof/>
            <w:webHidden/>
          </w:rPr>
        </w:r>
      </w:ins>
      <w:r>
        <w:rPr>
          <w:noProof/>
          <w:webHidden/>
        </w:rPr>
        <w:fldChar w:fldCharType="separate"/>
      </w:r>
      <w:ins w:id="68" w:author="WILLIAM FRANCISCO LEITE" w:date="2016-06-27T21:09:00Z">
        <w:r>
          <w:rPr>
            <w:noProof/>
            <w:webHidden/>
          </w:rPr>
          <w:t>27</w:t>
        </w:r>
        <w:r>
          <w:rPr>
            <w:noProof/>
            <w:webHidden/>
          </w:rPr>
          <w:fldChar w:fldCharType="end"/>
        </w:r>
        <w:r w:rsidRPr="004006D3">
          <w:rPr>
            <w:rStyle w:val="Hyperlink"/>
            <w:noProof/>
          </w:rPr>
          <w:fldChar w:fldCharType="end"/>
        </w:r>
      </w:ins>
    </w:p>
    <w:p w14:paraId="61ADB4D9" w14:textId="77777777" w:rsidR="00D7116D" w:rsidRDefault="00D7116D">
      <w:pPr>
        <w:pStyle w:val="ndicedeilustraes"/>
        <w:tabs>
          <w:tab w:val="right" w:leader="dot" w:pos="9060"/>
        </w:tabs>
        <w:rPr>
          <w:ins w:id="69" w:author="WILLIAM FRANCISCO LEITE" w:date="2016-06-27T21:09:00Z"/>
          <w:rFonts w:asciiTheme="minorHAnsi" w:eastAsiaTheme="minorEastAsia" w:hAnsiTheme="minorHAnsi" w:cstheme="minorBidi"/>
          <w:noProof/>
          <w:color w:val="auto"/>
          <w:sz w:val="22"/>
          <w:szCs w:val="22"/>
        </w:rPr>
      </w:pPr>
      <w:ins w:id="70"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"C:\\Users\\william.fleite1\\Desktop\\Modelo SENAC(V2).docx" \l "_Toc454825129"</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9 - Big Picture (Arquitetura)</w:t>
        </w:r>
        <w:r>
          <w:rPr>
            <w:noProof/>
            <w:webHidden/>
          </w:rPr>
          <w:tab/>
        </w:r>
        <w:r>
          <w:rPr>
            <w:noProof/>
            <w:webHidden/>
          </w:rPr>
          <w:fldChar w:fldCharType="begin"/>
        </w:r>
        <w:r>
          <w:rPr>
            <w:noProof/>
            <w:webHidden/>
          </w:rPr>
          <w:instrText xml:space="preserve"> PAGEREF _Toc454825129 \h </w:instrText>
        </w:r>
        <w:r>
          <w:rPr>
            <w:noProof/>
            <w:webHidden/>
          </w:rPr>
        </w:r>
      </w:ins>
      <w:r>
        <w:rPr>
          <w:noProof/>
          <w:webHidden/>
        </w:rPr>
        <w:fldChar w:fldCharType="separate"/>
      </w:r>
      <w:ins w:id="71" w:author="WILLIAM FRANCISCO LEITE" w:date="2016-06-27T21:09:00Z">
        <w:r>
          <w:rPr>
            <w:noProof/>
            <w:webHidden/>
          </w:rPr>
          <w:t>28</w:t>
        </w:r>
        <w:r>
          <w:rPr>
            <w:noProof/>
            <w:webHidden/>
          </w:rPr>
          <w:fldChar w:fldCharType="end"/>
        </w:r>
        <w:r w:rsidRPr="004006D3">
          <w:rPr>
            <w:rStyle w:val="Hyperlink"/>
            <w:noProof/>
          </w:rPr>
          <w:fldChar w:fldCharType="end"/>
        </w:r>
      </w:ins>
    </w:p>
    <w:p w14:paraId="5FFFCFEF" w14:textId="77777777" w:rsidR="00D7116D" w:rsidRDefault="00D7116D">
      <w:pPr>
        <w:pStyle w:val="ndicedeilustraes"/>
        <w:tabs>
          <w:tab w:val="right" w:leader="dot" w:pos="9060"/>
        </w:tabs>
        <w:rPr>
          <w:ins w:id="72" w:author="WILLIAM FRANCISCO LEITE" w:date="2016-06-27T21:09:00Z"/>
          <w:rFonts w:asciiTheme="minorHAnsi" w:eastAsiaTheme="minorEastAsia" w:hAnsiTheme="minorHAnsi" w:cstheme="minorBidi"/>
          <w:noProof/>
          <w:color w:val="auto"/>
          <w:sz w:val="22"/>
          <w:szCs w:val="22"/>
        </w:rPr>
      </w:pPr>
      <w:ins w:id="73"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"_Toc454825130"</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10 - Persona (Pedro da Silva)</w:t>
        </w:r>
        <w:r>
          <w:rPr>
            <w:noProof/>
            <w:webHidden/>
          </w:rPr>
          <w:tab/>
        </w:r>
        <w:r>
          <w:rPr>
            <w:noProof/>
            <w:webHidden/>
          </w:rPr>
          <w:fldChar w:fldCharType="begin"/>
        </w:r>
        <w:r>
          <w:rPr>
            <w:noProof/>
            <w:webHidden/>
          </w:rPr>
          <w:instrText xml:space="preserve"> PAGEREF _Toc454825130 \h </w:instrText>
        </w:r>
        <w:r>
          <w:rPr>
            <w:noProof/>
            <w:webHidden/>
          </w:rPr>
        </w:r>
      </w:ins>
      <w:r>
        <w:rPr>
          <w:noProof/>
          <w:webHidden/>
        </w:rPr>
        <w:fldChar w:fldCharType="separate"/>
      </w:r>
      <w:ins w:id="74" w:author="WILLIAM FRANCISCO LEITE" w:date="2016-06-27T21:09:00Z">
        <w:r>
          <w:rPr>
            <w:noProof/>
            <w:webHidden/>
          </w:rPr>
          <w:t>30</w:t>
        </w:r>
        <w:r>
          <w:rPr>
            <w:noProof/>
            <w:webHidden/>
          </w:rPr>
          <w:fldChar w:fldCharType="end"/>
        </w:r>
        <w:r w:rsidRPr="004006D3">
          <w:rPr>
            <w:rStyle w:val="Hyperlink"/>
            <w:noProof/>
          </w:rPr>
          <w:fldChar w:fldCharType="end"/>
        </w:r>
      </w:ins>
    </w:p>
    <w:p w14:paraId="73D8DB43" w14:textId="77777777" w:rsidR="00D7116D" w:rsidRDefault="00D7116D">
      <w:pPr>
        <w:pStyle w:val="ndicedeilustraes"/>
        <w:tabs>
          <w:tab w:val="right" w:leader="dot" w:pos="9060"/>
        </w:tabs>
        <w:rPr>
          <w:ins w:id="75" w:author="WILLIAM FRANCISCO LEITE" w:date="2016-06-27T21:09:00Z"/>
          <w:rFonts w:asciiTheme="minorHAnsi" w:eastAsiaTheme="minorEastAsia" w:hAnsiTheme="minorHAnsi" w:cstheme="minorBidi"/>
          <w:noProof/>
          <w:color w:val="auto"/>
          <w:sz w:val="22"/>
          <w:szCs w:val="22"/>
        </w:rPr>
      </w:pPr>
      <w:ins w:id="76"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"_Toc454825131"</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11 - Persona (Bruno Siqueira)</w:t>
        </w:r>
        <w:r>
          <w:rPr>
            <w:noProof/>
            <w:webHidden/>
          </w:rPr>
          <w:tab/>
        </w:r>
        <w:r>
          <w:rPr>
            <w:noProof/>
            <w:webHidden/>
          </w:rPr>
          <w:fldChar w:fldCharType="begin"/>
        </w:r>
        <w:r>
          <w:rPr>
            <w:noProof/>
            <w:webHidden/>
          </w:rPr>
          <w:instrText xml:space="preserve"> PAGEREF _Toc454825131 \h </w:instrText>
        </w:r>
        <w:r>
          <w:rPr>
            <w:noProof/>
            <w:webHidden/>
          </w:rPr>
        </w:r>
      </w:ins>
      <w:r>
        <w:rPr>
          <w:noProof/>
          <w:webHidden/>
        </w:rPr>
        <w:fldChar w:fldCharType="separate"/>
      </w:r>
      <w:ins w:id="77" w:author="WILLIAM FRANCISCO LEITE" w:date="2016-06-27T21:09:00Z">
        <w:r>
          <w:rPr>
            <w:noProof/>
            <w:webHidden/>
          </w:rPr>
          <w:t>31</w:t>
        </w:r>
        <w:r>
          <w:rPr>
            <w:noProof/>
            <w:webHidden/>
          </w:rPr>
          <w:fldChar w:fldCharType="end"/>
        </w:r>
        <w:r w:rsidRPr="004006D3">
          <w:rPr>
            <w:rStyle w:val="Hyperlink"/>
            <w:noProof/>
          </w:rPr>
          <w:fldChar w:fldCharType="end"/>
        </w:r>
      </w:ins>
    </w:p>
    <w:p w14:paraId="61609891" w14:textId="77777777" w:rsidR="00D7116D" w:rsidRDefault="00D7116D">
      <w:pPr>
        <w:pStyle w:val="ndicedeilustraes"/>
        <w:tabs>
          <w:tab w:val="right" w:leader="dot" w:pos="9060"/>
        </w:tabs>
        <w:rPr>
          <w:ins w:id="78" w:author="WILLIAM FRANCISCO LEITE" w:date="2016-06-27T21:09:00Z"/>
          <w:rFonts w:asciiTheme="minorHAnsi" w:eastAsiaTheme="minorEastAsia" w:hAnsiTheme="minorHAnsi" w:cstheme="minorBidi"/>
          <w:noProof/>
          <w:color w:val="auto"/>
          <w:sz w:val="22"/>
          <w:szCs w:val="22"/>
        </w:rPr>
      </w:pPr>
      <w:ins w:id="79"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"_Toc454825132"</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12 - Persona (Ana Carolina)</w:t>
        </w:r>
        <w:r>
          <w:rPr>
            <w:noProof/>
            <w:webHidden/>
          </w:rPr>
          <w:tab/>
        </w:r>
        <w:r>
          <w:rPr>
            <w:noProof/>
            <w:webHidden/>
          </w:rPr>
          <w:fldChar w:fldCharType="begin"/>
        </w:r>
        <w:r>
          <w:rPr>
            <w:noProof/>
            <w:webHidden/>
          </w:rPr>
          <w:instrText xml:space="preserve"> PAGEREF _Toc454825132 \h </w:instrText>
        </w:r>
        <w:r>
          <w:rPr>
            <w:noProof/>
            <w:webHidden/>
          </w:rPr>
        </w:r>
      </w:ins>
      <w:r>
        <w:rPr>
          <w:noProof/>
          <w:webHidden/>
        </w:rPr>
        <w:fldChar w:fldCharType="separate"/>
      </w:r>
      <w:ins w:id="80" w:author="WILLIAM FRANCISCO LEITE" w:date="2016-06-27T21:09:00Z">
        <w:r>
          <w:rPr>
            <w:noProof/>
            <w:webHidden/>
          </w:rPr>
          <w:t>31</w:t>
        </w:r>
        <w:r>
          <w:rPr>
            <w:noProof/>
            <w:webHidden/>
          </w:rPr>
          <w:fldChar w:fldCharType="end"/>
        </w:r>
        <w:r w:rsidRPr="004006D3">
          <w:rPr>
            <w:rStyle w:val="Hyperlink"/>
            <w:noProof/>
          </w:rPr>
          <w:fldChar w:fldCharType="end"/>
        </w:r>
      </w:ins>
    </w:p>
    <w:p w14:paraId="51C9DD00" w14:textId="77777777" w:rsidR="00D7116D" w:rsidRDefault="00D7116D">
      <w:pPr>
        <w:pStyle w:val="ndicedeilustraes"/>
        <w:tabs>
          <w:tab w:val="right" w:leader="dot" w:pos="9060"/>
        </w:tabs>
        <w:rPr>
          <w:ins w:id="81" w:author="WILLIAM FRANCISCO LEITE" w:date="2016-06-27T21:09:00Z"/>
          <w:rFonts w:asciiTheme="minorHAnsi" w:eastAsiaTheme="minorEastAsia" w:hAnsiTheme="minorHAnsi" w:cstheme="minorBidi"/>
          <w:noProof/>
          <w:color w:val="auto"/>
          <w:sz w:val="22"/>
          <w:szCs w:val="22"/>
        </w:rPr>
      </w:pPr>
      <w:ins w:id="82"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"_Toc454825133"</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13 – Moodboard</w:t>
        </w:r>
        <w:r>
          <w:rPr>
            <w:noProof/>
            <w:webHidden/>
          </w:rPr>
          <w:tab/>
        </w:r>
        <w:r>
          <w:rPr>
            <w:noProof/>
            <w:webHidden/>
          </w:rPr>
          <w:fldChar w:fldCharType="begin"/>
        </w:r>
        <w:r>
          <w:rPr>
            <w:noProof/>
            <w:webHidden/>
          </w:rPr>
          <w:instrText xml:space="preserve"> PAGEREF _Toc454825133 \h </w:instrText>
        </w:r>
        <w:r>
          <w:rPr>
            <w:noProof/>
            <w:webHidden/>
          </w:rPr>
        </w:r>
      </w:ins>
      <w:r>
        <w:rPr>
          <w:noProof/>
          <w:webHidden/>
        </w:rPr>
        <w:fldChar w:fldCharType="separate"/>
      </w:r>
      <w:ins w:id="83" w:author="WILLIAM FRANCISCO LEITE" w:date="2016-06-27T21:09:00Z">
        <w:r>
          <w:rPr>
            <w:noProof/>
            <w:webHidden/>
          </w:rPr>
          <w:t>33</w:t>
        </w:r>
        <w:r>
          <w:rPr>
            <w:noProof/>
            <w:webHidden/>
          </w:rPr>
          <w:fldChar w:fldCharType="end"/>
        </w:r>
        <w:r w:rsidRPr="004006D3">
          <w:rPr>
            <w:rStyle w:val="Hyperlink"/>
            <w:noProof/>
          </w:rPr>
          <w:fldChar w:fldCharType="end"/>
        </w:r>
      </w:ins>
    </w:p>
    <w:p w14:paraId="4830192C" w14:textId="77777777" w:rsidR="00D7116D" w:rsidRDefault="00D7116D">
      <w:pPr>
        <w:pStyle w:val="ndicedeilustraes"/>
        <w:tabs>
          <w:tab w:val="right" w:leader="dot" w:pos="9060"/>
        </w:tabs>
        <w:rPr>
          <w:ins w:id="84" w:author="WILLIAM FRANCISCO LEITE" w:date="2016-06-27T21:09:00Z"/>
          <w:rFonts w:asciiTheme="minorHAnsi" w:eastAsiaTheme="minorEastAsia" w:hAnsiTheme="minorHAnsi" w:cstheme="minorBidi"/>
          <w:noProof/>
          <w:color w:val="auto"/>
          <w:sz w:val="22"/>
          <w:szCs w:val="22"/>
        </w:rPr>
      </w:pPr>
      <w:ins w:id="85"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"_Toc454825134"</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14 - Style Guide (Tipografia)</w:t>
        </w:r>
        <w:r>
          <w:rPr>
            <w:noProof/>
            <w:webHidden/>
          </w:rPr>
          <w:tab/>
        </w:r>
        <w:r>
          <w:rPr>
            <w:noProof/>
            <w:webHidden/>
          </w:rPr>
          <w:fldChar w:fldCharType="begin"/>
        </w:r>
        <w:r>
          <w:rPr>
            <w:noProof/>
            <w:webHidden/>
          </w:rPr>
          <w:instrText xml:space="preserve"> PAGEREF _Toc454825134 \h </w:instrText>
        </w:r>
        <w:r>
          <w:rPr>
            <w:noProof/>
            <w:webHidden/>
          </w:rPr>
        </w:r>
      </w:ins>
      <w:r>
        <w:rPr>
          <w:noProof/>
          <w:webHidden/>
        </w:rPr>
        <w:fldChar w:fldCharType="separate"/>
      </w:r>
      <w:ins w:id="86" w:author="WILLIAM FRANCISCO LEITE" w:date="2016-06-27T21:09:00Z">
        <w:r>
          <w:rPr>
            <w:noProof/>
            <w:webHidden/>
          </w:rPr>
          <w:t>34</w:t>
        </w:r>
        <w:r>
          <w:rPr>
            <w:noProof/>
            <w:webHidden/>
          </w:rPr>
          <w:fldChar w:fldCharType="end"/>
        </w:r>
        <w:r w:rsidRPr="004006D3">
          <w:rPr>
            <w:rStyle w:val="Hyperlink"/>
            <w:noProof/>
          </w:rPr>
          <w:fldChar w:fldCharType="end"/>
        </w:r>
      </w:ins>
    </w:p>
    <w:p w14:paraId="78429475" w14:textId="77777777" w:rsidR="00D7116D" w:rsidRDefault="00D7116D">
      <w:pPr>
        <w:pStyle w:val="ndicedeilustraes"/>
        <w:tabs>
          <w:tab w:val="right" w:leader="dot" w:pos="9060"/>
        </w:tabs>
        <w:rPr>
          <w:ins w:id="87" w:author="WILLIAM FRANCISCO LEITE" w:date="2016-06-27T21:09:00Z"/>
          <w:rFonts w:asciiTheme="minorHAnsi" w:eastAsiaTheme="minorEastAsia" w:hAnsiTheme="minorHAnsi" w:cstheme="minorBidi"/>
          <w:noProof/>
          <w:color w:val="auto"/>
          <w:sz w:val="22"/>
          <w:szCs w:val="22"/>
        </w:rPr>
      </w:pPr>
      <w:ins w:id="88"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"_Toc454825135"</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15 - Style Guide (Cores)</w:t>
        </w:r>
        <w:r>
          <w:rPr>
            <w:noProof/>
            <w:webHidden/>
          </w:rPr>
          <w:tab/>
        </w:r>
        <w:r>
          <w:rPr>
            <w:noProof/>
            <w:webHidden/>
          </w:rPr>
          <w:fldChar w:fldCharType="begin"/>
        </w:r>
        <w:r>
          <w:rPr>
            <w:noProof/>
            <w:webHidden/>
          </w:rPr>
          <w:instrText xml:space="preserve"> PAGEREF _Toc454825135 \h </w:instrText>
        </w:r>
        <w:r>
          <w:rPr>
            <w:noProof/>
            <w:webHidden/>
          </w:rPr>
        </w:r>
      </w:ins>
      <w:r>
        <w:rPr>
          <w:noProof/>
          <w:webHidden/>
        </w:rPr>
        <w:fldChar w:fldCharType="separate"/>
      </w:r>
      <w:ins w:id="89" w:author="WILLIAM FRANCISCO LEITE" w:date="2016-06-27T21:09:00Z">
        <w:r>
          <w:rPr>
            <w:noProof/>
            <w:webHidden/>
          </w:rPr>
          <w:t>35</w:t>
        </w:r>
        <w:r>
          <w:rPr>
            <w:noProof/>
            <w:webHidden/>
          </w:rPr>
          <w:fldChar w:fldCharType="end"/>
        </w:r>
        <w:r w:rsidRPr="004006D3">
          <w:rPr>
            <w:rStyle w:val="Hyperlink"/>
            <w:noProof/>
          </w:rPr>
          <w:fldChar w:fldCharType="end"/>
        </w:r>
      </w:ins>
    </w:p>
    <w:p w14:paraId="2D4646CA" w14:textId="77777777" w:rsidR="00D7116D" w:rsidRDefault="00D7116D">
      <w:pPr>
        <w:pStyle w:val="ndicedeilustraes"/>
        <w:tabs>
          <w:tab w:val="right" w:leader="dot" w:pos="9060"/>
        </w:tabs>
        <w:rPr>
          <w:ins w:id="90" w:author="WILLIAM FRANCISCO LEITE" w:date="2016-06-27T21:09:00Z"/>
          <w:rFonts w:asciiTheme="minorHAnsi" w:eastAsiaTheme="minorEastAsia" w:hAnsiTheme="minorHAnsi" w:cstheme="minorBidi"/>
          <w:noProof/>
          <w:color w:val="auto"/>
          <w:sz w:val="22"/>
          <w:szCs w:val="22"/>
        </w:rPr>
      </w:pPr>
      <w:ins w:id="91"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"_Toc454825136"</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16 - Style Guide (Ícones)</w:t>
        </w:r>
        <w:r>
          <w:rPr>
            <w:noProof/>
            <w:webHidden/>
          </w:rPr>
          <w:tab/>
        </w:r>
        <w:r>
          <w:rPr>
            <w:noProof/>
            <w:webHidden/>
          </w:rPr>
          <w:fldChar w:fldCharType="begin"/>
        </w:r>
        <w:r>
          <w:rPr>
            <w:noProof/>
            <w:webHidden/>
          </w:rPr>
          <w:instrText xml:space="preserve"> PAGEREF _Toc454825136 \h </w:instrText>
        </w:r>
        <w:r>
          <w:rPr>
            <w:noProof/>
            <w:webHidden/>
          </w:rPr>
        </w:r>
      </w:ins>
      <w:r>
        <w:rPr>
          <w:noProof/>
          <w:webHidden/>
        </w:rPr>
        <w:fldChar w:fldCharType="separate"/>
      </w:r>
      <w:ins w:id="92" w:author="WILLIAM FRANCISCO LEITE" w:date="2016-06-27T21:09:00Z">
        <w:r>
          <w:rPr>
            <w:noProof/>
            <w:webHidden/>
          </w:rPr>
          <w:t>36</w:t>
        </w:r>
        <w:r>
          <w:rPr>
            <w:noProof/>
            <w:webHidden/>
          </w:rPr>
          <w:fldChar w:fldCharType="end"/>
        </w:r>
        <w:r w:rsidRPr="004006D3">
          <w:rPr>
            <w:rStyle w:val="Hyperlink"/>
            <w:noProof/>
          </w:rPr>
          <w:fldChar w:fldCharType="end"/>
        </w:r>
      </w:ins>
    </w:p>
    <w:p w14:paraId="7C1677A4" w14:textId="77777777" w:rsidR="00D7116D" w:rsidRDefault="00D7116D">
      <w:pPr>
        <w:pStyle w:val="ndicedeilustraes"/>
        <w:tabs>
          <w:tab w:val="right" w:leader="dot" w:pos="9060"/>
        </w:tabs>
        <w:rPr>
          <w:ins w:id="93" w:author="WILLIAM FRANCISCO LEITE" w:date="2016-06-27T21:09:00Z"/>
          <w:rFonts w:asciiTheme="minorHAnsi" w:eastAsiaTheme="minorEastAsia" w:hAnsiTheme="minorHAnsi" w:cstheme="minorBidi"/>
          <w:noProof/>
          <w:color w:val="auto"/>
          <w:sz w:val="22"/>
          <w:szCs w:val="22"/>
        </w:rPr>
      </w:pPr>
      <w:ins w:id="94"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"_Toc454825137"</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17 - Story board (Pesquisa)</w:t>
        </w:r>
        <w:r>
          <w:rPr>
            <w:noProof/>
            <w:webHidden/>
          </w:rPr>
          <w:tab/>
        </w:r>
        <w:r>
          <w:rPr>
            <w:noProof/>
            <w:webHidden/>
          </w:rPr>
          <w:fldChar w:fldCharType="begin"/>
        </w:r>
        <w:r>
          <w:rPr>
            <w:noProof/>
            <w:webHidden/>
          </w:rPr>
          <w:instrText xml:space="preserve"> PAGEREF _Toc454825137 \h </w:instrText>
        </w:r>
        <w:r>
          <w:rPr>
            <w:noProof/>
            <w:webHidden/>
          </w:rPr>
        </w:r>
      </w:ins>
      <w:r>
        <w:rPr>
          <w:noProof/>
          <w:webHidden/>
        </w:rPr>
        <w:fldChar w:fldCharType="separate"/>
      </w:r>
      <w:ins w:id="95" w:author="WILLIAM FRANCISCO LEITE" w:date="2016-06-27T21:09:00Z">
        <w:r>
          <w:rPr>
            <w:noProof/>
            <w:webHidden/>
          </w:rPr>
          <w:t>37</w:t>
        </w:r>
        <w:r>
          <w:rPr>
            <w:noProof/>
            <w:webHidden/>
          </w:rPr>
          <w:fldChar w:fldCharType="end"/>
        </w:r>
        <w:r w:rsidRPr="004006D3">
          <w:rPr>
            <w:rStyle w:val="Hyperlink"/>
            <w:noProof/>
          </w:rPr>
          <w:fldChar w:fldCharType="end"/>
        </w:r>
      </w:ins>
    </w:p>
    <w:p w14:paraId="04F8BAA1" w14:textId="77777777" w:rsidR="00D7116D" w:rsidRDefault="00D7116D">
      <w:pPr>
        <w:pStyle w:val="ndicedeilustraes"/>
        <w:tabs>
          <w:tab w:val="right" w:leader="dot" w:pos="9060"/>
        </w:tabs>
        <w:rPr>
          <w:ins w:id="96" w:author="WILLIAM FRANCISCO LEITE" w:date="2016-06-27T21:09:00Z"/>
          <w:rFonts w:asciiTheme="minorHAnsi" w:eastAsiaTheme="minorEastAsia" w:hAnsiTheme="minorHAnsi" w:cstheme="minorBidi"/>
          <w:noProof/>
          <w:color w:val="auto"/>
          <w:sz w:val="22"/>
          <w:szCs w:val="22"/>
        </w:rPr>
      </w:pPr>
      <w:ins w:id="97" w:author="WILLIAM FRANCISCO LEITE" w:date="2016-06-27T21:09:00Z">
        <w:r w:rsidRPr="004006D3">
          <w:rPr>
            <w:rStyle w:val="Hyperlink"/>
            <w:noProof/>
          </w:rPr>
          <w:fldChar w:fldCharType="begin"/>
        </w:r>
        <w:r w:rsidRPr="004006D3">
          <w:rPr>
            <w:rStyle w:val="Hyperlink"/>
            <w:noProof/>
          </w:rPr>
          <w:instrText xml:space="preserve"> </w:instrText>
        </w:r>
        <w:r>
          <w:rPr>
            <w:noProof/>
          </w:rPr>
          <w:instrText>HYPERLINK \l "_Toc454825138"</w:instrText>
        </w:r>
        <w:r w:rsidRPr="004006D3">
          <w:rPr>
            <w:rStyle w:val="Hyperlink"/>
            <w:noProof/>
          </w:rPr>
          <w:instrText xml:space="preserve"> </w:instrText>
        </w:r>
        <w:r w:rsidRPr="004006D3">
          <w:rPr>
            <w:rStyle w:val="Hyperlink"/>
            <w:noProof/>
          </w:rPr>
        </w:r>
        <w:r w:rsidRPr="004006D3">
          <w:rPr>
            <w:rStyle w:val="Hyperlink"/>
            <w:noProof/>
          </w:rPr>
          <w:fldChar w:fldCharType="separate"/>
        </w:r>
        <w:r w:rsidRPr="004006D3">
          <w:rPr>
            <w:rStyle w:val="Hyperlink"/>
            <w:noProof/>
          </w:rPr>
          <w:t>Figura 18 - Story board (Cotação)</w:t>
        </w:r>
        <w:r>
          <w:rPr>
            <w:noProof/>
            <w:webHidden/>
          </w:rPr>
          <w:tab/>
        </w:r>
        <w:r>
          <w:rPr>
            <w:noProof/>
            <w:webHidden/>
          </w:rPr>
          <w:fldChar w:fldCharType="begin"/>
        </w:r>
        <w:r>
          <w:rPr>
            <w:noProof/>
            <w:webHidden/>
          </w:rPr>
          <w:instrText xml:space="preserve"> PAGEREF _Toc454825138 \h </w:instrText>
        </w:r>
        <w:r>
          <w:rPr>
            <w:noProof/>
            <w:webHidden/>
          </w:rPr>
        </w:r>
      </w:ins>
      <w:r>
        <w:rPr>
          <w:noProof/>
          <w:webHidden/>
        </w:rPr>
        <w:fldChar w:fldCharType="separate"/>
      </w:r>
      <w:ins w:id="98" w:author="WILLIAM FRANCISCO LEITE" w:date="2016-06-27T21:09:00Z">
        <w:r>
          <w:rPr>
            <w:noProof/>
            <w:webHidden/>
          </w:rPr>
          <w:t>37</w:t>
        </w:r>
        <w:r>
          <w:rPr>
            <w:noProof/>
            <w:webHidden/>
          </w:rPr>
          <w:fldChar w:fldCharType="end"/>
        </w:r>
        <w:r w:rsidRPr="004006D3">
          <w:rPr>
            <w:rStyle w:val="Hyperlink"/>
            <w:noProof/>
          </w:rPr>
          <w:fldChar w:fldCharType="end"/>
        </w:r>
      </w:ins>
    </w:p>
    <w:p w14:paraId="2D327A3A" w14:textId="60F9694B" w:rsidR="008034D5" w:rsidDel="00D7116D" w:rsidRDefault="008034D5">
      <w:pPr>
        <w:pStyle w:val="ndicedeilustraes"/>
        <w:tabs>
          <w:tab w:val="right" w:leader="dot" w:pos="9060"/>
        </w:tabs>
        <w:rPr>
          <w:ins w:id="99" w:author="Osnir Estevam" w:date="2016-06-25T22:37:00Z"/>
          <w:del w:id="100" w:author="WILLIAM FRANCISCO LEITE" w:date="2016-06-27T21:09:00Z"/>
          <w:rFonts w:asciiTheme="minorHAnsi" w:eastAsiaTheme="minorEastAsia" w:hAnsiTheme="minorHAnsi" w:cstheme="minorBidi"/>
          <w:noProof/>
          <w:color w:val="auto"/>
          <w:sz w:val="22"/>
          <w:szCs w:val="22"/>
        </w:rPr>
      </w:pPr>
      <w:ins w:id="101" w:author="Osnir Estevam" w:date="2016-06-25T22:37:00Z">
        <w:del w:id="102" w:author="WILLIAM FRANCISCO LEITE" w:date="2016-06-27T21:09:00Z">
          <w:r w:rsidRPr="00EF2153" w:rsidDel="00D7116D">
            <w:rPr>
              <w:rStyle w:val="Hyperlink"/>
              <w:noProof/>
            </w:rPr>
            <w:delText>Figura 1 - Interoperabilidade da API 1</w:delText>
          </w:r>
          <w:r w:rsidDel="00D7116D">
            <w:rPr>
              <w:noProof/>
              <w:webHidden/>
            </w:rPr>
            <w:tab/>
            <w:delText>6</w:delText>
          </w:r>
        </w:del>
      </w:ins>
    </w:p>
    <w:p w14:paraId="0487C875" w14:textId="4B80DE68" w:rsidR="008034D5" w:rsidDel="00D7116D" w:rsidRDefault="008034D5">
      <w:pPr>
        <w:pStyle w:val="ndicedeilustraes"/>
        <w:tabs>
          <w:tab w:val="right" w:leader="dot" w:pos="9060"/>
        </w:tabs>
        <w:rPr>
          <w:ins w:id="103" w:author="Osnir Estevam" w:date="2016-06-25T22:37:00Z"/>
          <w:del w:id="104" w:author="WILLIAM FRANCISCO LEITE" w:date="2016-06-27T21:09:00Z"/>
          <w:rFonts w:asciiTheme="minorHAnsi" w:eastAsiaTheme="minorEastAsia" w:hAnsiTheme="minorHAnsi" w:cstheme="minorBidi"/>
          <w:noProof/>
          <w:color w:val="auto"/>
          <w:sz w:val="22"/>
          <w:szCs w:val="22"/>
        </w:rPr>
      </w:pPr>
      <w:ins w:id="105" w:author="Osnir Estevam" w:date="2016-06-25T22:37:00Z">
        <w:del w:id="106" w:author="WILLIAM FRANCISCO LEITE" w:date="2016-06-27T21:09:00Z">
          <w:r w:rsidRPr="00EF2153" w:rsidDel="00D7116D">
            <w:rPr>
              <w:rStyle w:val="Hyperlink"/>
              <w:noProof/>
            </w:rPr>
            <w:delText xml:space="preserve">Figura 2 - Gráfico para Glory of </w:delText>
          </w:r>
          <w:r w:rsidRPr="00D7116D" w:rsidDel="00D7116D">
            <w:rPr>
              <w:rStyle w:val="Hyperlink"/>
              <w:noProof/>
              <w:rPrChange w:id="107" w:author="WILLIAM FRANCISCO LEITE" w:date="2016-06-27T21:09:00Z">
                <w:rPr>
                  <w:rStyle w:val="Hyperlink"/>
                  <w:noProof/>
                </w:rPr>
              </w:rPrChange>
            </w:rPr>
            <w:delText>REST</w:delText>
          </w:r>
          <w:r w:rsidDel="00D7116D">
            <w:rPr>
              <w:noProof/>
              <w:webHidden/>
            </w:rPr>
            <w:tab/>
            <w:delText>10</w:delText>
          </w:r>
        </w:del>
      </w:ins>
    </w:p>
    <w:p w14:paraId="6821EB9F" w14:textId="2EB4F63D" w:rsidR="008034D5" w:rsidDel="00D7116D" w:rsidRDefault="008034D5">
      <w:pPr>
        <w:pStyle w:val="ndicedeilustraes"/>
        <w:tabs>
          <w:tab w:val="right" w:leader="dot" w:pos="9060"/>
        </w:tabs>
        <w:rPr>
          <w:ins w:id="108" w:author="Osnir Estevam" w:date="2016-06-25T22:37:00Z"/>
          <w:del w:id="109" w:author="WILLIAM FRANCISCO LEITE" w:date="2016-06-27T21:09:00Z"/>
          <w:rFonts w:asciiTheme="minorHAnsi" w:eastAsiaTheme="minorEastAsia" w:hAnsiTheme="minorHAnsi" w:cstheme="minorBidi"/>
          <w:noProof/>
          <w:color w:val="auto"/>
          <w:sz w:val="22"/>
          <w:szCs w:val="22"/>
        </w:rPr>
      </w:pPr>
      <w:ins w:id="110" w:author="Osnir Estevam" w:date="2016-06-25T22:37:00Z">
        <w:del w:id="111" w:author="WILLIAM FRANCISCO LEITE" w:date="2016-06-27T21:09:00Z">
          <w:r w:rsidRPr="00EF2153" w:rsidDel="00D7116D">
            <w:rPr>
              <w:rStyle w:val="Hyperlink"/>
              <w:noProof/>
            </w:rPr>
            <w:delText>Figura</w:delText>
          </w:r>
          <w:r w:rsidRPr="00D7116D" w:rsidDel="00D7116D">
            <w:rPr>
              <w:rStyle w:val="Hyperlink"/>
              <w:noProof/>
              <w:lang w:val="en-US"/>
              <w:rPrChange w:id="112" w:author="WILLIAM FRANCISCO LEITE" w:date="2016-06-27T21:09:00Z">
                <w:rPr>
                  <w:rStyle w:val="Hyperlink"/>
                  <w:noProof/>
                  <w:lang w:val="en-US"/>
                </w:rPr>
              </w:rPrChange>
            </w:rPr>
            <w:delText xml:space="preserve"> 3 - BPM (Business Process Model)</w:delText>
          </w:r>
          <w:r w:rsidDel="00D7116D">
            <w:rPr>
              <w:noProof/>
              <w:webHidden/>
            </w:rPr>
            <w:tab/>
            <w:delText>19</w:delText>
          </w:r>
        </w:del>
      </w:ins>
    </w:p>
    <w:p w14:paraId="785918A9" w14:textId="160821D1" w:rsidR="008034D5" w:rsidDel="00D7116D" w:rsidRDefault="008034D5">
      <w:pPr>
        <w:pStyle w:val="ndicedeilustraes"/>
        <w:tabs>
          <w:tab w:val="right" w:leader="dot" w:pos="9060"/>
        </w:tabs>
        <w:rPr>
          <w:ins w:id="113" w:author="Osnir Estevam" w:date="2016-06-25T22:37:00Z"/>
          <w:del w:id="114" w:author="WILLIAM FRANCISCO LEITE" w:date="2016-06-27T21:09:00Z"/>
          <w:rFonts w:asciiTheme="minorHAnsi" w:eastAsiaTheme="minorEastAsia" w:hAnsiTheme="minorHAnsi" w:cstheme="minorBidi"/>
          <w:noProof/>
          <w:color w:val="auto"/>
          <w:sz w:val="22"/>
          <w:szCs w:val="22"/>
        </w:rPr>
      </w:pPr>
      <w:ins w:id="115" w:author="Osnir Estevam" w:date="2016-06-25T22:37:00Z">
        <w:del w:id="116" w:author="WILLIAM FRANCISCO LEITE" w:date="2016-06-27T21:09:00Z">
          <w:r w:rsidRPr="00EF2153" w:rsidDel="00D7116D">
            <w:rPr>
              <w:rStyle w:val="Hyperlink"/>
              <w:noProof/>
            </w:rPr>
            <w:delText>Figura 4 - MER (Mode</w:delText>
          </w:r>
          <w:r w:rsidRPr="00D7116D" w:rsidDel="00D7116D">
            <w:rPr>
              <w:rStyle w:val="Hyperlink"/>
              <w:noProof/>
              <w:rPrChange w:id="117" w:author="WILLIAM FRANCISCO LEITE" w:date="2016-06-27T21:09:00Z">
                <w:rPr>
                  <w:rStyle w:val="Hyperlink"/>
                  <w:noProof/>
                </w:rPr>
              </w:rPrChange>
            </w:rPr>
            <w:delText>lo Entidade Relacional)</w:delText>
          </w:r>
          <w:r w:rsidDel="00D7116D">
            <w:rPr>
              <w:noProof/>
              <w:webHidden/>
            </w:rPr>
            <w:tab/>
            <w:delText>21</w:delText>
          </w:r>
        </w:del>
      </w:ins>
    </w:p>
    <w:p w14:paraId="0D140CCD" w14:textId="1C769FA5" w:rsidR="008034D5" w:rsidDel="00D7116D" w:rsidRDefault="008034D5">
      <w:pPr>
        <w:pStyle w:val="ndicedeilustraes"/>
        <w:tabs>
          <w:tab w:val="right" w:leader="dot" w:pos="9060"/>
        </w:tabs>
        <w:rPr>
          <w:ins w:id="118" w:author="Osnir Estevam" w:date="2016-06-25T22:37:00Z"/>
          <w:del w:id="119" w:author="WILLIAM FRANCISCO LEITE" w:date="2016-06-27T21:09:00Z"/>
          <w:rFonts w:asciiTheme="minorHAnsi" w:eastAsiaTheme="minorEastAsia" w:hAnsiTheme="minorHAnsi" w:cstheme="minorBidi"/>
          <w:noProof/>
          <w:color w:val="auto"/>
          <w:sz w:val="22"/>
          <w:szCs w:val="22"/>
        </w:rPr>
      </w:pPr>
      <w:ins w:id="120" w:author="Osnir Estevam" w:date="2016-06-25T22:37:00Z">
        <w:del w:id="121" w:author="WILLIAM FRANCISCO LEITE" w:date="2016-06-27T21:09:00Z">
          <w:r w:rsidRPr="00EF2153" w:rsidDel="00D7116D">
            <w:rPr>
              <w:rStyle w:val="Hyperlink"/>
              <w:noProof/>
            </w:rPr>
            <w:delText>Figura 5 - Big Picture (Arquitetura)</w:delText>
          </w:r>
          <w:r w:rsidDel="00D7116D">
            <w:rPr>
              <w:noProof/>
              <w:webHidden/>
            </w:rPr>
            <w:tab/>
            <w:delText>22</w:delText>
          </w:r>
        </w:del>
      </w:ins>
    </w:p>
    <w:p w14:paraId="553BBC42" w14:textId="6B014881" w:rsidR="008034D5" w:rsidDel="00D7116D" w:rsidRDefault="008034D5">
      <w:pPr>
        <w:pStyle w:val="ndicedeilustraes"/>
        <w:tabs>
          <w:tab w:val="right" w:leader="dot" w:pos="9060"/>
        </w:tabs>
        <w:rPr>
          <w:ins w:id="122" w:author="Osnir Estevam" w:date="2016-06-25T22:37:00Z"/>
          <w:del w:id="123" w:author="WILLIAM FRANCISCO LEITE" w:date="2016-06-27T21:09:00Z"/>
          <w:rFonts w:asciiTheme="minorHAnsi" w:eastAsiaTheme="minorEastAsia" w:hAnsiTheme="minorHAnsi" w:cstheme="minorBidi"/>
          <w:noProof/>
          <w:color w:val="auto"/>
          <w:sz w:val="22"/>
          <w:szCs w:val="22"/>
        </w:rPr>
      </w:pPr>
      <w:ins w:id="124" w:author="Osnir Estevam" w:date="2016-06-25T22:37:00Z">
        <w:del w:id="125" w:author="WILLIAM FRANCISCO LEITE" w:date="2016-06-27T21:09:00Z">
          <w:r w:rsidRPr="00EF2153" w:rsidDel="00D7116D">
            <w:rPr>
              <w:rStyle w:val="Hyperlink"/>
              <w:noProof/>
            </w:rPr>
            <w:delText>Figu</w:delText>
          </w:r>
          <w:r w:rsidRPr="00D7116D" w:rsidDel="00D7116D">
            <w:rPr>
              <w:rStyle w:val="Hyperlink"/>
              <w:noProof/>
              <w:rPrChange w:id="126" w:author="WILLIAM FRANCISCO LEITE" w:date="2016-06-27T21:09:00Z">
                <w:rPr>
                  <w:rStyle w:val="Hyperlink"/>
                  <w:noProof/>
                </w:rPr>
              </w:rPrChange>
            </w:rPr>
            <w:delText>ra 6 - Persona (Pedro da Silva)</w:delText>
          </w:r>
          <w:r w:rsidDel="00D7116D">
            <w:rPr>
              <w:noProof/>
              <w:webHidden/>
            </w:rPr>
            <w:tab/>
            <w:delText>24</w:delText>
          </w:r>
        </w:del>
      </w:ins>
    </w:p>
    <w:p w14:paraId="6FB21B1F" w14:textId="299E1880" w:rsidR="008034D5" w:rsidDel="00D7116D" w:rsidRDefault="008034D5">
      <w:pPr>
        <w:pStyle w:val="ndicedeilustraes"/>
        <w:tabs>
          <w:tab w:val="right" w:leader="dot" w:pos="9060"/>
        </w:tabs>
        <w:rPr>
          <w:ins w:id="127" w:author="Osnir Estevam" w:date="2016-06-25T22:37:00Z"/>
          <w:del w:id="128" w:author="WILLIAM FRANCISCO LEITE" w:date="2016-06-27T21:09:00Z"/>
          <w:rFonts w:asciiTheme="minorHAnsi" w:eastAsiaTheme="minorEastAsia" w:hAnsiTheme="minorHAnsi" w:cstheme="minorBidi"/>
          <w:noProof/>
          <w:color w:val="auto"/>
          <w:sz w:val="22"/>
          <w:szCs w:val="22"/>
        </w:rPr>
      </w:pPr>
      <w:ins w:id="129" w:author="Osnir Estevam" w:date="2016-06-25T22:37:00Z">
        <w:del w:id="130" w:author="WILLIAM FRANCISCO LEITE" w:date="2016-06-27T21:09:00Z">
          <w:r w:rsidRPr="00EF2153" w:rsidDel="00D7116D">
            <w:rPr>
              <w:rStyle w:val="Hyperlink"/>
              <w:noProof/>
            </w:rPr>
            <w:delText>Figura 7 - Persona (Bruno Siqueira)</w:delText>
          </w:r>
          <w:r w:rsidDel="00D7116D">
            <w:rPr>
              <w:noProof/>
              <w:webHidden/>
            </w:rPr>
            <w:tab/>
            <w:delText>24</w:delText>
          </w:r>
        </w:del>
      </w:ins>
    </w:p>
    <w:p w14:paraId="1EC76ABA" w14:textId="0923590C" w:rsidR="008034D5" w:rsidDel="00D7116D" w:rsidRDefault="008034D5">
      <w:pPr>
        <w:pStyle w:val="ndicedeilustraes"/>
        <w:tabs>
          <w:tab w:val="right" w:leader="dot" w:pos="9060"/>
        </w:tabs>
        <w:rPr>
          <w:ins w:id="131" w:author="Osnir Estevam" w:date="2016-06-25T22:37:00Z"/>
          <w:del w:id="132" w:author="WILLIAM FRANCISCO LEITE" w:date="2016-06-27T21:09:00Z"/>
          <w:rFonts w:asciiTheme="minorHAnsi" w:eastAsiaTheme="minorEastAsia" w:hAnsiTheme="minorHAnsi" w:cstheme="minorBidi"/>
          <w:noProof/>
          <w:color w:val="auto"/>
          <w:sz w:val="22"/>
          <w:szCs w:val="22"/>
        </w:rPr>
      </w:pPr>
      <w:ins w:id="133" w:author="Osnir Estevam" w:date="2016-06-25T22:37:00Z">
        <w:del w:id="134" w:author="WILLIAM FRANCISCO LEITE" w:date="2016-06-27T21:09:00Z">
          <w:r w:rsidRPr="00EF2153" w:rsidDel="00D7116D">
            <w:rPr>
              <w:rStyle w:val="Hyperlink"/>
              <w:noProof/>
            </w:rPr>
            <w:delText>Figura 8 - Persona (Ana Carolina)</w:delText>
          </w:r>
          <w:r w:rsidDel="00D7116D">
            <w:rPr>
              <w:noProof/>
              <w:webHidden/>
            </w:rPr>
            <w:tab/>
            <w:delText>25</w:delText>
          </w:r>
        </w:del>
      </w:ins>
    </w:p>
    <w:p w14:paraId="63561BCA" w14:textId="78400EBE" w:rsidR="008034D5" w:rsidDel="00D7116D" w:rsidRDefault="008034D5">
      <w:pPr>
        <w:pStyle w:val="ndicedeilustraes"/>
        <w:tabs>
          <w:tab w:val="right" w:leader="dot" w:pos="9060"/>
        </w:tabs>
        <w:rPr>
          <w:ins w:id="135" w:author="Osnir Estevam" w:date="2016-06-25T22:37:00Z"/>
          <w:del w:id="136" w:author="WILLIAM FRANCISCO LEITE" w:date="2016-06-27T21:09:00Z"/>
          <w:rFonts w:asciiTheme="minorHAnsi" w:eastAsiaTheme="minorEastAsia" w:hAnsiTheme="minorHAnsi" w:cstheme="minorBidi"/>
          <w:noProof/>
          <w:color w:val="auto"/>
          <w:sz w:val="22"/>
          <w:szCs w:val="22"/>
        </w:rPr>
      </w:pPr>
      <w:ins w:id="137" w:author="Osnir Estevam" w:date="2016-06-25T22:37:00Z">
        <w:del w:id="138" w:author="WILLIAM FRANCISCO LEITE" w:date="2016-06-27T21:09:00Z">
          <w:r w:rsidRPr="00EF2153" w:rsidDel="00D7116D">
            <w:rPr>
              <w:rStyle w:val="Hyperlink"/>
              <w:noProof/>
            </w:rPr>
            <w:delText>Figura 9 – Moodboard</w:delText>
          </w:r>
          <w:r w:rsidDel="00D7116D">
            <w:rPr>
              <w:noProof/>
              <w:webHidden/>
            </w:rPr>
            <w:tab/>
            <w:delText>26</w:delText>
          </w:r>
        </w:del>
      </w:ins>
    </w:p>
    <w:p w14:paraId="7974F364" w14:textId="584A36F3" w:rsidR="008034D5" w:rsidDel="00D7116D" w:rsidRDefault="008034D5">
      <w:pPr>
        <w:pStyle w:val="ndicedeilustraes"/>
        <w:tabs>
          <w:tab w:val="right" w:leader="dot" w:pos="9060"/>
        </w:tabs>
        <w:rPr>
          <w:ins w:id="139" w:author="Osnir Estevam" w:date="2016-06-25T22:37:00Z"/>
          <w:del w:id="140" w:author="WILLIAM FRANCISCO LEITE" w:date="2016-06-27T21:09:00Z"/>
          <w:rFonts w:asciiTheme="minorHAnsi" w:eastAsiaTheme="minorEastAsia" w:hAnsiTheme="minorHAnsi" w:cstheme="minorBidi"/>
          <w:noProof/>
          <w:color w:val="auto"/>
          <w:sz w:val="22"/>
          <w:szCs w:val="22"/>
        </w:rPr>
      </w:pPr>
      <w:ins w:id="141" w:author="Osnir Estevam" w:date="2016-06-25T22:37:00Z">
        <w:del w:id="142" w:author="WILLIAM FRANCISCO LEITE" w:date="2016-06-27T21:09:00Z">
          <w:r w:rsidRPr="00EF2153" w:rsidDel="00D7116D">
            <w:rPr>
              <w:rStyle w:val="Hyperlink"/>
              <w:noProof/>
            </w:rPr>
            <w:delText>Figura 10 - Style Guide (Tipografia)</w:delText>
          </w:r>
          <w:r w:rsidDel="00D7116D">
            <w:rPr>
              <w:noProof/>
              <w:webHidden/>
            </w:rPr>
            <w:tab/>
            <w:delText>27</w:delText>
          </w:r>
        </w:del>
      </w:ins>
    </w:p>
    <w:p w14:paraId="16AA2975" w14:textId="6D21AEA8" w:rsidR="008034D5" w:rsidDel="00D7116D" w:rsidRDefault="008034D5">
      <w:pPr>
        <w:pStyle w:val="ndicedeilustraes"/>
        <w:tabs>
          <w:tab w:val="right" w:leader="dot" w:pos="9060"/>
        </w:tabs>
        <w:rPr>
          <w:ins w:id="143" w:author="Osnir Estevam" w:date="2016-06-25T22:37:00Z"/>
          <w:del w:id="144" w:author="WILLIAM FRANCISCO LEITE" w:date="2016-06-27T21:09:00Z"/>
          <w:rFonts w:asciiTheme="minorHAnsi" w:eastAsiaTheme="minorEastAsia" w:hAnsiTheme="minorHAnsi" w:cstheme="minorBidi"/>
          <w:noProof/>
          <w:color w:val="auto"/>
          <w:sz w:val="22"/>
          <w:szCs w:val="22"/>
        </w:rPr>
      </w:pPr>
      <w:ins w:id="145" w:author="Osnir Estevam" w:date="2016-06-25T22:37:00Z">
        <w:del w:id="146" w:author="WILLIAM FRANCISCO LEITE" w:date="2016-06-27T21:09:00Z">
          <w:r w:rsidRPr="00EF2153" w:rsidDel="00D7116D">
            <w:rPr>
              <w:rStyle w:val="Hyperlink"/>
              <w:noProof/>
            </w:rPr>
            <w:delText>Figura 11 - Style Guid</w:delText>
          </w:r>
          <w:r w:rsidRPr="00D7116D" w:rsidDel="00D7116D">
            <w:rPr>
              <w:rStyle w:val="Hyperlink"/>
              <w:noProof/>
              <w:rPrChange w:id="147" w:author="WILLIAM FRANCISCO LEITE" w:date="2016-06-27T21:09:00Z">
                <w:rPr>
                  <w:rStyle w:val="Hyperlink"/>
                  <w:noProof/>
                </w:rPr>
              </w:rPrChange>
            </w:rPr>
            <w:delText>e (Cores)</w:delText>
          </w:r>
          <w:r w:rsidDel="00D7116D">
            <w:rPr>
              <w:noProof/>
              <w:webHidden/>
            </w:rPr>
            <w:tab/>
            <w:delText>28</w:delText>
          </w:r>
        </w:del>
      </w:ins>
    </w:p>
    <w:p w14:paraId="19053729" w14:textId="3D664F51" w:rsidR="008034D5" w:rsidDel="00D7116D" w:rsidRDefault="008034D5">
      <w:pPr>
        <w:pStyle w:val="ndicedeilustraes"/>
        <w:tabs>
          <w:tab w:val="right" w:leader="dot" w:pos="9060"/>
        </w:tabs>
        <w:rPr>
          <w:ins w:id="148" w:author="Osnir Estevam" w:date="2016-06-25T22:37:00Z"/>
          <w:del w:id="149" w:author="WILLIAM FRANCISCO LEITE" w:date="2016-06-27T21:09:00Z"/>
          <w:rFonts w:asciiTheme="minorHAnsi" w:eastAsiaTheme="minorEastAsia" w:hAnsiTheme="minorHAnsi" w:cstheme="minorBidi"/>
          <w:noProof/>
          <w:color w:val="auto"/>
          <w:sz w:val="22"/>
          <w:szCs w:val="22"/>
        </w:rPr>
      </w:pPr>
      <w:ins w:id="150" w:author="Osnir Estevam" w:date="2016-06-25T22:37:00Z">
        <w:del w:id="151" w:author="WILLIAM FRANCISCO LEITE" w:date="2016-06-27T21:09:00Z">
          <w:r w:rsidRPr="00EF2153" w:rsidDel="00D7116D">
            <w:rPr>
              <w:rStyle w:val="Hyperlink"/>
              <w:noProof/>
            </w:rPr>
            <w:delText>Figura 12 - Style Guide (Ícones)</w:delText>
          </w:r>
          <w:r w:rsidDel="00D7116D">
            <w:rPr>
              <w:noProof/>
              <w:webHidden/>
            </w:rPr>
            <w:tab/>
            <w:delText>29</w:delText>
          </w:r>
        </w:del>
      </w:ins>
    </w:p>
    <w:p w14:paraId="7821E892" w14:textId="7156A6B9" w:rsidR="008034D5" w:rsidDel="00D7116D" w:rsidRDefault="008034D5">
      <w:pPr>
        <w:pStyle w:val="ndicedeilustraes"/>
        <w:tabs>
          <w:tab w:val="right" w:leader="dot" w:pos="9060"/>
        </w:tabs>
        <w:rPr>
          <w:ins w:id="152" w:author="Osnir Estevam" w:date="2016-06-25T22:37:00Z"/>
          <w:del w:id="153" w:author="WILLIAM FRANCISCO LEITE" w:date="2016-06-27T21:09:00Z"/>
          <w:rFonts w:asciiTheme="minorHAnsi" w:eastAsiaTheme="minorEastAsia" w:hAnsiTheme="minorHAnsi" w:cstheme="minorBidi"/>
          <w:noProof/>
          <w:color w:val="auto"/>
          <w:sz w:val="22"/>
          <w:szCs w:val="22"/>
        </w:rPr>
      </w:pPr>
      <w:ins w:id="154" w:author="Osnir Estevam" w:date="2016-06-25T22:37:00Z">
        <w:del w:id="155" w:author="WILLIAM FRANCISCO LEITE" w:date="2016-06-27T21:09:00Z">
          <w:r w:rsidRPr="00EF2153" w:rsidDel="00D7116D">
            <w:rPr>
              <w:rStyle w:val="Hyperlink"/>
              <w:noProof/>
            </w:rPr>
            <w:delText>Figura 13 - Story board (Pesquisa)</w:delText>
          </w:r>
          <w:r w:rsidDel="00D7116D">
            <w:rPr>
              <w:noProof/>
              <w:webHidden/>
            </w:rPr>
            <w:tab/>
            <w:delText>30</w:delText>
          </w:r>
        </w:del>
      </w:ins>
    </w:p>
    <w:p w14:paraId="47E43096" w14:textId="132E6BEF" w:rsidR="008034D5" w:rsidDel="00D7116D" w:rsidRDefault="008034D5">
      <w:pPr>
        <w:pStyle w:val="ndicedeilustraes"/>
        <w:tabs>
          <w:tab w:val="right" w:leader="dot" w:pos="9060"/>
        </w:tabs>
        <w:rPr>
          <w:ins w:id="156" w:author="Osnir Estevam" w:date="2016-06-25T22:37:00Z"/>
          <w:del w:id="157" w:author="WILLIAM FRANCISCO LEITE" w:date="2016-06-27T21:09:00Z"/>
          <w:rFonts w:asciiTheme="minorHAnsi" w:eastAsiaTheme="minorEastAsia" w:hAnsiTheme="minorHAnsi" w:cstheme="minorBidi"/>
          <w:noProof/>
          <w:color w:val="auto"/>
          <w:sz w:val="22"/>
          <w:szCs w:val="22"/>
        </w:rPr>
      </w:pPr>
      <w:ins w:id="158" w:author="Osnir Estevam" w:date="2016-06-25T22:37:00Z">
        <w:del w:id="159" w:author="WILLIAM FRANCISCO LEITE" w:date="2016-06-27T21:09:00Z">
          <w:r w:rsidRPr="00EF2153" w:rsidDel="00D7116D">
            <w:rPr>
              <w:rStyle w:val="Hyperlink"/>
              <w:noProof/>
            </w:rPr>
            <w:delText>Figura 14 - Story board (Cotação)</w:delText>
          </w:r>
          <w:r w:rsidDel="00D7116D">
            <w:rPr>
              <w:noProof/>
              <w:webHidden/>
            </w:rPr>
            <w:tab/>
            <w:delText>30</w:delText>
          </w:r>
        </w:del>
      </w:ins>
    </w:p>
    <w:p w14:paraId="4535B35F" w14:textId="629C9CA6" w:rsidR="00107612" w:rsidDel="00D7116D" w:rsidRDefault="00107612">
      <w:pPr>
        <w:pStyle w:val="ndicedeilustraes"/>
        <w:tabs>
          <w:tab w:val="right" w:leader="dot" w:pos="9060"/>
        </w:tabs>
        <w:rPr>
          <w:del w:id="160" w:author="WILLIAM FRANCISCO LEITE" w:date="2016-06-27T21:09:00Z"/>
          <w:rFonts w:asciiTheme="minorHAnsi" w:eastAsiaTheme="minorEastAsia" w:hAnsiTheme="minorHAnsi" w:cstheme="minorBidi"/>
          <w:noProof/>
          <w:color w:val="auto"/>
          <w:sz w:val="22"/>
          <w:szCs w:val="22"/>
        </w:rPr>
      </w:pPr>
      <w:del w:id="161" w:author="WILLIAM FRANCISCO LEITE" w:date="2016-06-27T21:09:00Z">
        <w:r w:rsidRPr="004F557E" w:rsidDel="00D7116D">
          <w:rPr>
            <w:noProof/>
            <w:rPrChange w:id="162" w:author="Osnir Estevam" w:date="2016-06-25T18:57:00Z">
              <w:rPr>
                <w:rStyle w:val="Hyperlink"/>
                <w:noProof/>
              </w:rPr>
            </w:rPrChange>
          </w:rPr>
          <w:delText>Figura 1 -  Interoperabilidade da API</w:delText>
        </w:r>
        <w:r w:rsidDel="00D7116D">
          <w:rPr>
            <w:noProof/>
            <w:webHidden/>
          </w:rPr>
          <w:tab/>
          <w:delText>3</w:delText>
        </w:r>
      </w:del>
    </w:p>
    <w:p w14:paraId="382F25BE" w14:textId="5121FA76" w:rsidR="00107612" w:rsidDel="00D7116D" w:rsidRDefault="00107612">
      <w:pPr>
        <w:pStyle w:val="ndicedeilustraes"/>
        <w:tabs>
          <w:tab w:val="right" w:leader="dot" w:pos="9060"/>
        </w:tabs>
        <w:rPr>
          <w:del w:id="163" w:author="WILLIAM FRANCISCO LEITE" w:date="2016-06-27T21:09:00Z"/>
          <w:rFonts w:asciiTheme="minorHAnsi" w:eastAsiaTheme="minorEastAsia" w:hAnsiTheme="minorHAnsi" w:cstheme="minorBidi"/>
          <w:noProof/>
          <w:color w:val="auto"/>
          <w:sz w:val="22"/>
          <w:szCs w:val="22"/>
        </w:rPr>
      </w:pPr>
      <w:del w:id="164" w:author="WILLIAM FRANCISCO LEITE" w:date="2016-06-27T21:09:00Z">
        <w:r w:rsidRPr="004F557E" w:rsidDel="00D7116D">
          <w:rPr>
            <w:noProof/>
            <w:rPrChange w:id="165" w:author="Osnir Estevam" w:date="2016-06-25T18:57:00Z">
              <w:rPr>
                <w:rStyle w:val="Hyperlink"/>
                <w:noProof/>
              </w:rPr>
            </w:rPrChange>
          </w:rPr>
          <w:delText>Figura 2 - Gráfico para Glory of REST</w:delText>
        </w:r>
        <w:r w:rsidDel="00D7116D">
          <w:rPr>
            <w:noProof/>
            <w:webHidden/>
          </w:rPr>
          <w:tab/>
          <w:delText>6</w:delText>
        </w:r>
      </w:del>
    </w:p>
    <w:p w14:paraId="03C7C8E3" w14:textId="002E10A8" w:rsidR="00107612" w:rsidDel="00D7116D" w:rsidRDefault="00107612">
      <w:pPr>
        <w:pStyle w:val="ndicedeilustraes"/>
        <w:tabs>
          <w:tab w:val="right" w:leader="dot" w:pos="9060"/>
        </w:tabs>
        <w:rPr>
          <w:del w:id="166" w:author="WILLIAM FRANCISCO LEITE" w:date="2016-06-27T21:09:00Z"/>
          <w:rFonts w:asciiTheme="minorHAnsi" w:eastAsiaTheme="minorEastAsia" w:hAnsiTheme="minorHAnsi" w:cstheme="minorBidi"/>
          <w:noProof/>
          <w:color w:val="auto"/>
          <w:sz w:val="22"/>
          <w:szCs w:val="22"/>
        </w:rPr>
      </w:pPr>
      <w:del w:id="167" w:author="WILLIAM FRANCISCO LEITE" w:date="2016-06-27T21:09:00Z">
        <w:r w:rsidRPr="004F557E" w:rsidDel="00D7116D">
          <w:rPr>
            <w:noProof/>
            <w:rPrChange w:id="168" w:author="Osnir Estevam" w:date="2016-06-25T18:57:00Z">
              <w:rPr>
                <w:rStyle w:val="Hyperlink"/>
                <w:noProof/>
              </w:rPr>
            </w:rPrChange>
          </w:rPr>
          <w:delText>Figura 3 - BPM (Business Process Model)</w:delText>
        </w:r>
        <w:r w:rsidDel="00D7116D">
          <w:rPr>
            <w:noProof/>
            <w:webHidden/>
          </w:rPr>
          <w:tab/>
          <w:delText>13</w:delText>
        </w:r>
      </w:del>
    </w:p>
    <w:p w14:paraId="22725E4B" w14:textId="51824BE9" w:rsidR="00107612" w:rsidDel="00D7116D" w:rsidRDefault="00107612">
      <w:pPr>
        <w:pStyle w:val="ndicedeilustraes"/>
        <w:tabs>
          <w:tab w:val="right" w:leader="dot" w:pos="9060"/>
        </w:tabs>
        <w:rPr>
          <w:del w:id="169" w:author="WILLIAM FRANCISCO LEITE" w:date="2016-06-27T21:09:00Z"/>
          <w:rFonts w:asciiTheme="minorHAnsi" w:eastAsiaTheme="minorEastAsia" w:hAnsiTheme="minorHAnsi" w:cstheme="minorBidi"/>
          <w:noProof/>
          <w:color w:val="auto"/>
          <w:sz w:val="22"/>
          <w:szCs w:val="22"/>
        </w:rPr>
      </w:pPr>
      <w:del w:id="170" w:author="WILLIAM FRANCISCO LEITE" w:date="2016-06-27T21:09:00Z">
        <w:r w:rsidRPr="004F557E" w:rsidDel="00D7116D">
          <w:rPr>
            <w:noProof/>
            <w:rPrChange w:id="171" w:author="Osnir Estevam" w:date="2016-06-25T18:57:00Z">
              <w:rPr>
                <w:rStyle w:val="Hyperlink"/>
                <w:noProof/>
              </w:rPr>
            </w:rPrChange>
          </w:rPr>
          <w:delText>Figura 4 - MER (Modelo Entidade Relacional)</w:delText>
        </w:r>
        <w:r w:rsidDel="00D7116D">
          <w:rPr>
            <w:noProof/>
            <w:webHidden/>
          </w:rPr>
          <w:tab/>
          <w:delText>15</w:delText>
        </w:r>
      </w:del>
    </w:p>
    <w:p w14:paraId="18983512" w14:textId="32CC5B00" w:rsidR="00107612" w:rsidDel="00D7116D" w:rsidRDefault="00107612">
      <w:pPr>
        <w:pStyle w:val="ndicedeilustraes"/>
        <w:tabs>
          <w:tab w:val="right" w:leader="dot" w:pos="9060"/>
        </w:tabs>
        <w:rPr>
          <w:del w:id="172" w:author="WILLIAM FRANCISCO LEITE" w:date="2016-06-27T21:09:00Z"/>
          <w:rFonts w:asciiTheme="minorHAnsi" w:eastAsiaTheme="minorEastAsia" w:hAnsiTheme="minorHAnsi" w:cstheme="minorBidi"/>
          <w:noProof/>
          <w:color w:val="auto"/>
          <w:sz w:val="22"/>
          <w:szCs w:val="22"/>
        </w:rPr>
      </w:pPr>
      <w:del w:id="173" w:author="WILLIAM FRANCISCO LEITE" w:date="2016-06-27T21:09:00Z">
        <w:r w:rsidRPr="004F557E" w:rsidDel="00D7116D">
          <w:rPr>
            <w:noProof/>
            <w:rPrChange w:id="174" w:author="Osnir Estevam" w:date="2016-06-25T18:57:00Z">
              <w:rPr>
                <w:rStyle w:val="Hyperlink"/>
                <w:noProof/>
              </w:rPr>
            </w:rPrChange>
          </w:rPr>
          <w:delText>Figura 5 - Big Picture (Arquitetura)</w:delText>
        </w:r>
        <w:r w:rsidDel="00D7116D">
          <w:rPr>
            <w:noProof/>
            <w:webHidden/>
          </w:rPr>
          <w:tab/>
          <w:delText>16</w:delText>
        </w:r>
      </w:del>
    </w:p>
    <w:p w14:paraId="2238B481" w14:textId="5CDBA41F" w:rsidR="00107612" w:rsidDel="00D7116D" w:rsidRDefault="00107612">
      <w:pPr>
        <w:pStyle w:val="ndicedeilustraes"/>
        <w:tabs>
          <w:tab w:val="right" w:leader="dot" w:pos="9060"/>
        </w:tabs>
        <w:rPr>
          <w:del w:id="175" w:author="WILLIAM FRANCISCO LEITE" w:date="2016-06-27T21:09:00Z"/>
          <w:rFonts w:asciiTheme="minorHAnsi" w:eastAsiaTheme="minorEastAsia" w:hAnsiTheme="minorHAnsi" w:cstheme="minorBidi"/>
          <w:noProof/>
          <w:color w:val="auto"/>
          <w:sz w:val="22"/>
          <w:szCs w:val="22"/>
        </w:rPr>
      </w:pPr>
      <w:del w:id="176" w:author="WILLIAM FRANCISCO LEITE" w:date="2016-06-27T21:09:00Z">
        <w:r w:rsidRPr="004F557E" w:rsidDel="00D7116D">
          <w:rPr>
            <w:noProof/>
            <w:rPrChange w:id="177" w:author="Osnir Estevam" w:date="2016-06-25T18:57:00Z">
              <w:rPr>
                <w:rStyle w:val="Hyperlink"/>
                <w:noProof/>
              </w:rPr>
            </w:rPrChange>
          </w:rPr>
          <w:delText>Figura 6 - Persona (Pedro da Silva)</w:delText>
        </w:r>
        <w:r w:rsidDel="00D7116D">
          <w:rPr>
            <w:noProof/>
            <w:webHidden/>
          </w:rPr>
          <w:tab/>
          <w:delText>18</w:delText>
        </w:r>
      </w:del>
    </w:p>
    <w:p w14:paraId="74717ED8" w14:textId="33D42C6A" w:rsidR="00107612" w:rsidDel="00D7116D" w:rsidRDefault="00107612">
      <w:pPr>
        <w:pStyle w:val="ndicedeilustraes"/>
        <w:tabs>
          <w:tab w:val="right" w:leader="dot" w:pos="9060"/>
        </w:tabs>
        <w:rPr>
          <w:del w:id="178" w:author="WILLIAM FRANCISCO LEITE" w:date="2016-06-27T21:09:00Z"/>
          <w:rFonts w:asciiTheme="minorHAnsi" w:eastAsiaTheme="minorEastAsia" w:hAnsiTheme="minorHAnsi" w:cstheme="minorBidi"/>
          <w:noProof/>
          <w:color w:val="auto"/>
          <w:sz w:val="22"/>
          <w:szCs w:val="22"/>
        </w:rPr>
      </w:pPr>
      <w:del w:id="179" w:author="WILLIAM FRANCISCO LEITE" w:date="2016-06-27T21:09:00Z">
        <w:r w:rsidRPr="004F557E" w:rsidDel="00D7116D">
          <w:rPr>
            <w:noProof/>
            <w:rPrChange w:id="180" w:author="Osnir Estevam" w:date="2016-06-25T18:57:00Z">
              <w:rPr>
                <w:rStyle w:val="Hyperlink"/>
                <w:noProof/>
              </w:rPr>
            </w:rPrChange>
          </w:rPr>
          <w:delText>Figura 7 - Persona (Bruno Siqueira)</w:delText>
        </w:r>
        <w:r w:rsidDel="00D7116D">
          <w:rPr>
            <w:noProof/>
            <w:webHidden/>
          </w:rPr>
          <w:tab/>
          <w:delText>18</w:delText>
        </w:r>
      </w:del>
    </w:p>
    <w:p w14:paraId="411C1756" w14:textId="506E2466" w:rsidR="00107612" w:rsidDel="00D7116D" w:rsidRDefault="00107612">
      <w:pPr>
        <w:pStyle w:val="ndicedeilustraes"/>
        <w:tabs>
          <w:tab w:val="right" w:leader="dot" w:pos="9060"/>
        </w:tabs>
        <w:rPr>
          <w:del w:id="181" w:author="WILLIAM FRANCISCO LEITE" w:date="2016-06-27T21:09:00Z"/>
          <w:rFonts w:asciiTheme="minorHAnsi" w:eastAsiaTheme="minorEastAsia" w:hAnsiTheme="minorHAnsi" w:cstheme="minorBidi"/>
          <w:noProof/>
          <w:color w:val="auto"/>
          <w:sz w:val="22"/>
          <w:szCs w:val="22"/>
        </w:rPr>
      </w:pPr>
      <w:del w:id="182" w:author="WILLIAM FRANCISCO LEITE" w:date="2016-06-27T21:09:00Z">
        <w:r w:rsidRPr="004F557E" w:rsidDel="00D7116D">
          <w:rPr>
            <w:noProof/>
            <w:rPrChange w:id="183" w:author="Osnir Estevam" w:date="2016-06-25T18:57:00Z">
              <w:rPr>
                <w:rStyle w:val="Hyperlink"/>
                <w:noProof/>
              </w:rPr>
            </w:rPrChange>
          </w:rPr>
          <w:delText>Figura 8 - Persona (Ana Carolina)</w:delText>
        </w:r>
        <w:r w:rsidDel="00D7116D">
          <w:rPr>
            <w:noProof/>
            <w:webHidden/>
          </w:rPr>
          <w:tab/>
          <w:delText>19</w:delText>
        </w:r>
      </w:del>
    </w:p>
    <w:p w14:paraId="6DB80340" w14:textId="266DED7D" w:rsidR="00107612" w:rsidDel="00D7116D" w:rsidRDefault="00107612">
      <w:pPr>
        <w:pStyle w:val="ndicedeilustraes"/>
        <w:tabs>
          <w:tab w:val="right" w:leader="dot" w:pos="9060"/>
        </w:tabs>
        <w:rPr>
          <w:del w:id="184" w:author="WILLIAM FRANCISCO LEITE" w:date="2016-06-27T21:09:00Z"/>
          <w:rFonts w:asciiTheme="minorHAnsi" w:eastAsiaTheme="minorEastAsia" w:hAnsiTheme="minorHAnsi" w:cstheme="minorBidi"/>
          <w:noProof/>
          <w:color w:val="auto"/>
          <w:sz w:val="22"/>
          <w:szCs w:val="22"/>
        </w:rPr>
      </w:pPr>
      <w:del w:id="185" w:author="WILLIAM FRANCISCO LEITE" w:date="2016-06-27T21:09:00Z">
        <w:r w:rsidRPr="004F557E" w:rsidDel="00D7116D">
          <w:rPr>
            <w:noProof/>
            <w:rPrChange w:id="186" w:author="Osnir Estevam" w:date="2016-06-25T18:57:00Z">
              <w:rPr>
                <w:rStyle w:val="Hyperlink"/>
                <w:noProof/>
              </w:rPr>
            </w:rPrChange>
          </w:rPr>
          <w:delText>Figura 9 – Moodboard</w:delText>
        </w:r>
        <w:r w:rsidDel="00D7116D">
          <w:rPr>
            <w:noProof/>
            <w:webHidden/>
          </w:rPr>
          <w:tab/>
          <w:delText>20</w:delText>
        </w:r>
      </w:del>
    </w:p>
    <w:p w14:paraId="47619341" w14:textId="001AE9FC" w:rsidR="00107612" w:rsidDel="00D7116D" w:rsidRDefault="00107612">
      <w:pPr>
        <w:pStyle w:val="ndicedeilustraes"/>
        <w:tabs>
          <w:tab w:val="right" w:leader="dot" w:pos="9060"/>
        </w:tabs>
        <w:rPr>
          <w:del w:id="187" w:author="WILLIAM FRANCISCO LEITE" w:date="2016-06-27T21:09:00Z"/>
          <w:rFonts w:asciiTheme="minorHAnsi" w:eastAsiaTheme="minorEastAsia" w:hAnsiTheme="minorHAnsi" w:cstheme="minorBidi"/>
          <w:noProof/>
          <w:color w:val="auto"/>
          <w:sz w:val="22"/>
          <w:szCs w:val="22"/>
        </w:rPr>
      </w:pPr>
      <w:del w:id="188" w:author="WILLIAM FRANCISCO LEITE" w:date="2016-06-27T21:09:00Z">
        <w:r w:rsidRPr="004F557E" w:rsidDel="00D7116D">
          <w:rPr>
            <w:noProof/>
            <w:rPrChange w:id="189" w:author="Osnir Estevam" w:date="2016-06-25T18:57:00Z">
              <w:rPr>
                <w:rStyle w:val="Hyperlink"/>
                <w:noProof/>
              </w:rPr>
            </w:rPrChange>
          </w:rPr>
          <w:delText>Figura 10 - Style Guide (Tipografia)</w:delText>
        </w:r>
        <w:r w:rsidDel="00D7116D">
          <w:rPr>
            <w:noProof/>
            <w:webHidden/>
          </w:rPr>
          <w:tab/>
          <w:delText>21</w:delText>
        </w:r>
      </w:del>
    </w:p>
    <w:p w14:paraId="055AF8C3" w14:textId="467F2960" w:rsidR="00107612" w:rsidDel="00D7116D" w:rsidRDefault="00107612">
      <w:pPr>
        <w:pStyle w:val="ndicedeilustraes"/>
        <w:tabs>
          <w:tab w:val="right" w:leader="dot" w:pos="9060"/>
        </w:tabs>
        <w:rPr>
          <w:del w:id="190" w:author="WILLIAM FRANCISCO LEITE" w:date="2016-06-27T21:09:00Z"/>
          <w:rFonts w:asciiTheme="minorHAnsi" w:eastAsiaTheme="minorEastAsia" w:hAnsiTheme="minorHAnsi" w:cstheme="minorBidi"/>
          <w:noProof/>
          <w:color w:val="auto"/>
          <w:sz w:val="22"/>
          <w:szCs w:val="22"/>
        </w:rPr>
      </w:pPr>
      <w:del w:id="191" w:author="WILLIAM FRANCISCO LEITE" w:date="2016-06-27T21:09:00Z">
        <w:r w:rsidRPr="004F557E" w:rsidDel="00D7116D">
          <w:rPr>
            <w:noProof/>
            <w:rPrChange w:id="192" w:author="Osnir Estevam" w:date="2016-06-25T18:57:00Z">
              <w:rPr>
                <w:rStyle w:val="Hyperlink"/>
                <w:noProof/>
              </w:rPr>
            </w:rPrChange>
          </w:rPr>
          <w:delText>Figura 11 - Style Guide (Cores)</w:delText>
        </w:r>
        <w:r w:rsidDel="00D7116D">
          <w:rPr>
            <w:noProof/>
            <w:webHidden/>
          </w:rPr>
          <w:tab/>
          <w:delText>22</w:delText>
        </w:r>
      </w:del>
    </w:p>
    <w:p w14:paraId="0E0603A5" w14:textId="55377CFE" w:rsidR="00107612" w:rsidDel="00D7116D" w:rsidRDefault="00107612">
      <w:pPr>
        <w:pStyle w:val="ndicedeilustraes"/>
        <w:tabs>
          <w:tab w:val="right" w:leader="dot" w:pos="9060"/>
        </w:tabs>
        <w:rPr>
          <w:del w:id="193" w:author="WILLIAM FRANCISCO LEITE" w:date="2016-06-27T21:09:00Z"/>
          <w:rFonts w:asciiTheme="minorHAnsi" w:eastAsiaTheme="minorEastAsia" w:hAnsiTheme="minorHAnsi" w:cstheme="minorBidi"/>
          <w:noProof/>
          <w:color w:val="auto"/>
          <w:sz w:val="22"/>
          <w:szCs w:val="22"/>
        </w:rPr>
      </w:pPr>
      <w:del w:id="194" w:author="WILLIAM FRANCISCO LEITE" w:date="2016-06-27T21:09:00Z">
        <w:r w:rsidRPr="004F557E" w:rsidDel="00D7116D">
          <w:rPr>
            <w:noProof/>
            <w:rPrChange w:id="195" w:author="Osnir Estevam" w:date="2016-06-25T18:57:00Z">
              <w:rPr>
                <w:rStyle w:val="Hyperlink"/>
                <w:noProof/>
              </w:rPr>
            </w:rPrChange>
          </w:rPr>
          <w:delText>Figura 12 - Style Guide (Ícones)</w:delText>
        </w:r>
        <w:r w:rsidDel="00D7116D">
          <w:rPr>
            <w:noProof/>
            <w:webHidden/>
          </w:rPr>
          <w:tab/>
          <w:delText>23</w:delText>
        </w:r>
      </w:del>
    </w:p>
    <w:p w14:paraId="17C68A44" w14:textId="7AF80D40" w:rsidR="00107612" w:rsidDel="00D7116D" w:rsidRDefault="00107612">
      <w:pPr>
        <w:pStyle w:val="ndicedeilustraes"/>
        <w:tabs>
          <w:tab w:val="right" w:leader="dot" w:pos="9060"/>
        </w:tabs>
        <w:rPr>
          <w:del w:id="196" w:author="WILLIAM FRANCISCO LEITE" w:date="2016-06-27T21:09:00Z"/>
          <w:rFonts w:asciiTheme="minorHAnsi" w:eastAsiaTheme="minorEastAsia" w:hAnsiTheme="minorHAnsi" w:cstheme="minorBidi"/>
          <w:noProof/>
          <w:color w:val="auto"/>
          <w:sz w:val="22"/>
          <w:szCs w:val="22"/>
        </w:rPr>
      </w:pPr>
      <w:del w:id="197" w:author="WILLIAM FRANCISCO LEITE" w:date="2016-06-27T21:09:00Z">
        <w:r w:rsidRPr="004F557E" w:rsidDel="00D7116D">
          <w:rPr>
            <w:noProof/>
            <w:rPrChange w:id="198" w:author="Osnir Estevam" w:date="2016-06-25T18:57:00Z">
              <w:rPr>
                <w:rStyle w:val="Hyperlink"/>
                <w:noProof/>
              </w:rPr>
            </w:rPrChange>
          </w:rPr>
          <w:delText>Figura 13 - Story board (Pesquisa)</w:delText>
        </w:r>
        <w:r w:rsidDel="00D7116D">
          <w:rPr>
            <w:noProof/>
            <w:webHidden/>
          </w:rPr>
          <w:tab/>
          <w:delText>24</w:delText>
        </w:r>
      </w:del>
    </w:p>
    <w:p w14:paraId="36B30475" w14:textId="7782AE4D" w:rsidR="00107612" w:rsidDel="00D7116D" w:rsidRDefault="00107612">
      <w:pPr>
        <w:pStyle w:val="ndicedeilustraes"/>
        <w:tabs>
          <w:tab w:val="right" w:leader="dot" w:pos="9060"/>
        </w:tabs>
        <w:rPr>
          <w:del w:id="199" w:author="WILLIAM FRANCISCO LEITE" w:date="2016-06-27T21:09:00Z"/>
          <w:rFonts w:asciiTheme="minorHAnsi" w:eastAsiaTheme="minorEastAsia" w:hAnsiTheme="minorHAnsi" w:cstheme="minorBidi"/>
          <w:noProof/>
          <w:color w:val="auto"/>
          <w:sz w:val="22"/>
          <w:szCs w:val="22"/>
        </w:rPr>
      </w:pPr>
      <w:del w:id="200" w:author="WILLIAM FRANCISCO LEITE" w:date="2016-06-27T21:09:00Z">
        <w:r w:rsidRPr="004F557E" w:rsidDel="00D7116D">
          <w:rPr>
            <w:noProof/>
            <w:rPrChange w:id="201" w:author="Osnir Estevam" w:date="2016-06-25T18:57:00Z">
              <w:rPr>
                <w:rStyle w:val="Hyperlink"/>
                <w:noProof/>
              </w:rPr>
            </w:rPrChange>
          </w:rPr>
          <w:delText>Figura 14 - Story board (Cotação)</w:delText>
        </w:r>
        <w:r w:rsidDel="00D7116D">
          <w:rPr>
            <w:noProof/>
            <w:webHidden/>
          </w:rPr>
          <w:tab/>
          <w:delText>24</w:delText>
        </w:r>
      </w:del>
    </w:p>
    <w:p w14:paraId="112087B1" w14:textId="6252EF67" w:rsidR="007044BB" w:rsidRPr="008A0BB3" w:rsidRDefault="001D3915">
      <w:pPr>
        <w:rPr>
          <w:lang w:val="en-US"/>
        </w:rPr>
      </w:pPr>
      <w:r>
        <w:rPr>
          <w:lang w:val="en-US"/>
        </w:rPr>
        <w:fldChar w:fldCharType="end"/>
      </w:r>
      <w:r w:rsidR="00C130C4" w:rsidRPr="008A0BB3">
        <w:rPr>
          <w:lang w:val="en-US"/>
        </w:rPr>
        <w:br w:type="page"/>
      </w:r>
    </w:p>
    <w:p w14:paraId="7C48BE9D" w14:textId="2179DF4B" w:rsidR="007044BB" w:rsidRDefault="00C130C4" w:rsidP="004847D5">
      <w:pPr>
        <w:spacing w:after="240"/>
        <w:jc w:val="center"/>
      </w:pPr>
      <w:r>
        <w:rPr>
          <w:b/>
        </w:rPr>
        <w:lastRenderedPageBreak/>
        <w:t>LISTA DE TABELAS</w:t>
      </w:r>
    </w:p>
    <w:p w14:paraId="0B1BBD1A" w14:textId="77777777" w:rsidR="00787BE2" w:rsidRDefault="00163235">
      <w:pPr>
        <w:pStyle w:val="ndicedeilustraes"/>
        <w:tabs>
          <w:tab w:val="right" w:leader="dot" w:pos="9060"/>
        </w:tabs>
        <w:rPr>
          <w:ins w:id="202" w:author="WILLIAM FRANCISCO LEITE" w:date="2016-06-27T21:37:00Z"/>
          <w:rFonts w:asciiTheme="minorHAnsi" w:eastAsiaTheme="minorEastAsia" w:hAnsiTheme="minorHAnsi" w:cstheme="minorBidi"/>
          <w:noProof/>
          <w:color w:val="auto"/>
          <w:sz w:val="22"/>
          <w:szCs w:val="22"/>
        </w:rPr>
      </w:pPr>
      <w:r>
        <w:fldChar w:fldCharType="begin"/>
      </w:r>
      <w:r>
        <w:instrText xml:space="preserve"> TOC \h \z \c "Tabela" </w:instrText>
      </w:r>
      <w:r>
        <w:fldChar w:fldCharType="separate"/>
      </w:r>
      <w:ins w:id="203" w:author="WILLIAM FRANCISCO LEITE" w:date="2016-06-27T21:37:00Z">
        <w:r w:rsidR="00787BE2" w:rsidRPr="00C04310">
          <w:rPr>
            <w:rStyle w:val="Hyperlink"/>
            <w:noProof/>
          </w:rPr>
          <w:fldChar w:fldCharType="begin"/>
        </w:r>
        <w:r w:rsidR="00787BE2" w:rsidRPr="00C04310">
          <w:rPr>
            <w:rStyle w:val="Hyperlink"/>
            <w:noProof/>
          </w:rPr>
          <w:instrText xml:space="preserve"> </w:instrText>
        </w:r>
        <w:r w:rsidR="00787BE2">
          <w:rPr>
            <w:noProof/>
          </w:rPr>
          <w:instrText>HYPERLINK \l "_Toc454826803"</w:instrText>
        </w:r>
        <w:r w:rsidR="00787BE2" w:rsidRPr="00C04310">
          <w:rPr>
            <w:rStyle w:val="Hyperlink"/>
            <w:noProof/>
          </w:rPr>
          <w:instrText xml:space="preserve"> </w:instrText>
        </w:r>
        <w:r w:rsidR="00787BE2" w:rsidRPr="00C04310">
          <w:rPr>
            <w:rStyle w:val="Hyperlink"/>
            <w:noProof/>
          </w:rPr>
        </w:r>
        <w:r w:rsidR="00787BE2" w:rsidRPr="00C04310">
          <w:rPr>
            <w:rStyle w:val="Hyperlink"/>
            <w:noProof/>
          </w:rPr>
          <w:fldChar w:fldCharType="separate"/>
        </w:r>
        <w:r w:rsidR="00787BE2" w:rsidRPr="00C04310">
          <w:rPr>
            <w:rStyle w:val="Hyperlink"/>
            <w:noProof/>
          </w:rPr>
          <w:t>Tabela 1 - Requisitos Funcionais</w:t>
        </w:r>
        <w:r w:rsidR="00787BE2">
          <w:rPr>
            <w:noProof/>
            <w:webHidden/>
          </w:rPr>
          <w:tab/>
        </w:r>
        <w:r w:rsidR="00787BE2">
          <w:rPr>
            <w:noProof/>
            <w:webHidden/>
          </w:rPr>
          <w:fldChar w:fldCharType="begin"/>
        </w:r>
        <w:r w:rsidR="00787BE2">
          <w:rPr>
            <w:noProof/>
            <w:webHidden/>
          </w:rPr>
          <w:instrText xml:space="preserve"> PAGEREF _Toc454826803 \h </w:instrText>
        </w:r>
        <w:r w:rsidR="00787BE2">
          <w:rPr>
            <w:noProof/>
            <w:webHidden/>
          </w:rPr>
        </w:r>
      </w:ins>
      <w:r w:rsidR="00787BE2">
        <w:rPr>
          <w:noProof/>
          <w:webHidden/>
        </w:rPr>
        <w:fldChar w:fldCharType="separate"/>
      </w:r>
      <w:ins w:id="204" w:author="WILLIAM FRANCISCO LEITE" w:date="2016-06-27T21:37:00Z">
        <w:r w:rsidR="00787BE2">
          <w:rPr>
            <w:noProof/>
            <w:webHidden/>
          </w:rPr>
          <w:t>24</w:t>
        </w:r>
        <w:r w:rsidR="00787BE2">
          <w:rPr>
            <w:noProof/>
            <w:webHidden/>
          </w:rPr>
          <w:fldChar w:fldCharType="end"/>
        </w:r>
        <w:r w:rsidR="00787BE2" w:rsidRPr="00C04310">
          <w:rPr>
            <w:rStyle w:val="Hyperlink"/>
            <w:noProof/>
          </w:rPr>
          <w:fldChar w:fldCharType="end"/>
        </w:r>
      </w:ins>
    </w:p>
    <w:p w14:paraId="423243DF" w14:textId="77777777" w:rsidR="00787BE2" w:rsidRDefault="00787BE2">
      <w:pPr>
        <w:pStyle w:val="ndicedeilustraes"/>
        <w:tabs>
          <w:tab w:val="right" w:leader="dot" w:pos="9060"/>
        </w:tabs>
        <w:rPr>
          <w:ins w:id="205" w:author="WILLIAM FRANCISCO LEITE" w:date="2016-06-27T21:37:00Z"/>
          <w:rFonts w:asciiTheme="minorHAnsi" w:eastAsiaTheme="minorEastAsia" w:hAnsiTheme="minorHAnsi" w:cstheme="minorBidi"/>
          <w:noProof/>
          <w:color w:val="auto"/>
          <w:sz w:val="22"/>
          <w:szCs w:val="22"/>
        </w:rPr>
      </w:pPr>
      <w:ins w:id="206" w:author="WILLIAM FRANCISCO LEITE" w:date="2016-06-27T21:37:00Z">
        <w:r w:rsidRPr="00C04310">
          <w:rPr>
            <w:rStyle w:val="Hyperlink"/>
            <w:noProof/>
          </w:rPr>
          <w:fldChar w:fldCharType="begin"/>
        </w:r>
        <w:r w:rsidRPr="00C04310">
          <w:rPr>
            <w:rStyle w:val="Hyperlink"/>
            <w:noProof/>
          </w:rPr>
          <w:instrText xml:space="preserve"> </w:instrText>
        </w:r>
        <w:r>
          <w:rPr>
            <w:noProof/>
          </w:rPr>
          <w:instrText>HYPERLINK \l "_Toc454826804"</w:instrText>
        </w:r>
        <w:r w:rsidRPr="00C04310">
          <w:rPr>
            <w:rStyle w:val="Hyperlink"/>
            <w:noProof/>
          </w:rPr>
          <w:instrText xml:space="preserve"> </w:instrText>
        </w:r>
        <w:r w:rsidRPr="00C04310">
          <w:rPr>
            <w:rStyle w:val="Hyperlink"/>
            <w:noProof/>
          </w:rPr>
        </w:r>
        <w:r w:rsidRPr="00C04310">
          <w:rPr>
            <w:rStyle w:val="Hyperlink"/>
            <w:noProof/>
          </w:rPr>
          <w:fldChar w:fldCharType="separate"/>
        </w:r>
        <w:r w:rsidRPr="00C04310">
          <w:rPr>
            <w:rStyle w:val="Hyperlink"/>
            <w:noProof/>
          </w:rPr>
          <w:t>Tabela 2 - Requisitos Não Funcionais</w:t>
        </w:r>
        <w:r>
          <w:rPr>
            <w:noProof/>
            <w:webHidden/>
          </w:rPr>
          <w:tab/>
        </w:r>
        <w:r>
          <w:rPr>
            <w:noProof/>
            <w:webHidden/>
          </w:rPr>
          <w:fldChar w:fldCharType="begin"/>
        </w:r>
        <w:r>
          <w:rPr>
            <w:noProof/>
            <w:webHidden/>
          </w:rPr>
          <w:instrText xml:space="preserve"> PAGEREF _Toc454826804 \h </w:instrText>
        </w:r>
        <w:r>
          <w:rPr>
            <w:noProof/>
            <w:webHidden/>
          </w:rPr>
        </w:r>
      </w:ins>
      <w:r>
        <w:rPr>
          <w:noProof/>
          <w:webHidden/>
        </w:rPr>
        <w:fldChar w:fldCharType="separate"/>
      </w:r>
      <w:ins w:id="207" w:author="WILLIAM FRANCISCO LEITE" w:date="2016-06-27T21:37:00Z">
        <w:r>
          <w:rPr>
            <w:noProof/>
            <w:webHidden/>
          </w:rPr>
          <w:t>24</w:t>
        </w:r>
        <w:r>
          <w:rPr>
            <w:noProof/>
            <w:webHidden/>
          </w:rPr>
          <w:fldChar w:fldCharType="end"/>
        </w:r>
        <w:r w:rsidRPr="00C04310">
          <w:rPr>
            <w:rStyle w:val="Hyperlink"/>
            <w:noProof/>
          </w:rPr>
          <w:fldChar w:fldCharType="end"/>
        </w:r>
      </w:ins>
    </w:p>
    <w:p w14:paraId="1D62890C" w14:textId="77777777" w:rsidR="00787BE2" w:rsidRDefault="00787BE2">
      <w:pPr>
        <w:pStyle w:val="ndicedeilustraes"/>
        <w:tabs>
          <w:tab w:val="right" w:leader="dot" w:pos="9060"/>
        </w:tabs>
        <w:rPr>
          <w:ins w:id="208" w:author="WILLIAM FRANCISCO LEITE" w:date="2016-06-27T21:37:00Z"/>
          <w:rFonts w:asciiTheme="minorHAnsi" w:eastAsiaTheme="minorEastAsia" w:hAnsiTheme="minorHAnsi" w:cstheme="minorBidi"/>
          <w:noProof/>
          <w:color w:val="auto"/>
          <w:sz w:val="22"/>
          <w:szCs w:val="22"/>
        </w:rPr>
      </w:pPr>
      <w:ins w:id="209" w:author="WILLIAM FRANCISCO LEITE" w:date="2016-06-27T21:37:00Z">
        <w:r w:rsidRPr="00C04310">
          <w:rPr>
            <w:rStyle w:val="Hyperlink"/>
            <w:noProof/>
          </w:rPr>
          <w:fldChar w:fldCharType="begin"/>
        </w:r>
        <w:r w:rsidRPr="00C04310">
          <w:rPr>
            <w:rStyle w:val="Hyperlink"/>
            <w:noProof/>
          </w:rPr>
          <w:instrText xml:space="preserve"> </w:instrText>
        </w:r>
        <w:r>
          <w:rPr>
            <w:noProof/>
          </w:rPr>
          <w:instrText>HYPERLINK \l "_Toc454826805"</w:instrText>
        </w:r>
        <w:r w:rsidRPr="00C04310">
          <w:rPr>
            <w:rStyle w:val="Hyperlink"/>
            <w:noProof/>
          </w:rPr>
          <w:instrText xml:space="preserve"> </w:instrText>
        </w:r>
        <w:r w:rsidRPr="00C04310">
          <w:rPr>
            <w:rStyle w:val="Hyperlink"/>
            <w:noProof/>
          </w:rPr>
        </w:r>
        <w:r w:rsidRPr="00C04310">
          <w:rPr>
            <w:rStyle w:val="Hyperlink"/>
            <w:noProof/>
          </w:rPr>
          <w:fldChar w:fldCharType="separate"/>
        </w:r>
        <w:r w:rsidRPr="00C04310">
          <w:rPr>
            <w:rStyle w:val="Hyperlink"/>
            <w:noProof/>
          </w:rPr>
          <w:t>Tabela 3 - Recursos disponibilizados pela API</w:t>
        </w:r>
        <w:r>
          <w:rPr>
            <w:noProof/>
            <w:webHidden/>
          </w:rPr>
          <w:tab/>
        </w:r>
        <w:r>
          <w:rPr>
            <w:noProof/>
            <w:webHidden/>
          </w:rPr>
          <w:fldChar w:fldCharType="begin"/>
        </w:r>
        <w:r>
          <w:rPr>
            <w:noProof/>
            <w:webHidden/>
          </w:rPr>
          <w:instrText xml:space="preserve"> PAGEREF _Toc454826805 \h </w:instrText>
        </w:r>
        <w:r>
          <w:rPr>
            <w:noProof/>
            <w:webHidden/>
          </w:rPr>
        </w:r>
      </w:ins>
      <w:r>
        <w:rPr>
          <w:noProof/>
          <w:webHidden/>
        </w:rPr>
        <w:fldChar w:fldCharType="separate"/>
      </w:r>
      <w:ins w:id="210" w:author="WILLIAM FRANCISCO LEITE" w:date="2016-06-27T21:37:00Z">
        <w:r>
          <w:rPr>
            <w:noProof/>
            <w:webHidden/>
          </w:rPr>
          <w:t>25</w:t>
        </w:r>
        <w:r>
          <w:rPr>
            <w:noProof/>
            <w:webHidden/>
          </w:rPr>
          <w:fldChar w:fldCharType="end"/>
        </w:r>
        <w:r w:rsidRPr="00C04310">
          <w:rPr>
            <w:rStyle w:val="Hyperlink"/>
            <w:noProof/>
          </w:rPr>
          <w:fldChar w:fldCharType="end"/>
        </w:r>
      </w:ins>
    </w:p>
    <w:p w14:paraId="68304C53" w14:textId="77777777" w:rsidR="00787BE2" w:rsidRDefault="00787BE2">
      <w:pPr>
        <w:pStyle w:val="ndicedeilustraes"/>
        <w:tabs>
          <w:tab w:val="right" w:leader="dot" w:pos="9060"/>
        </w:tabs>
        <w:rPr>
          <w:ins w:id="211" w:author="WILLIAM FRANCISCO LEITE" w:date="2016-06-27T21:37:00Z"/>
          <w:rFonts w:asciiTheme="minorHAnsi" w:eastAsiaTheme="minorEastAsia" w:hAnsiTheme="minorHAnsi" w:cstheme="minorBidi"/>
          <w:noProof/>
          <w:color w:val="auto"/>
          <w:sz w:val="22"/>
          <w:szCs w:val="22"/>
        </w:rPr>
      </w:pPr>
      <w:ins w:id="212" w:author="WILLIAM FRANCISCO LEITE" w:date="2016-06-27T21:37:00Z">
        <w:r w:rsidRPr="00C04310">
          <w:rPr>
            <w:rStyle w:val="Hyperlink"/>
            <w:noProof/>
          </w:rPr>
          <w:fldChar w:fldCharType="begin"/>
        </w:r>
        <w:r w:rsidRPr="00C04310">
          <w:rPr>
            <w:rStyle w:val="Hyperlink"/>
            <w:noProof/>
          </w:rPr>
          <w:instrText xml:space="preserve"> </w:instrText>
        </w:r>
        <w:r>
          <w:rPr>
            <w:noProof/>
          </w:rPr>
          <w:instrText>HYPERLINK \l "_Toc454826806"</w:instrText>
        </w:r>
        <w:r w:rsidRPr="00C04310">
          <w:rPr>
            <w:rStyle w:val="Hyperlink"/>
            <w:noProof/>
          </w:rPr>
          <w:instrText xml:space="preserve"> </w:instrText>
        </w:r>
        <w:r w:rsidRPr="00C04310">
          <w:rPr>
            <w:rStyle w:val="Hyperlink"/>
            <w:noProof/>
          </w:rPr>
        </w:r>
        <w:r w:rsidRPr="00C04310">
          <w:rPr>
            <w:rStyle w:val="Hyperlink"/>
            <w:noProof/>
          </w:rPr>
          <w:fldChar w:fldCharType="separate"/>
        </w:r>
        <w:r w:rsidRPr="00C04310">
          <w:rPr>
            <w:rStyle w:val="Hyperlink"/>
            <w:noProof/>
          </w:rPr>
          <w:t>Tabela 4 - Descrição dos recursos disponibilizados pela API</w:t>
        </w:r>
        <w:r>
          <w:rPr>
            <w:noProof/>
            <w:webHidden/>
          </w:rPr>
          <w:tab/>
        </w:r>
        <w:r>
          <w:rPr>
            <w:noProof/>
            <w:webHidden/>
          </w:rPr>
          <w:fldChar w:fldCharType="begin"/>
        </w:r>
        <w:r>
          <w:rPr>
            <w:noProof/>
            <w:webHidden/>
          </w:rPr>
          <w:instrText xml:space="preserve"> PAGEREF _Toc454826806 \h </w:instrText>
        </w:r>
        <w:r>
          <w:rPr>
            <w:noProof/>
            <w:webHidden/>
          </w:rPr>
        </w:r>
      </w:ins>
      <w:r>
        <w:rPr>
          <w:noProof/>
          <w:webHidden/>
        </w:rPr>
        <w:fldChar w:fldCharType="separate"/>
      </w:r>
      <w:ins w:id="213" w:author="WILLIAM FRANCISCO LEITE" w:date="2016-06-27T21:37:00Z">
        <w:r>
          <w:rPr>
            <w:noProof/>
            <w:webHidden/>
          </w:rPr>
          <w:t>25</w:t>
        </w:r>
        <w:r>
          <w:rPr>
            <w:noProof/>
            <w:webHidden/>
          </w:rPr>
          <w:fldChar w:fldCharType="end"/>
        </w:r>
        <w:r w:rsidRPr="00C04310">
          <w:rPr>
            <w:rStyle w:val="Hyperlink"/>
            <w:noProof/>
          </w:rPr>
          <w:fldChar w:fldCharType="end"/>
        </w:r>
      </w:ins>
    </w:p>
    <w:p w14:paraId="6079CF3F" w14:textId="77777777" w:rsidR="00824F00" w:rsidDel="00097A81" w:rsidRDefault="00824F00">
      <w:pPr>
        <w:pStyle w:val="ndicedeilustraes"/>
        <w:tabs>
          <w:tab w:val="right" w:leader="dot" w:pos="9060"/>
        </w:tabs>
        <w:rPr>
          <w:del w:id="214" w:author="WILLIAM FRANCISCO LEITE" w:date="2016-06-27T21:33:00Z"/>
          <w:rFonts w:asciiTheme="minorHAnsi" w:eastAsiaTheme="minorEastAsia" w:hAnsiTheme="minorHAnsi" w:cstheme="minorBidi"/>
          <w:noProof/>
          <w:color w:val="auto"/>
          <w:sz w:val="22"/>
          <w:szCs w:val="22"/>
        </w:rPr>
      </w:pPr>
      <w:del w:id="215" w:author="WILLIAM FRANCISCO LEITE" w:date="2016-06-27T21:33:00Z">
        <w:r w:rsidRPr="00097A81" w:rsidDel="00097A81">
          <w:rPr>
            <w:noProof/>
            <w:rPrChange w:id="216" w:author="WILLIAM FRANCISCO LEITE" w:date="2016-06-27T21:33:00Z">
              <w:rPr>
                <w:rStyle w:val="Hyperlink"/>
                <w:noProof/>
              </w:rPr>
            </w:rPrChange>
          </w:rPr>
          <w:delText>Tabela 1 - Requisitos Funcionais</w:delText>
        </w:r>
        <w:r w:rsidDel="00097A81">
          <w:rPr>
            <w:noProof/>
            <w:webHidden/>
          </w:rPr>
          <w:tab/>
          <w:delText>14</w:delText>
        </w:r>
      </w:del>
    </w:p>
    <w:p w14:paraId="3C108CA3" w14:textId="77777777" w:rsidR="00824F00" w:rsidDel="00097A81" w:rsidRDefault="00824F00">
      <w:pPr>
        <w:pStyle w:val="ndicedeilustraes"/>
        <w:tabs>
          <w:tab w:val="right" w:leader="dot" w:pos="9060"/>
        </w:tabs>
        <w:rPr>
          <w:del w:id="217" w:author="WILLIAM FRANCISCO LEITE" w:date="2016-06-27T21:33:00Z"/>
          <w:rFonts w:asciiTheme="minorHAnsi" w:eastAsiaTheme="minorEastAsia" w:hAnsiTheme="minorHAnsi" w:cstheme="minorBidi"/>
          <w:noProof/>
          <w:color w:val="auto"/>
          <w:sz w:val="22"/>
          <w:szCs w:val="22"/>
        </w:rPr>
      </w:pPr>
      <w:del w:id="218" w:author="WILLIAM FRANCISCO LEITE" w:date="2016-06-27T21:33:00Z">
        <w:r w:rsidRPr="00097A81" w:rsidDel="00097A81">
          <w:rPr>
            <w:noProof/>
            <w:rPrChange w:id="219" w:author="WILLIAM FRANCISCO LEITE" w:date="2016-06-27T21:33:00Z">
              <w:rPr>
                <w:rStyle w:val="Hyperlink"/>
                <w:noProof/>
              </w:rPr>
            </w:rPrChange>
          </w:rPr>
          <w:delText>Tabela 2 - Requisitos Não Funcionais</w:delText>
        </w:r>
        <w:r w:rsidDel="00097A81">
          <w:rPr>
            <w:noProof/>
            <w:webHidden/>
          </w:rPr>
          <w:tab/>
          <w:delText>14</w:delText>
        </w:r>
      </w:del>
    </w:p>
    <w:p w14:paraId="6E66734D" w14:textId="223821DA" w:rsidR="007044BB" w:rsidRDefault="00163235">
      <w:r>
        <w:fldChar w:fldCharType="end"/>
      </w:r>
      <w:r w:rsidR="00C130C4">
        <w:br w:type="page"/>
      </w:r>
    </w:p>
    <w:p w14:paraId="76BCD233" w14:textId="53D05D12" w:rsidR="00213588" w:rsidRDefault="00C130C4" w:rsidP="00982607">
      <w:pPr>
        <w:jc w:val="center"/>
      </w:pPr>
      <w:r>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Default="00213588">
          <w:pPr>
            <w:pStyle w:val="CabealhodoSumrio"/>
          </w:pPr>
        </w:p>
        <w:p w14:paraId="0B4EAC44" w14:textId="77777777" w:rsidR="00D95D57" w:rsidRDefault="00213588">
          <w:pPr>
            <w:pStyle w:val="Sumrio1"/>
            <w:tabs>
              <w:tab w:val="left" w:pos="480"/>
            </w:tabs>
            <w:rPr>
              <w:ins w:id="220" w:author="WILLIAM FRANCISCO LEITE" w:date="2016-06-27T20:33:00Z"/>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ins w:id="221" w:author="WILLIAM FRANCISCO LEITE" w:date="2016-06-27T20:33:00Z">
            <w:r w:rsidR="00D95D57" w:rsidRPr="00FE59BD">
              <w:rPr>
                <w:rStyle w:val="Hyperlink"/>
              </w:rPr>
              <w:fldChar w:fldCharType="begin"/>
            </w:r>
            <w:r w:rsidR="00D95D57" w:rsidRPr="00FE59BD">
              <w:rPr>
                <w:rStyle w:val="Hyperlink"/>
              </w:rPr>
              <w:instrText xml:space="preserve"> </w:instrText>
            </w:r>
            <w:r w:rsidR="00D95D57">
              <w:instrText>HYPERLINK \l "_Toc454822914"</w:instrText>
            </w:r>
            <w:r w:rsidR="00D95D57" w:rsidRPr="00FE59BD">
              <w:rPr>
                <w:rStyle w:val="Hyperlink"/>
              </w:rPr>
              <w:instrText xml:space="preserve"> </w:instrText>
            </w:r>
            <w:r w:rsidR="00D95D57" w:rsidRPr="00FE59BD">
              <w:rPr>
                <w:rStyle w:val="Hyperlink"/>
              </w:rPr>
            </w:r>
            <w:r w:rsidR="00D95D57" w:rsidRPr="00FE59BD">
              <w:rPr>
                <w:rStyle w:val="Hyperlink"/>
              </w:rPr>
              <w:fldChar w:fldCharType="separate"/>
            </w:r>
            <w:r w:rsidR="00D95D57" w:rsidRPr="00FE59BD">
              <w:rPr>
                <w:rStyle w:val="Hyperlink"/>
              </w:rPr>
              <w:t>1.</w:t>
            </w:r>
            <w:r w:rsidR="00D95D57">
              <w:rPr>
                <w:rFonts w:asciiTheme="minorHAnsi" w:eastAsiaTheme="minorEastAsia" w:hAnsiTheme="minorHAnsi" w:cstheme="minorBidi"/>
                <w:b w:val="0"/>
                <w:color w:val="auto"/>
                <w:sz w:val="22"/>
                <w:szCs w:val="22"/>
              </w:rPr>
              <w:tab/>
            </w:r>
            <w:r w:rsidR="00D95D57" w:rsidRPr="00FE59BD">
              <w:rPr>
                <w:rStyle w:val="Hyperlink"/>
              </w:rPr>
              <w:t>INTRODUÇÃO</w:t>
            </w:r>
            <w:r w:rsidR="00D95D57">
              <w:rPr>
                <w:webHidden/>
              </w:rPr>
              <w:tab/>
            </w:r>
            <w:r w:rsidR="00D95D57">
              <w:rPr>
                <w:webHidden/>
              </w:rPr>
              <w:fldChar w:fldCharType="begin"/>
            </w:r>
            <w:r w:rsidR="00D95D57">
              <w:rPr>
                <w:webHidden/>
              </w:rPr>
              <w:instrText xml:space="preserve"> PAGEREF _Toc454822914 \h </w:instrText>
            </w:r>
            <w:r w:rsidR="00D95D57">
              <w:rPr>
                <w:webHidden/>
              </w:rPr>
            </w:r>
          </w:ins>
          <w:r w:rsidR="00D95D57">
            <w:rPr>
              <w:webHidden/>
            </w:rPr>
            <w:fldChar w:fldCharType="separate"/>
          </w:r>
          <w:ins w:id="222" w:author="WILLIAM FRANCISCO LEITE" w:date="2016-06-27T20:33:00Z">
            <w:r w:rsidR="00D95D57">
              <w:rPr>
                <w:webHidden/>
              </w:rPr>
              <w:t>1</w:t>
            </w:r>
            <w:r w:rsidR="00D95D57">
              <w:rPr>
                <w:webHidden/>
              </w:rPr>
              <w:fldChar w:fldCharType="end"/>
            </w:r>
            <w:r w:rsidR="00D95D57" w:rsidRPr="00FE59BD">
              <w:rPr>
                <w:rStyle w:val="Hyperlink"/>
              </w:rPr>
              <w:fldChar w:fldCharType="end"/>
            </w:r>
          </w:ins>
        </w:p>
        <w:p w14:paraId="643359F5" w14:textId="77777777" w:rsidR="00D95D57" w:rsidRDefault="00D95D57">
          <w:pPr>
            <w:pStyle w:val="Sumrio1"/>
            <w:tabs>
              <w:tab w:val="left" w:pos="660"/>
            </w:tabs>
            <w:rPr>
              <w:ins w:id="223" w:author="WILLIAM FRANCISCO LEITE" w:date="2016-06-27T20:33:00Z"/>
              <w:rFonts w:asciiTheme="minorHAnsi" w:eastAsiaTheme="minorEastAsia" w:hAnsiTheme="minorHAnsi" w:cstheme="minorBidi"/>
              <w:b w:val="0"/>
              <w:color w:val="auto"/>
              <w:sz w:val="22"/>
              <w:szCs w:val="22"/>
            </w:rPr>
          </w:pPr>
          <w:ins w:id="224" w:author="WILLIAM FRANCISCO LEITE" w:date="2016-06-27T20:33:00Z">
            <w:r w:rsidRPr="00FE59BD">
              <w:rPr>
                <w:rStyle w:val="Hyperlink"/>
              </w:rPr>
              <w:fldChar w:fldCharType="begin"/>
            </w:r>
            <w:r w:rsidRPr="00FE59BD">
              <w:rPr>
                <w:rStyle w:val="Hyperlink"/>
              </w:rPr>
              <w:instrText xml:space="preserve"> </w:instrText>
            </w:r>
            <w:r>
              <w:instrText>HYPERLINK \l "_Toc454822923"</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1.1.</w:t>
            </w:r>
            <w:r>
              <w:rPr>
                <w:rFonts w:asciiTheme="minorHAnsi" w:eastAsiaTheme="minorEastAsia" w:hAnsiTheme="minorHAnsi" w:cstheme="minorBidi"/>
                <w:b w:val="0"/>
                <w:color w:val="auto"/>
                <w:sz w:val="22"/>
                <w:szCs w:val="22"/>
              </w:rPr>
              <w:tab/>
            </w:r>
            <w:r w:rsidRPr="00FE59BD">
              <w:rPr>
                <w:rStyle w:val="Hyperlink"/>
              </w:rPr>
              <w:t>Contexto e Justificativa</w:t>
            </w:r>
            <w:r>
              <w:rPr>
                <w:webHidden/>
              </w:rPr>
              <w:tab/>
            </w:r>
            <w:r>
              <w:rPr>
                <w:webHidden/>
              </w:rPr>
              <w:fldChar w:fldCharType="begin"/>
            </w:r>
            <w:r>
              <w:rPr>
                <w:webHidden/>
              </w:rPr>
              <w:instrText xml:space="preserve"> PAGEREF _Toc454822923 \h </w:instrText>
            </w:r>
            <w:r>
              <w:rPr>
                <w:webHidden/>
              </w:rPr>
            </w:r>
          </w:ins>
          <w:r>
            <w:rPr>
              <w:webHidden/>
            </w:rPr>
            <w:fldChar w:fldCharType="separate"/>
          </w:r>
          <w:ins w:id="225" w:author="WILLIAM FRANCISCO LEITE" w:date="2016-06-27T20:33:00Z">
            <w:r>
              <w:rPr>
                <w:webHidden/>
              </w:rPr>
              <w:t>1</w:t>
            </w:r>
            <w:r>
              <w:rPr>
                <w:webHidden/>
              </w:rPr>
              <w:fldChar w:fldCharType="end"/>
            </w:r>
            <w:r w:rsidRPr="00FE59BD">
              <w:rPr>
                <w:rStyle w:val="Hyperlink"/>
              </w:rPr>
              <w:fldChar w:fldCharType="end"/>
            </w:r>
          </w:ins>
        </w:p>
        <w:p w14:paraId="210F011E" w14:textId="77777777" w:rsidR="00D95D57" w:rsidRDefault="00D95D57">
          <w:pPr>
            <w:pStyle w:val="Sumrio1"/>
            <w:tabs>
              <w:tab w:val="left" w:pos="660"/>
            </w:tabs>
            <w:rPr>
              <w:ins w:id="226" w:author="WILLIAM FRANCISCO LEITE" w:date="2016-06-27T20:33:00Z"/>
              <w:rFonts w:asciiTheme="minorHAnsi" w:eastAsiaTheme="minorEastAsia" w:hAnsiTheme="minorHAnsi" w:cstheme="minorBidi"/>
              <w:b w:val="0"/>
              <w:color w:val="auto"/>
              <w:sz w:val="22"/>
              <w:szCs w:val="22"/>
            </w:rPr>
          </w:pPr>
          <w:ins w:id="227" w:author="WILLIAM FRANCISCO LEITE" w:date="2016-06-27T20:33:00Z">
            <w:r w:rsidRPr="00FE59BD">
              <w:rPr>
                <w:rStyle w:val="Hyperlink"/>
              </w:rPr>
              <w:fldChar w:fldCharType="begin"/>
            </w:r>
            <w:r w:rsidRPr="00FE59BD">
              <w:rPr>
                <w:rStyle w:val="Hyperlink"/>
              </w:rPr>
              <w:instrText xml:space="preserve"> </w:instrText>
            </w:r>
            <w:r>
              <w:instrText>HYPERLINK \l "_Toc454822924"</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1.2.</w:t>
            </w:r>
            <w:r>
              <w:rPr>
                <w:rFonts w:asciiTheme="minorHAnsi" w:eastAsiaTheme="minorEastAsia" w:hAnsiTheme="minorHAnsi" w:cstheme="minorBidi"/>
                <w:b w:val="0"/>
                <w:color w:val="auto"/>
                <w:sz w:val="22"/>
                <w:szCs w:val="22"/>
              </w:rPr>
              <w:tab/>
            </w:r>
            <w:r w:rsidRPr="00FE59BD">
              <w:rPr>
                <w:rStyle w:val="Hyperlink"/>
              </w:rPr>
              <w:t>Problema de Pesquisa</w:t>
            </w:r>
            <w:r>
              <w:rPr>
                <w:webHidden/>
              </w:rPr>
              <w:tab/>
            </w:r>
            <w:r>
              <w:rPr>
                <w:webHidden/>
              </w:rPr>
              <w:fldChar w:fldCharType="begin"/>
            </w:r>
            <w:r>
              <w:rPr>
                <w:webHidden/>
              </w:rPr>
              <w:instrText xml:space="preserve"> PAGEREF _Toc454822924 \h </w:instrText>
            </w:r>
            <w:r>
              <w:rPr>
                <w:webHidden/>
              </w:rPr>
            </w:r>
          </w:ins>
          <w:r>
            <w:rPr>
              <w:webHidden/>
            </w:rPr>
            <w:fldChar w:fldCharType="separate"/>
          </w:r>
          <w:ins w:id="228" w:author="WILLIAM FRANCISCO LEITE" w:date="2016-06-27T20:33:00Z">
            <w:r>
              <w:rPr>
                <w:webHidden/>
              </w:rPr>
              <w:t>2</w:t>
            </w:r>
            <w:r>
              <w:rPr>
                <w:webHidden/>
              </w:rPr>
              <w:fldChar w:fldCharType="end"/>
            </w:r>
            <w:r w:rsidRPr="00FE59BD">
              <w:rPr>
                <w:rStyle w:val="Hyperlink"/>
              </w:rPr>
              <w:fldChar w:fldCharType="end"/>
            </w:r>
          </w:ins>
        </w:p>
        <w:p w14:paraId="57AAB211" w14:textId="77777777" w:rsidR="00D95D57" w:rsidRDefault="00D95D57">
          <w:pPr>
            <w:pStyle w:val="Sumrio1"/>
            <w:tabs>
              <w:tab w:val="left" w:pos="660"/>
            </w:tabs>
            <w:rPr>
              <w:ins w:id="229" w:author="WILLIAM FRANCISCO LEITE" w:date="2016-06-27T20:33:00Z"/>
              <w:rFonts w:asciiTheme="minorHAnsi" w:eastAsiaTheme="minorEastAsia" w:hAnsiTheme="minorHAnsi" w:cstheme="minorBidi"/>
              <w:b w:val="0"/>
              <w:color w:val="auto"/>
              <w:sz w:val="22"/>
              <w:szCs w:val="22"/>
            </w:rPr>
          </w:pPr>
          <w:ins w:id="230" w:author="WILLIAM FRANCISCO LEITE" w:date="2016-06-27T20:33:00Z">
            <w:r w:rsidRPr="00FE59BD">
              <w:rPr>
                <w:rStyle w:val="Hyperlink"/>
              </w:rPr>
              <w:fldChar w:fldCharType="begin"/>
            </w:r>
            <w:r w:rsidRPr="00FE59BD">
              <w:rPr>
                <w:rStyle w:val="Hyperlink"/>
              </w:rPr>
              <w:instrText xml:space="preserve"> </w:instrText>
            </w:r>
            <w:r>
              <w:instrText>HYPERLINK \l "_Toc454822925"</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1.3.</w:t>
            </w:r>
            <w:r>
              <w:rPr>
                <w:rFonts w:asciiTheme="minorHAnsi" w:eastAsiaTheme="minorEastAsia" w:hAnsiTheme="minorHAnsi" w:cstheme="minorBidi"/>
                <w:b w:val="0"/>
                <w:color w:val="auto"/>
                <w:sz w:val="22"/>
                <w:szCs w:val="22"/>
              </w:rPr>
              <w:tab/>
            </w:r>
            <w:r w:rsidRPr="00FE59BD">
              <w:rPr>
                <w:rStyle w:val="Hyperlink"/>
              </w:rPr>
              <w:t>Objetivo</w:t>
            </w:r>
            <w:r>
              <w:rPr>
                <w:webHidden/>
              </w:rPr>
              <w:tab/>
            </w:r>
            <w:r>
              <w:rPr>
                <w:webHidden/>
              </w:rPr>
              <w:fldChar w:fldCharType="begin"/>
            </w:r>
            <w:r>
              <w:rPr>
                <w:webHidden/>
              </w:rPr>
              <w:instrText xml:space="preserve"> PAGEREF _Toc454822925 \h </w:instrText>
            </w:r>
            <w:r>
              <w:rPr>
                <w:webHidden/>
              </w:rPr>
            </w:r>
          </w:ins>
          <w:r>
            <w:rPr>
              <w:webHidden/>
            </w:rPr>
            <w:fldChar w:fldCharType="separate"/>
          </w:r>
          <w:ins w:id="231" w:author="WILLIAM FRANCISCO LEITE" w:date="2016-06-27T20:33:00Z">
            <w:r>
              <w:rPr>
                <w:webHidden/>
              </w:rPr>
              <w:t>2</w:t>
            </w:r>
            <w:r>
              <w:rPr>
                <w:webHidden/>
              </w:rPr>
              <w:fldChar w:fldCharType="end"/>
            </w:r>
            <w:r w:rsidRPr="00FE59BD">
              <w:rPr>
                <w:rStyle w:val="Hyperlink"/>
              </w:rPr>
              <w:fldChar w:fldCharType="end"/>
            </w:r>
          </w:ins>
        </w:p>
        <w:p w14:paraId="4A7E0BAB" w14:textId="77777777" w:rsidR="00D95D57" w:rsidRDefault="00D95D57">
          <w:pPr>
            <w:pStyle w:val="Sumrio1"/>
            <w:tabs>
              <w:tab w:val="left" w:pos="660"/>
            </w:tabs>
            <w:rPr>
              <w:ins w:id="232" w:author="WILLIAM FRANCISCO LEITE" w:date="2016-06-27T20:33:00Z"/>
              <w:rFonts w:asciiTheme="minorHAnsi" w:eastAsiaTheme="minorEastAsia" w:hAnsiTheme="minorHAnsi" w:cstheme="minorBidi"/>
              <w:b w:val="0"/>
              <w:color w:val="auto"/>
              <w:sz w:val="22"/>
              <w:szCs w:val="22"/>
            </w:rPr>
          </w:pPr>
          <w:ins w:id="233" w:author="WILLIAM FRANCISCO LEITE" w:date="2016-06-27T20:33:00Z">
            <w:r w:rsidRPr="00FE59BD">
              <w:rPr>
                <w:rStyle w:val="Hyperlink"/>
              </w:rPr>
              <w:fldChar w:fldCharType="begin"/>
            </w:r>
            <w:r w:rsidRPr="00FE59BD">
              <w:rPr>
                <w:rStyle w:val="Hyperlink"/>
              </w:rPr>
              <w:instrText xml:space="preserve"> </w:instrText>
            </w:r>
            <w:r>
              <w:instrText>HYPERLINK \l "_Toc454822926"</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1.4.</w:t>
            </w:r>
            <w:r>
              <w:rPr>
                <w:rFonts w:asciiTheme="minorHAnsi" w:eastAsiaTheme="minorEastAsia" w:hAnsiTheme="minorHAnsi" w:cstheme="minorBidi"/>
                <w:b w:val="0"/>
                <w:color w:val="auto"/>
                <w:sz w:val="22"/>
                <w:szCs w:val="22"/>
              </w:rPr>
              <w:tab/>
            </w:r>
            <w:r w:rsidRPr="00FE59BD">
              <w:rPr>
                <w:rStyle w:val="Hyperlink"/>
              </w:rPr>
              <w:t>Escopo</w:t>
            </w:r>
            <w:r>
              <w:rPr>
                <w:webHidden/>
              </w:rPr>
              <w:tab/>
            </w:r>
            <w:r>
              <w:rPr>
                <w:webHidden/>
              </w:rPr>
              <w:fldChar w:fldCharType="begin"/>
            </w:r>
            <w:r>
              <w:rPr>
                <w:webHidden/>
              </w:rPr>
              <w:instrText xml:space="preserve"> PAGEREF _Toc454822926 \h </w:instrText>
            </w:r>
            <w:r>
              <w:rPr>
                <w:webHidden/>
              </w:rPr>
            </w:r>
          </w:ins>
          <w:r>
            <w:rPr>
              <w:webHidden/>
            </w:rPr>
            <w:fldChar w:fldCharType="separate"/>
          </w:r>
          <w:ins w:id="234" w:author="WILLIAM FRANCISCO LEITE" w:date="2016-06-27T20:33:00Z">
            <w:r>
              <w:rPr>
                <w:webHidden/>
              </w:rPr>
              <w:t>3</w:t>
            </w:r>
            <w:r>
              <w:rPr>
                <w:webHidden/>
              </w:rPr>
              <w:fldChar w:fldCharType="end"/>
            </w:r>
            <w:r w:rsidRPr="00FE59BD">
              <w:rPr>
                <w:rStyle w:val="Hyperlink"/>
              </w:rPr>
              <w:fldChar w:fldCharType="end"/>
            </w:r>
          </w:ins>
        </w:p>
        <w:p w14:paraId="609282A0" w14:textId="77777777" w:rsidR="00D95D57" w:rsidRDefault="00D95D57">
          <w:pPr>
            <w:pStyle w:val="Sumrio1"/>
            <w:tabs>
              <w:tab w:val="left" w:pos="660"/>
            </w:tabs>
            <w:rPr>
              <w:ins w:id="235" w:author="WILLIAM FRANCISCO LEITE" w:date="2016-06-27T20:33:00Z"/>
              <w:rFonts w:asciiTheme="minorHAnsi" w:eastAsiaTheme="minorEastAsia" w:hAnsiTheme="minorHAnsi" w:cstheme="minorBidi"/>
              <w:b w:val="0"/>
              <w:color w:val="auto"/>
              <w:sz w:val="22"/>
              <w:szCs w:val="22"/>
            </w:rPr>
          </w:pPr>
          <w:ins w:id="236" w:author="WILLIAM FRANCISCO LEITE" w:date="2016-06-27T20:33:00Z">
            <w:r w:rsidRPr="00FE59BD">
              <w:rPr>
                <w:rStyle w:val="Hyperlink"/>
              </w:rPr>
              <w:fldChar w:fldCharType="begin"/>
            </w:r>
            <w:r w:rsidRPr="00FE59BD">
              <w:rPr>
                <w:rStyle w:val="Hyperlink"/>
              </w:rPr>
              <w:instrText xml:space="preserve"> </w:instrText>
            </w:r>
            <w:r>
              <w:instrText>HYPERLINK \l "_Toc454822927"</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1.5.</w:t>
            </w:r>
            <w:r>
              <w:rPr>
                <w:rFonts w:asciiTheme="minorHAnsi" w:eastAsiaTheme="minorEastAsia" w:hAnsiTheme="minorHAnsi" w:cstheme="minorBidi"/>
                <w:b w:val="0"/>
                <w:color w:val="auto"/>
                <w:sz w:val="22"/>
                <w:szCs w:val="22"/>
              </w:rPr>
              <w:tab/>
            </w:r>
            <w:r w:rsidRPr="00FE59BD">
              <w:rPr>
                <w:rStyle w:val="Hyperlink"/>
              </w:rPr>
              <w:t>Metodologia</w:t>
            </w:r>
            <w:r>
              <w:rPr>
                <w:webHidden/>
              </w:rPr>
              <w:tab/>
            </w:r>
            <w:r>
              <w:rPr>
                <w:webHidden/>
              </w:rPr>
              <w:fldChar w:fldCharType="begin"/>
            </w:r>
            <w:r>
              <w:rPr>
                <w:webHidden/>
              </w:rPr>
              <w:instrText xml:space="preserve"> PAGEREF _Toc454822927 \h </w:instrText>
            </w:r>
            <w:r>
              <w:rPr>
                <w:webHidden/>
              </w:rPr>
            </w:r>
          </w:ins>
          <w:r>
            <w:rPr>
              <w:webHidden/>
            </w:rPr>
            <w:fldChar w:fldCharType="separate"/>
          </w:r>
          <w:ins w:id="237" w:author="WILLIAM FRANCISCO LEITE" w:date="2016-06-27T20:33:00Z">
            <w:r>
              <w:rPr>
                <w:webHidden/>
              </w:rPr>
              <w:t>4</w:t>
            </w:r>
            <w:r>
              <w:rPr>
                <w:webHidden/>
              </w:rPr>
              <w:fldChar w:fldCharType="end"/>
            </w:r>
            <w:r w:rsidRPr="00FE59BD">
              <w:rPr>
                <w:rStyle w:val="Hyperlink"/>
              </w:rPr>
              <w:fldChar w:fldCharType="end"/>
            </w:r>
          </w:ins>
        </w:p>
        <w:p w14:paraId="6FAA165A" w14:textId="77777777" w:rsidR="00D95D57" w:rsidRDefault="00D95D57">
          <w:pPr>
            <w:pStyle w:val="Sumrio1"/>
            <w:tabs>
              <w:tab w:val="left" w:pos="660"/>
            </w:tabs>
            <w:rPr>
              <w:ins w:id="238" w:author="WILLIAM FRANCISCO LEITE" w:date="2016-06-27T20:33:00Z"/>
              <w:rFonts w:asciiTheme="minorHAnsi" w:eastAsiaTheme="minorEastAsia" w:hAnsiTheme="minorHAnsi" w:cstheme="minorBidi"/>
              <w:b w:val="0"/>
              <w:color w:val="auto"/>
              <w:sz w:val="22"/>
              <w:szCs w:val="22"/>
            </w:rPr>
          </w:pPr>
          <w:ins w:id="239" w:author="WILLIAM FRANCISCO LEITE" w:date="2016-06-27T20:33:00Z">
            <w:r w:rsidRPr="00FE59BD">
              <w:rPr>
                <w:rStyle w:val="Hyperlink"/>
              </w:rPr>
              <w:fldChar w:fldCharType="begin"/>
            </w:r>
            <w:r w:rsidRPr="00FE59BD">
              <w:rPr>
                <w:rStyle w:val="Hyperlink"/>
              </w:rPr>
              <w:instrText xml:space="preserve"> </w:instrText>
            </w:r>
            <w:r>
              <w:instrText>HYPERLINK \l "_Toc454822928"</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1.6.</w:t>
            </w:r>
            <w:r>
              <w:rPr>
                <w:rFonts w:asciiTheme="minorHAnsi" w:eastAsiaTheme="minorEastAsia" w:hAnsiTheme="minorHAnsi" w:cstheme="minorBidi"/>
                <w:b w:val="0"/>
                <w:color w:val="auto"/>
                <w:sz w:val="22"/>
                <w:szCs w:val="22"/>
              </w:rPr>
              <w:tab/>
            </w:r>
            <w:r w:rsidRPr="00FE59BD">
              <w:rPr>
                <w:rStyle w:val="Hyperlink"/>
              </w:rPr>
              <w:t>Organização do Trabalho</w:t>
            </w:r>
            <w:r>
              <w:rPr>
                <w:webHidden/>
              </w:rPr>
              <w:tab/>
            </w:r>
            <w:r>
              <w:rPr>
                <w:webHidden/>
              </w:rPr>
              <w:fldChar w:fldCharType="begin"/>
            </w:r>
            <w:r>
              <w:rPr>
                <w:webHidden/>
              </w:rPr>
              <w:instrText xml:space="preserve"> PAGEREF _Toc454822928 \h </w:instrText>
            </w:r>
            <w:r>
              <w:rPr>
                <w:webHidden/>
              </w:rPr>
            </w:r>
          </w:ins>
          <w:r>
            <w:rPr>
              <w:webHidden/>
            </w:rPr>
            <w:fldChar w:fldCharType="separate"/>
          </w:r>
          <w:ins w:id="240" w:author="WILLIAM FRANCISCO LEITE" w:date="2016-06-27T20:33:00Z">
            <w:r>
              <w:rPr>
                <w:webHidden/>
              </w:rPr>
              <w:t>4</w:t>
            </w:r>
            <w:r>
              <w:rPr>
                <w:webHidden/>
              </w:rPr>
              <w:fldChar w:fldCharType="end"/>
            </w:r>
            <w:r w:rsidRPr="00FE59BD">
              <w:rPr>
                <w:rStyle w:val="Hyperlink"/>
              </w:rPr>
              <w:fldChar w:fldCharType="end"/>
            </w:r>
          </w:ins>
        </w:p>
        <w:p w14:paraId="6B287FEA" w14:textId="77777777" w:rsidR="00D95D57" w:rsidRDefault="00D95D57">
          <w:pPr>
            <w:pStyle w:val="Sumrio1"/>
            <w:tabs>
              <w:tab w:val="left" w:pos="480"/>
            </w:tabs>
            <w:rPr>
              <w:ins w:id="241" w:author="WILLIAM FRANCISCO LEITE" w:date="2016-06-27T20:33:00Z"/>
              <w:rFonts w:asciiTheme="minorHAnsi" w:eastAsiaTheme="minorEastAsia" w:hAnsiTheme="minorHAnsi" w:cstheme="minorBidi"/>
              <w:b w:val="0"/>
              <w:color w:val="auto"/>
              <w:sz w:val="22"/>
              <w:szCs w:val="22"/>
            </w:rPr>
          </w:pPr>
          <w:ins w:id="242" w:author="WILLIAM FRANCISCO LEITE" w:date="2016-06-27T20:33:00Z">
            <w:r w:rsidRPr="00FE59BD">
              <w:rPr>
                <w:rStyle w:val="Hyperlink"/>
              </w:rPr>
              <w:fldChar w:fldCharType="begin"/>
            </w:r>
            <w:r w:rsidRPr="00FE59BD">
              <w:rPr>
                <w:rStyle w:val="Hyperlink"/>
              </w:rPr>
              <w:instrText xml:space="preserve"> </w:instrText>
            </w:r>
            <w:r>
              <w:instrText>HYPERLINK \l "_Toc454822929"</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w:t>
            </w:r>
            <w:r>
              <w:rPr>
                <w:rFonts w:asciiTheme="minorHAnsi" w:eastAsiaTheme="minorEastAsia" w:hAnsiTheme="minorHAnsi" w:cstheme="minorBidi"/>
                <w:b w:val="0"/>
                <w:color w:val="auto"/>
                <w:sz w:val="22"/>
                <w:szCs w:val="22"/>
              </w:rPr>
              <w:tab/>
            </w:r>
            <w:r w:rsidRPr="00FE59BD">
              <w:rPr>
                <w:rStyle w:val="Hyperlink"/>
              </w:rPr>
              <w:t>REVISÃO DA LITERATURA</w:t>
            </w:r>
            <w:r>
              <w:rPr>
                <w:webHidden/>
              </w:rPr>
              <w:tab/>
            </w:r>
            <w:r>
              <w:rPr>
                <w:webHidden/>
              </w:rPr>
              <w:fldChar w:fldCharType="begin"/>
            </w:r>
            <w:r>
              <w:rPr>
                <w:webHidden/>
              </w:rPr>
              <w:instrText xml:space="preserve"> PAGEREF _Toc454822929 \h </w:instrText>
            </w:r>
            <w:r>
              <w:rPr>
                <w:webHidden/>
              </w:rPr>
            </w:r>
          </w:ins>
          <w:r>
            <w:rPr>
              <w:webHidden/>
            </w:rPr>
            <w:fldChar w:fldCharType="separate"/>
          </w:r>
          <w:ins w:id="243" w:author="WILLIAM FRANCISCO LEITE" w:date="2016-06-27T20:33:00Z">
            <w:r>
              <w:rPr>
                <w:webHidden/>
              </w:rPr>
              <w:t>5</w:t>
            </w:r>
            <w:r>
              <w:rPr>
                <w:webHidden/>
              </w:rPr>
              <w:fldChar w:fldCharType="end"/>
            </w:r>
            <w:r w:rsidRPr="00FE59BD">
              <w:rPr>
                <w:rStyle w:val="Hyperlink"/>
              </w:rPr>
              <w:fldChar w:fldCharType="end"/>
            </w:r>
          </w:ins>
        </w:p>
        <w:p w14:paraId="0BC032B7" w14:textId="77777777" w:rsidR="00D95D57" w:rsidRDefault="00D95D57">
          <w:pPr>
            <w:pStyle w:val="Sumrio1"/>
            <w:tabs>
              <w:tab w:val="left" w:pos="660"/>
            </w:tabs>
            <w:rPr>
              <w:ins w:id="244" w:author="WILLIAM FRANCISCO LEITE" w:date="2016-06-27T20:33:00Z"/>
              <w:rFonts w:asciiTheme="minorHAnsi" w:eastAsiaTheme="minorEastAsia" w:hAnsiTheme="minorHAnsi" w:cstheme="minorBidi"/>
              <w:b w:val="0"/>
              <w:color w:val="auto"/>
              <w:sz w:val="22"/>
              <w:szCs w:val="22"/>
            </w:rPr>
          </w:pPr>
          <w:ins w:id="245" w:author="WILLIAM FRANCISCO LEITE" w:date="2016-06-27T20:33:00Z">
            <w:r w:rsidRPr="00FE59BD">
              <w:rPr>
                <w:rStyle w:val="Hyperlink"/>
              </w:rPr>
              <w:fldChar w:fldCharType="begin"/>
            </w:r>
            <w:r w:rsidRPr="00FE59BD">
              <w:rPr>
                <w:rStyle w:val="Hyperlink"/>
              </w:rPr>
              <w:instrText xml:space="preserve"> </w:instrText>
            </w:r>
            <w:r>
              <w:instrText>HYPERLINK \l "_Toc454822930"</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2.1.</w:t>
            </w:r>
            <w:r>
              <w:rPr>
                <w:rFonts w:asciiTheme="minorHAnsi" w:eastAsiaTheme="minorEastAsia" w:hAnsiTheme="minorHAnsi" w:cstheme="minorBidi"/>
                <w:b w:val="0"/>
                <w:color w:val="auto"/>
                <w:sz w:val="22"/>
                <w:szCs w:val="22"/>
              </w:rPr>
              <w:tab/>
            </w:r>
            <w:r w:rsidRPr="00FE59BD">
              <w:rPr>
                <w:rStyle w:val="Hyperlink"/>
              </w:rPr>
              <w:t>API</w:t>
            </w:r>
            <w:r>
              <w:rPr>
                <w:webHidden/>
              </w:rPr>
              <w:tab/>
            </w:r>
            <w:r>
              <w:rPr>
                <w:webHidden/>
              </w:rPr>
              <w:fldChar w:fldCharType="begin"/>
            </w:r>
            <w:r>
              <w:rPr>
                <w:webHidden/>
              </w:rPr>
              <w:instrText xml:space="preserve"> PAGEREF _Toc454822930 \h </w:instrText>
            </w:r>
            <w:r>
              <w:rPr>
                <w:webHidden/>
              </w:rPr>
            </w:r>
          </w:ins>
          <w:r>
            <w:rPr>
              <w:webHidden/>
            </w:rPr>
            <w:fldChar w:fldCharType="separate"/>
          </w:r>
          <w:ins w:id="246" w:author="WILLIAM FRANCISCO LEITE" w:date="2016-06-27T20:33:00Z">
            <w:r>
              <w:rPr>
                <w:webHidden/>
              </w:rPr>
              <w:t>5</w:t>
            </w:r>
            <w:r>
              <w:rPr>
                <w:webHidden/>
              </w:rPr>
              <w:fldChar w:fldCharType="end"/>
            </w:r>
            <w:r w:rsidRPr="00FE59BD">
              <w:rPr>
                <w:rStyle w:val="Hyperlink"/>
              </w:rPr>
              <w:fldChar w:fldCharType="end"/>
            </w:r>
          </w:ins>
        </w:p>
        <w:p w14:paraId="67664FF3" w14:textId="77777777" w:rsidR="00D95D57" w:rsidRDefault="00D95D57">
          <w:pPr>
            <w:pStyle w:val="Sumrio1"/>
            <w:tabs>
              <w:tab w:val="left" w:pos="660"/>
            </w:tabs>
            <w:rPr>
              <w:ins w:id="247" w:author="WILLIAM FRANCISCO LEITE" w:date="2016-06-27T20:33:00Z"/>
              <w:rFonts w:asciiTheme="minorHAnsi" w:eastAsiaTheme="minorEastAsia" w:hAnsiTheme="minorHAnsi" w:cstheme="minorBidi"/>
              <w:b w:val="0"/>
              <w:color w:val="auto"/>
              <w:sz w:val="22"/>
              <w:szCs w:val="22"/>
            </w:rPr>
          </w:pPr>
          <w:ins w:id="248" w:author="WILLIAM FRANCISCO LEITE" w:date="2016-06-27T20:33:00Z">
            <w:r w:rsidRPr="00FE59BD">
              <w:rPr>
                <w:rStyle w:val="Hyperlink"/>
              </w:rPr>
              <w:fldChar w:fldCharType="begin"/>
            </w:r>
            <w:r w:rsidRPr="00FE59BD">
              <w:rPr>
                <w:rStyle w:val="Hyperlink"/>
              </w:rPr>
              <w:instrText xml:space="preserve"> </w:instrText>
            </w:r>
            <w:r>
              <w:instrText>HYPERLINK \l "_Toc454822931"</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2.2.</w:t>
            </w:r>
            <w:r>
              <w:rPr>
                <w:rFonts w:asciiTheme="minorHAnsi" w:eastAsiaTheme="minorEastAsia" w:hAnsiTheme="minorHAnsi" w:cstheme="minorBidi"/>
                <w:b w:val="0"/>
                <w:color w:val="auto"/>
                <w:sz w:val="22"/>
                <w:szCs w:val="22"/>
              </w:rPr>
              <w:tab/>
            </w:r>
            <w:r w:rsidRPr="00FE59BD">
              <w:rPr>
                <w:rStyle w:val="Hyperlink"/>
              </w:rPr>
              <w:t>Modelo de Entidade Relacional (MER):</w:t>
            </w:r>
            <w:r>
              <w:rPr>
                <w:webHidden/>
              </w:rPr>
              <w:tab/>
            </w:r>
            <w:r>
              <w:rPr>
                <w:webHidden/>
              </w:rPr>
              <w:fldChar w:fldCharType="begin"/>
            </w:r>
            <w:r>
              <w:rPr>
                <w:webHidden/>
              </w:rPr>
              <w:instrText xml:space="preserve"> PAGEREF _Toc454822931 \h </w:instrText>
            </w:r>
            <w:r>
              <w:rPr>
                <w:webHidden/>
              </w:rPr>
            </w:r>
          </w:ins>
          <w:r>
            <w:rPr>
              <w:webHidden/>
            </w:rPr>
            <w:fldChar w:fldCharType="separate"/>
          </w:r>
          <w:ins w:id="249" w:author="WILLIAM FRANCISCO LEITE" w:date="2016-06-27T20:33:00Z">
            <w:r>
              <w:rPr>
                <w:webHidden/>
              </w:rPr>
              <w:t>6</w:t>
            </w:r>
            <w:r>
              <w:rPr>
                <w:webHidden/>
              </w:rPr>
              <w:fldChar w:fldCharType="end"/>
            </w:r>
            <w:r w:rsidRPr="00FE59BD">
              <w:rPr>
                <w:rStyle w:val="Hyperlink"/>
              </w:rPr>
              <w:fldChar w:fldCharType="end"/>
            </w:r>
          </w:ins>
        </w:p>
        <w:p w14:paraId="5B160354" w14:textId="77777777" w:rsidR="00D95D57" w:rsidRDefault="00D95D57">
          <w:pPr>
            <w:pStyle w:val="Sumrio1"/>
            <w:tabs>
              <w:tab w:val="left" w:pos="880"/>
            </w:tabs>
            <w:rPr>
              <w:ins w:id="250" w:author="WILLIAM FRANCISCO LEITE" w:date="2016-06-27T20:33:00Z"/>
              <w:rFonts w:asciiTheme="minorHAnsi" w:eastAsiaTheme="minorEastAsia" w:hAnsiTheme="minorHAnsi" w:cstheme="minorBidi"/>
              <w:b w:val="0"/>
              <w:color w:val="auto"/>
              <w:sz w:val="22"/>
              <w:szCs w:val="22"/>
            </w:rPr>
          </w:pPr>
          <w:ins w:id="251" w:author="WILLIAM FRANCISCO LEITE" w:date="2016-06-27T20:33:00Z">
            <w:r w:rsidRPr="00FE59BD">
              <w:rPr>
                <w:rStyle w:val="Hyperlink"/>
              </w:rPr>
              <w:fldChar w:fldCharType="begin"/>
            </w:r>
            <w:r w:rsidRPr="00FE59BD">
              <w:rPr>
                <w:rStyle w:val="Hyperlink"/>
              </w:rPr>
              <w:instrText xml:space="preserve"> </w:instrText>
            </w:r>
            <w:r>
              <w:instrText>HYPERLINK \l "_Toc454822932"</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2.2.1.</w:t>
            </w:r>
            <w:r>
              <w:rPr>
                <w:rFonts w:asciiTheme="minorHAnsi" w:eastAsiaTheme="minorEastAsia" w:hAnsiTheme="minorHAnsi" w:cstheme="minorBidi"/>
                <w:b w:val="0"/>
                <w:color w:val="auto"/>
                <w:sz w:val="22"/>
                <w:szCs w:val="22"/>
              </w:rPr>
              <w:tab/>
            </w:r>
            <w:r w:rsidRPr="00FE59BD">
              <w:rPr>
                <w:rStyle w:val="Hyperlink"/>
              </w:rPr>
              <w:t>Entidades</w:t>
            </w:r>
            <w:r>
              <w:rPr>
                <w:webHidden/>
              </w:rPr>
              <w:tab/>
            </w:r>
            <w:r>
              <w:rPr>
                <w:webHidden/>
              </w:rPr>
              <w:fldChar w:fldCharType="begin"/>
            </w:r>
            <w:r>
              <w:rPr>
                <w:webHidden/>
              </w:rPr>
              <w:instrText xml:space="preserve"> PAGEREF _Toc454822932 \h </w:instrText>
            </w:r>
            <w:r>
              <w:rPr>
                <w:webHidden/>
              </w:rPr>
            </w:r>
          </w:ins>
          <w:r>
            <w:rPr>
              <w:webHidden/>
            </w:rPr>
            <w:fldChar w:fldCharType="separate"/>
          </w:r>
          <w:ins w:id="252" w:author="WILLIAM FRANCISCO LEITE" w:date="2016-06-27T20:33:00Z">
            <w:r>
              <w:rPr>
                <w:webHidden/>
              </w:rPr>
              <w:t>7</w:t>
            </w:r>
            <w:r>
              <w:rPr>
                <w:webHidden/>
              </w:rPr>
              <w:fldChar w:fldCharType="end"/>
            </w:r>
            <w:r w:rsidRPr="00FE59BD">
              <w:rPr>
                <w:rStyle w:val="Hyperlink"/>
              </w:rPr>
              <w:fldChar w:fldCharType="end"/>
            </w:r>
          </w:ins>
        </w:p>
        <w:p w14:paraId="768A967D" w14:textId="77777777" w:rsidR="00D95D57" w:rsidRDefault="00D95D57">
          <w:pPr>
            <w:pStyle w:val="Sumrio1"/>
            <w:tabs>
              <w:tab w:val="left" w:pos="880"/>
            </w:tabs>
            <w:rPr>
              <w:ins w:id="253" w:author="WILLIAM FRANCISCO LEITE" w:date="2016-06-27T20:33:00Z"/>
              <w:rFonts w:asciiTheme="minorHAnsi" w:eastAsiaTheme="minorEastAsia" w:hAnsiTheme="minorHAnsi" w:cstheme="minorBidi"/>
              <w:b w:val="0"/>
              <w:color w:val="auto"/>
              <w:sz w:val="22"/>
              <w:szCs w:val="22"/>
            </w:rPr>
          </w:pPr>
          <w:ins w:id="254" w:author="WILLIAM FRANCISCO LEITE" w:date="2016-06-27T20:33:00Z">
            <w:r w:rsidRPr="00FE59BD">
              <w:rPr>
                <w:rStyle w:val="Hyperlink"/>
              </w:rPr>
              <w:fldChar w:fldCharType="begin"/>
            </w:r>
            <w:r w:rsidRPr="00FE59BD">
              <w:rPr>
                <w:rStyle w:val="Hyperlink"/>
              </w:rPr>
              <w:instrText xml:space="preserve"> </w:instrText>
            </w:r>
            <w:r>
              <w:instrText>HYPERLINK \l "_Toc454822933"</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2.2.2.</w:t>
            </w:r>
            <w:r>
              <w:rPr>
                <w:rFonts w:asciiTheme="minorHAnsi" w:eastAsiaTheme="minorEastAsia" w:hAnsiTheme="minorHAnsi" w:cstheme="minorBidi"/>
                <w:b w:val="0"/>
                <w:color w:val="auto"/>
                <w:sz w:val="22"/>
                <w:szCs w:val="22"/>
              </w:rPr>
              <w:tab/>
            </w:r>
            <w:r w:rsidRPr="00FE59BD">
              <w:rPr>
                <w:rStyle w:val="Hyperlink"/>
              </w:rPr>
              <w:t>Relacionamentos</w:t>
            </w:r>
            <w:r>
              <w:rPr>
                <w:webHidden/>
              </w:rPr>
              <w:tab/>
            </w:r>
            <w:r>
              <w:rPr>
                <w:webHidden/>
              </w:rPr>
              <w:fldChar w:fldCharType="begin"/>
            </w:r>
            <w:r>
              <w:rPr>
                <w:webHidden/>
              </w:rPr>
              <w:instrText xml:space="preserve"> PAGEREF _Toc454822933 \h </w:instrText>
            </w:r>
            <w:r>
              <w:rPr>
                <w:webHidden/>
              </w:rPr>
            </w:r>
          </w:ins>
          <w:r>
            <w:rPr>
              <w:webHidden/>
            </w:rPr>
            <w:fldChar w:fldCharType="separate"/>
          </w:r>
          <w:ins w:id="255" w:author="WILLIAM FRANCISCO LEITE" w:date="2016-06-27T20:33:00Z">
            <w:r>
              <w:rPr>
                <w:webHidden/>
              </w:rPr>
              <w:t>7</w:t>
            </w:r>
            <w:r>
              <w:rPr>
                <w:webHidden/>
              </w:rPr>
              <w:fldChar w:fldCharType="end"/>
            </w:r>
            <w:r w:rsidRPr="00FE59BD">
              <w:rPr>
                <w:rStyle w:val="Hyperlink"/>
              </w:rPr>
              <w:fldChar w:fldCharType="end"/>
            </w:r>
          </w:ins>
        </w:p>
        <w:p w14:paraId="3DBC259B" w14:textId="77777777" w:rsidR="00D95D57" w:rsidRDefault="00D95D57">
          <w:pPr>
            <w:pStyle w:val="Sumrio1"/>
            <w:tabs>
              <w:tab w:val="left" w:pos="880"/>
            </w:tabs>
            <w:rPr>
              <w:ins w:id="256" w:author="WILLIAM FRANCISCO LEITE" w:date="2016-06-27T20:33:00Z"/>
              <w:rFonts w:asciiTheme="minorHAnsi" w:eastAsiaTheme="minorEastAsia" w:hAnsiTheme="minorHAnsi" w:cstheme="minorBidi"/>
              <w:b w:val="0"/>
              <w:color w:val="auto"/>
              <w:sz w:val="22"/>
              <w:szCs w:val="22"/>
            </w:rPr>
          </w:pPr>
          <w:ins w:id="257" w:author="WILLIAM FRANCISCO LEITE" w:date="2016-06-27T20:33:00Z">
            <w:r w:rsidRPr="00FE59BD">
              <w:rPr>
                <w:rStyle w:val="Hyperlink"/>
              </w:rPr>
              <w:fldChar w:fldCharType="begin"/>
            </w:r>
            <w:r w:rsidRPr="00FE59BD">
              <w:rPr>
                <w:rStyle w:val="Hyperlink"/>
              </w:rPr>
              <w:instrText xml:space="preserve"> </w:instrText>
            </w:r>
            <w:r>
              <w:instrText>HYPERLINK \l "_Toc454822934"</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2.2.3.</w:t>
            </w:r>
            <w:r>
              <w:rPr>
                <w:rFonts w:asciiTheme="minorHAnsi" w:eastAsiaTheme="minorEastAsia" w:hAnsiTheme="minorHAnsi" w:cstheme="minorBidi"/>
                <w:b w:val="0"/>
                <w:color w:val="auto"/>
                <w:sz w:val="22"/>
                <w:szCs w:val="22"/>
              </w:rPr>
              <w:tab/>
            </w:r>
            <w:r w:rsidRPr="00FE59BD">
              <w:rPr>
                <w:rStyle w:val="Hyperlink"/>
              </w:rPr>
              <w:t>Atributo</w:t>
            </w:r>
            <w:r>
              <w:rPr>
                <w:webHidden/>
              </w:rPr>
              <w:tab/>
            </w:r>
            <w:r>
              <w:rPr>
                <w:webHidden/>
              </w:rPr>
              <w:fldChar w:fldCharType="begin"/>
            </w:r>
            <w:r>
              <w:rPr>
                <w:webHidden/>
              </w:rPr>
              <w:instrText xml:space="preserve"> PAGEREF _Toc454822934 \h </w:instrText>
            </w:r>
            <w:r>
              <w:rPr>
                <w:webHidden/>
              </w:rPr>
            </w:r>
          </w:ins>
          <w:r>
            <w:rPr>
              <w:webHidden/>
            </w:rPr>
            <w:fldChar w:fldCharType="separate"/>
          </w:r>
          <w:ins w:id="258" w:author="WILLIAM FRANCISCO LEITE" w:date="2016-06-27T20:33:00Z">
            <w:r>
              <w:rPr>
                <w:webHidden/>
              </w:rPr>
              <w:t>8</w:t>
            </w:r>
            <w:r>
              <w:rPr>
                <w:webHidden/>
              </w:rPr>
              <w:fldChar w:fldCharType="end"/>
            </w:r>
            <w:r w:rsidRPr="00FE59BD">
              <w:rPr>
                <w:rStyle w:val="Hyperlink"/>
              </w:rPr>
              <w:fldChar w:fldCharType="end"/>
            </w:r>
          </w:ins>
        </w:p>
        <w:p w14:paraId="75FB903C" w14:textId="77777777" w:rsidR="00D95D57" w:rsidRDefault="00D95D57">
          <w:pPr>
            <w:pStyle w:val="Sumrio1"/>
            <w:tabs>
              <w:tab w:val="left" w:pos="660"/>
            </w:tabs>
            <w:rPr>
              <w:ins w:id="259" w:author="WILLIAM FRANCISCO LEITE" w:date="2016-06-27T20:33:00Z"/>
              <w:rFonts w:asciiTheme="minorHAnsi" w:eastAsiaTheme="minorEastAsia" w:hAnsiTheme="minorHAnsi" w:cstheme="minorBidi"/>
              <w:b w:val="0"/>
              <w:color w:val="auto"/>
              <w:sz w:val="22"/>
              <w:szCs w:val="22"/>
            </w:rPr>
          </w:pPr>
          <w:ins w:id="260" w:author="WILLIAM FRANCISCO LEITE" w:date="2016-06-27T20:33:00Z">
            <w:r w:rsidRPr="00FE59BD">
              <w:rPr>
                <w:rStyle w:val="Hyperlink"/>
              </w:rPr>
              <w:fldChar w:fldCharType="begin"/>
            </w:r>
            <w:r w:rsidRPr="00FE59BD">
              <w:rPr>
                <w:rStyle w:val="Hyperlink"/>
              </w:rPr>
              <w:instrText xml:space="preserve"> </w:instrText>
            </w:r>
            <w:r>
              <w:instrText>HYPERLINK \l "_Toc454822935"</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2.3.</w:t>
            </w:r>
            <w:r>
              <w:rPr>
                <w:rFonts w:asciiTheme="minorHAnsi" w:eastAsiaTheme="minorEastAsia" w:hAnsiTheme="minorHAnsi" w:cstheme="minorBidi"/>
                <w:b w:val="0"/>
                <w:color w:val="auto"/>
                <w:sz w:val="22"/>
                <w:szCs w:val="22"/>
              </w:rPr>
              <w:tab/>
            </w:r>
            <w:r w:rsidRPr="00FE59BD">
              <w:rPr>
                <w:rStyle w:val="Hyperlink"/>
              </w:rPr>
              <w:t>BPM (Business Process Model)</w:t>
            </w:r>
            <w:r>
              <w:rPr>
                <w:webHidden/>
              </w:rPr>
              <w:tab/>
            </w:r>
            <w:r>
              <w:rPr>
                <w:webHidden/>
              </w:rPr>
              <w:fldChar w:fldCharType="begin"/>
            </w:r>
            <w:r>
              <w:rPr>
                <w:webHidden/>
              </w:rPr>
              <w:instrText xml:space="preserve"> PAGEREF _Toc454822935 \h </w:instrText>
            </w:r>
            <w:r>
              <w:rPr>
                <w:webHidden/>
              </w:rPr>
            </w:r>
          </w:ins>
          <w:r>
            <w:rPr>
              <w:webHidden/>
            </w:rPr>
            <w:fldChar w:fldCharType="separate"/>
          </w:r>
          <w:ins w:id="261" w:author="WILLIAM FRANCISCO LEITE" w:date="2016-06-27T20:33:00Z">
            <w:r>
              <w:rPr>
                <w:webHidden/>
              </w:rPr>
              <w:t>9</w:t>
            </w:r>
            <w:r>
              <w:rPr>
                <w:webHidden/>
              </w:rPr>
              <w:fldChar w:fldCharType="end"/>
            </w:r>
            <w:r w:rsidRPr="00FE59BD">
              <w:rPr>
                <w:rStyle w:val="Hyperlink"/>
              </w:rPr>
              <w:fldChar w:fldCharType="end"/>
            </w:r>
          </w:ins>
        </w:p>
        <w:p w14:paraId="4ED94156" w14:textId="77777777" w:rsidR="00D95D57" w:rsidRDefault="00D95D57">
          <w:pPr>
            <w:pStyle w:val="Sumrio1"/>
            <w:tabs>
              <w:tab w:val="left" w:pos="660"/>
            </w:tabs>
            <w:rPr>
              <w:ins w:id="262" w:author="WILLIAM FRANCISCO LEITE" w:date="2016-06-27T20:33:00Z"/>
              <w:rFonts w:asciiTheme="minorHAnsi" w:eastAsiaTheme="minorEastAsia" w:hAnsiTheme="minorHAnsi" w:cstheme="minorBidi"/>
              <w:b w:val="0"/>
              <w:color w:val="auto"/>
              <w:sz w:val="22"/>
              <w:szCs w:val="22"/>
            </w:rPr>
          </w:pPr>
          <w:ins w:id="263" w:author="WILLIAM FRANCISCO LEITE" w:date="2016-06-27T20:33:00Z">
            <w:r w:rsidRPr="00FE59BD">
              <w:rPr>
                <w:rStyle w:val="Hyperlink"/>
              </w:rPr>
              <w:fldChar w:fldCharType="begin"/>
            </w:r>
            <w:r w:rsidRPr="00FE59BD">
              <w:rPr>
                <w:rStyle w:val="Hyperlink"/>
              </w:rPr>
              <w:instrText xml:space="preserve"> </w:instrText>
            </w:r>
            <w:r>
              <w:instrText>HYPERLINK \l "_Toc454822936"</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2.4.</w:t>
            </w:r>
            <w:r>
              <w:rPr>
                <w:rFonts w:asciiTheme="minorHAnsi" w:eastAsiaTheme="minorEastAsia" w:hAnsiTheme="minorHAnsi" w:cstheme="minorBidi"/>
                <w:b w:val="0"/>
                <w:color w:val="auto"/>
                <w:sz w:val="22"/>
                <w:szCs w:val="22"/>
              </w:rPr>
              <w:tab/>
            </w:r>
            <w:r w:rsidRPr="00FE59BD">
              <w:rPr>
                <w:rStyle w:val="Hyperlink"/>
              </w:rPr>
              <w:t>Protocolo HTTP (Hyper Transfer Protocol)</w:t>
            </w:r>
            <w:r>
              <w:rPr>
                <w:webHidden/>
              </w:rPr>
              <w:tab/>
            </w:r>
            <w:r>
              <w:rPr>
                <w:webHidden/>
              </w:rPr>
              <w:fldChar w:fldCharType="begin"/>
            </w:r>
            <w:r>
              <w:rPr>
                <w:webHidden/>
              </w:rPr>
              <w:instrText xml:space="preserve"> PAGEREF _Toc454822936 \h </w:instrText>
            </w:r>
            <w:r>
              <w:rPr>
                <w:webHidden/>
              </w:rPr>
            </w:r>
          </w:ins>
          <w:r>
            <w:rPr>
              <w:webHidden/>
            </w:rPr>
            <w:fldChar w:fldCharType="separate"/>
          </w:r>
          <w:ins w:id="264" w:author="WILLIAM FRANCISCO LEITE" w:date="2016-06-27T20:33:00Z">
            <w:r>
              <w:rPr>
                <w:webHidden/>
              </w:rPr>
              <w:t>9</w:t>
            </w:r>
            <w:r>
              <w:rPr>
                <w:webHidden/>
              </w:rPr>
              <w:fldChar w:fldCharType="end"/>
            </w:r>
            <w:r w:rsidRPr="00FE59BD">
              <w:rPr>
                <w:rStyle w:val="Hyperlink"/>
              </w:rPr>
              <w:fldChar w:fldCharType="end"/>
            </w:r>
          </w:ins>
        </w:p>
        <w:p w14:paraId="7FAC5DAD" w14:textId="77777777" w:rsidR="00D95D57" w:rsidRDefault="00D95D57">
          <w:pPr>
            <w:pStyle w:val="Sumrio1"/>
            <w:tabs>
              <w:tab w:val="left" w:pos="660"/>
            </w:tabs>
            <w:rPr>
              <w:ins w:id="265" w:author="WILLIAM FRANCISCO LEITE" w:date="2016-06-27T20:33:00Z"/>
              <w:rFonts w:asciiTheme="minorHAnsi" w:eastAsiaTheme="minorEastAsia" w:hAnsiTheme="minorHAnsi" w:cstheme="minorBidi"/>
              <w:b w:val="0"/>
              <w:color w:val="auto"/>
              <w:sz w:val="22"/>
              <w:szCs w:val="22"/>
            </w:rPr>
          </w:pPr>
          <w:ins w:id="266" w:author="WILLIAM FRANCISCO LEITE" w:date="2016-06-27T20:33:00Z">
            <w:r w:rsidRPr="00FE59BD">
              <w:rPr>
                <w:rStyle w:val="Hyperlink"/>
              </w:rPr>
              <w:fldChar w:fldCharType="begin"/>
            </w:r>
            <w:r w:rsidRPr="00FE59BD">
              <w:rPr>
                <w:rStyle w:val="Hyperlink"/>
              </w:rPr>
              <w:instrText xml:space="preserve"> </w:instrText>
            </w:r>
            <w:r>
              <w:instrText>HYPERLINK \l "_Toc454822937"</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2.5.</w:t>
            </w:r>
            <w:r>
              <w:rPr>
                <w:rFonts w:asciiTheme="minorHAnsi" w:eastAsiaTheme="minorEastAsia" w:hAnsiTheme="minorHAnsi" w:cstheme="minorBidi"/>
                <w:b w:val="0"/>
                <w:color w:val="auto"/>
                <w:sz w:val="22"/>
                <w:szCs w:val="22"/>
              </w:rPr>
              <w:tab/>
            </w:r>
            <w:r w:rsidRPr="00FE59BD">
              <w:rPr>
                <w:rStyle w:val="Hyperlink"/>
              </w:rPr>
              <w:t>Arquitetura REST</w:t>
            </w:r>
            <w:r>
              <w:rPr>
                <w:webHidden/>
              </w:rPr>
              <w:tab/>
            </w:r>
            <w:r>
              <w:rPr>
                <w:webHidden/>
              </w:rPr>
              <w:fldChar w:fldCharType="begin"/>
            </w:r>
            <w:r>
              <w:rPr>
                <w:webHidden/>
              </w:rPr>
              <w:instrText xml:space="preserve"> PAGEREF _Toc454822937 \h </w:instrText>
            </w:r>
            <w:r>
              <w:rPr>
                <w:webHidden/>
              </w:rPr>
            </w:r>
          </w:ins>
          <w:r>
            <w:rPr>
              <w:webHidden/>
            </w:rPr>
            <w:fldChar w:fldCharType="separate"/>
          </w:r>
          <w:ins w:id="267" w:author="WILLIAM FRANCISCO LEITE" w:date="2016-06-27T20:33:00Z">
            <w:r>
              <w:rPr>
                <w:webHidden/>
              </w:rPr>
              <w:t>9</w:t>
            </w:r>
            <w:r>
              <w:rPr>
                <w:webHidden/>
              </w:rPr>
              <w:fldChar w:fldCharType="end"/>
            </w:r>
            <w:r w:rsidRPr="00FE59BD">
              <w:rPr>
                <w:rStyle w:val="Hyperlink"/>
              </w:rPr>
              <w:fldChar w:fldCharType="end"/>
            </w:r>
          </w:ins>
        </w:p>
        <w:p w14:paraId="1292A319" w14:textId="77777777" w:rsidR="00D95D57" w:rsidRDefault="00D95D57">
          <w:pPr>
            <w:pStyle w:val="Sumrio1"/>
            <w:tabs>
              <w:tab w:val="left" w:pos="660"/>
            </w:tabs>
            <w:rPr>
              <w:ins w:id="268" w:author="WILLIAM FRANCISCO LEITE" w:date="2016-06-27T20:33:00Z"/>
              <w:rFonts w:asciiTheme="minorHAnsi" w:eastAsiaTheme="minorEastAsia" w:hAnsiTheme="minorHAnsi" w:cstheme="minorBidi"/>
              <w:b w:val="0"/>
              <w:color w:val="auto"/>
              <w:sz w:val="22"/>
              <w:szCs w:val="22"/>
            </w:rPr>
          </w:pPr>
          <w:ins w:id="269" w:author="WILLIAM FRANCISCO LEITE" w:date="2016-06-27T20:33:00Z">
            <w:r w:rsidRPr="00FE59BD">
              <w:rPr>
                <w:rStyle w:val="Hyperlink"/>
              </w:rPr>
              <w:fldChar w:fldCharType="begin"/>
            </w:r>
            <w:r w:rsidRPr="00FE59BD">
              <w:rPr>
                <w:rStyle w:val="Hyperlink"/>
              </w:rPr>
              <w:instrText xml:space="preserve"> </w:instrText>
            </w:r>
            <w:r>
              <w:instrText>HYPERLINK \l "_Toc454822938"</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2.6.</w:t>
            </w:r>
            <w:r>
              <w:rPr>
                <w:rFonts w:asciiTheme="minorHAnsi" w:eastAsiaTheme="minorEastAsia" w:hAnsiTheme="minorHAnsi" w:cstheme="minorBidi"/>
                <w:b w:val="0"/>
                <w:color w:val="auto"/>
                <w:sz w:val="22"/>
                <w:szCs w:val="22"/>
              </w:rPr>
              <w:tab/>
            </w:r>
            <w:r w:rsidRPr="00FE59BD">
              <w:rPr>
                <w:rStyle w:val="Hyperlink"/>
              </w:rPr>
              <w:t>RESTful</w:t>
            </w:r>
            <w:r>
              <w:rPr>
                <w:webHidden/>
              </w:rPr>
              <w:tab/>
            </w:r>
            <w:r>
              <w:rPr>
                <w:webHidden/>
              </w:rPr>
              <w:fldChar w:fldCharType="begin"/>
            </w:r>
            <w:r>
              <w:rPr>
                <w:webHidden/>
              </w:rPr>
              <w:instrText xml:space="preserve"> PAGEREF _Toc454822938 \h </w:instrText>
            </w:r>
            <w:r>
              <w:rPr>
                <w:webHidden/>
              </w:rPr>
            </w:r>
          </w:ins>
          <w:r>
            <w:rPr>
              <w:webHidden/>
            </w:rPr>
            <w:fldChar w:fldCharType="separate"/>
          </w:r>
          <w:ins w:id="270" w:author="WILLIAM FRANCISCO LEITE" w:date="2016-06-27T20:33:00Z">
            <w:r>
              <w:rPr>
                <w:webHidden/>
              </w:rPr>
              <w:t>10</w:t>
            </w:r>
            <w:r>
              <w:rPr>
                <w:webHidden/>
              </w:rPr>
              <w:fldChar w:fldCharType="end"/>
            </w:r>
            <w:r w:rsidRPr="00FE59BD">
              <w:rPr>
                <w:rStyle w:val="Hyperlink"/>
              </w:rPr>
              <w:fldChar w:fldCharType="end"/>
            </w:r>
          </w:ins>
        </w:p>
        <w:p w14:paraId="1E87A344" w14:textId="77777777" w:rsidR="00D95D57" w:rsidRDefault="00D95D57">
          <w:pPr>
            <w:pStyle w:val="Sumrio1"/>
            <w:tabs>
              <w:tab w:val="left" w:pos="660"/>
            </w:tabs>
            <w:rPr>
              <w:ins w:id="271" w:author="WILLIAM FRANCISCO LEITE" w:date="2016-06-27T20:33:00Z"/>
              <w:rFonts w:asciiTheme="minorHAnsi" w:eastAsiaTheme="minorEastAsia" w:hAnsiTheme="minorHAnsi" w:cstheme="minorBidi"/>
              <w:b w:val="0"/>
              <w:color w:val="auto"/>
              <w:sz w:val="22"/>
              <w:szCs w:val="22"/>
            </w:rPr>
          </w:pPr>
          <w:ins w:id="272" w:author="WILLIAM FRANCISCO LEITE" w:date="2016-06-27T20:33:00Z">
            <w:r w:rsidRPr="00FE59BD">
              <w:rPr>
                <w:rStyle w:val="Hyperlink"/>
              </w:rPr>
              <w:fldChar w:fldCharType="begin"/>
            </w:r>
            <w:r w:rsidRPr="00FE59BD">
              <w:rPr>
                <w:rStyle w:val="Hyperlink"/>
              </w:rPr>
              <w:instrText xml:space="preserve"> </w:instrText>
            </w:r>
            <w:r>
              <w:instrText>HYPERLINK \l "_Toc454822939"</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2.7.</w:t>
            </w:r>
            <w:r>
              <w:rPr>
                <w:rFonts w:asciiTheme="minorHAnsi" w:eastAsiaTheme="minorEastAsia" w:hAnsiTheme="minorHAnsi" w:cstheme="minorBidi"/>
                <w:b w:val="0"/>
                <w:color w:val="auto"/>
                <w:sz w:val="22"/>
                <w:szCs w:val="22"/>
              </w:rPr>
              <w:tab/>
            </w:r>
            <w:r w:rsidRPr="00FE59BD">
              <w:rPr>
                <w:rStyle w:val="Hyperlink"/>
              </w:rPr>
              <w:t>Swagger</w:t>
            </w:r>
            <w:r>
              <w:rPr>
                <w:webHidden/>
              </w:rPr>
              <w:tab/>
            </w:r>
            <w:r>
              <w:rPr>
                <w:webHidden/>
              </w:rPr>
              <w:fldChar w:fldCharType="begin"/>
            </w:r>
            <w:r>
              <w:rPr>
                <w:webHidden/>
              </w:rPr>
              <w:instrText xml:space="preserve"> PAGEREF _Toc454822939 \h </w:instrText>
            </w:r>
            <w:r>
              <w:rPr>
                <w:webHidden/>
              </w:rPr>
            </w:r>
          </w:ins>
          <w:r>
            <w:rPr>
              <w:webHidden/>
            </w:rPr>
            <w:fldChar w:fldCharType="separate"/>
          </w:r>
          <w:ins w:id="273" w:author="WILLIAM FRANCISCO LEITE" w:date="2016-06-27T20:33:00Z">
            <w:r>
              <w:rPr>
                <w:webHidden/>
              </w:rPr>
              <w:t>12</w:t>
            </w:r>
            <w:r>
              <w:rPr>
                <w:webHidden/>
              </w:rPr>
              <w:fldChar w:fldCharType="end"/>
            </w:r>
            <w:r w:rsidRPr="00FE59BD">
              <w:rPr>
                <w:rStyle w:val="Hyperlink"/>
              </w:rPr>
              <w:fldChar w:fldCharType="end"/>
            </w:r>
          </w:ins>
        </w:p>
        <w:p w14:paraId="548F2F7C" w14:textId="77777777" w:rsidR="00D95D57" w:rsidRDefault="00D95D57">
          <w:pPr>
            <w:pStyle w:val="Sumrio1"/>
            <w:tabs>
              <w:tab w:val="left" w:pos="660"/>
            </w:tabs>
            <w:rPr>
              <w:ins w:id="274" w:author="WILLIAM FRANCISCO LEITE" w:date="2016-06-27T20:33:00Z"/>
              <w:rFonts w:asciiTheme="minorHAnsi" w:eastAsiaTheme="minorEastAsia" w:hAnsiTheme="minorHAnsi" w:cstheme="minorBidi"/>
              <w:b w:val="0"/>
              <w:color w:val="auto"/>
              <w:sz w:val="22"/>
              <w:szCs w:val="22"/>
            </w:rPr>
          </w:pPr>
          <w:ins w:id="275" w:author="WILLIAM FRANCISCO LEITE" w:date="2016-06-27T20:33:00Z">
            <w:r w:rsidRPr="00FE59BD">
              <w:rPr>
                <w:rStyle w:val="Hyperlink"/>
              </w:rPr>
              <w:fldChar w:fldCharType="begin"/>
            </w:r>
            <w:r w:rsidRPr="00FE59BD">
              <w:rPr>
                <w:rStyle w:val="Hyperlink"/>
              </w:rPr>
              <w:instrText xml:space="preserve"> </w:instrText>
            </w:r>
            <w:r>
              <w:instrText>HYPERLINK \l "_Toc454822940"</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2.8.</w:t>
            </w:r>
            <w:r>
              <w:rPr>
                <w:rFonts w:asciiTheme="minorHAnsi" w:eastAsiaTheme="minorEastAsia" w:hAnsiTheme="minorHAnsi" w:cstheme="minorBidi"/>
                <w:b w:val="0"/>
                <w:color w:val="auto"/>
                <w:sz w:val="22"/>
                <w:szCs w:val="22"/>
              </w:rPr>
              <w:tab/>
            </w:r>
            <w:r w:rsidRPr="00FE59BD">
              <w:rPr>
                <w:rStyle w:val="Hyperlink"/>
              </w:rPr>
              <w:t>TDD (Test Driven Development)</w:t>
            </w:r>
            <w:r>
              <w:rPr>
                <w:webHidden/>
              </w:rPr>
              <w:tab/>
            </w:r>
            <w:r>
              <w:rPr>
                <w:webHidden/>
              </w:rPr>
              <w:fldChar w:fldCharType="begin"/>
            </w:r>
            <w:r>
              <w:rPr>
                <w:webHidden/>
              </w:rPr>
              <w:instrText xml:space="preserve"> PAGEREF _Toc454822940 \h </w:instrText>
            </w:r>
            <w:r>
              <w:rPr>
                <w:webHidden/>
              </w:rPr>
            </w:r>
          </w:ins>
          <w:r>
            <w:rPr>
              <w:webHidden/>
            </w:rPr>
            <w:fldChar w:fldCharType="separate"/>
          </w:r>
          <w:ins w:id="276" w:author="WILLIAM FRANCISCO LEITE" w:date="2016-06-27T20:33:00Z">
            <w:r>
              <w:rPr>
                <w:webHidden/>
              </w:rPr>
              <w:t>13</w:t>
            </w:r>
            <w:r>
              <w:rPr>
                <w:webHidden/>
              </w:rPr>
              <w:fldChar w:fldCharType="end"/>
            </w:r>
            <w:r w:rsidRPr="00FE59BD">
              <w:rPr>
                <w:rStyle w:val="Hyperlink"/>
              </w:rPr>
              <w:fldChar w:fldCharType="end"/>
            </w:r>
          </w:ins>
        </w:p>
        <w:p w14:paraId="141D8257" w14:textId="77777777" w:rsidR="00D95D57" w:rsidRDefault="00D95D57">
          <w:pPr>
            <w:pStyle w:val="Sumrio1"/>
            <w:tabs>
              <w:tab w:val="left" w:pos="880"/>
            </w:tabs>
            <w:rPr>
              <w:ins w:id="277" w:author="WILLIAM FRANCISCO LEITE" w:date="2016-06-27T20:33:00Z"/>
              <w:rFonts w:asciiTheme="minorHAnsi" w:eastAsiaTheme="minorEastAsia" w:hAnsiTheme="minorHAnsi" w:cstheme="minorBidi"/>
              <w:b w:val="0"/>
              <w:color w:val="auto"/>
              <w:sz w:val="22"/>
              <w:szCs w:val="22"/>
            </w:rPr>
          </w:pPr>
          <w:ins w:id="278" w:author="WILLIAM FRANCISCO LEITE" w:date="2016-06-27T20:33:00Z">
            <w:r w:rsidRPr="00FE59BD">
              <w:rPr>
                <w:rStyle w:val="Hyperlink"/>
              </w:rPr>
              <w:fldChar w:fldCharType="begin"/>
            </w:r>
            <w:r w:rsidRPr="00FE59BD">
              <w:rPr>
                <w:rStyle w:val="Hyperlink"/>
              </w:rPr>
              <w:instrText xml:space="preserve"> </w:instrText>
            </w:r>
            <w:r>
              <w:instrText>HYPERLINK \l "_Toc454822941"</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2.8.1.</w:t>
            </w:r>
            <w:r>
              <w:rPr>
                <w:rFonts w:asciiTheme="minorHAnsi" w:eastAsiaTheme="minorEastAsia" w:hAnsiTheme="minorHAnsi" w:cstheme="minorBidi"/>
                <w:b w:val="0"/>
                <w:color w:val="auto"/>
                <w:sz w:val="22"/>
                <w:szCs w:val="22"/>
              </w:rPr>
              <w:tab/>
            </w:r>
            <w:r w:rsidRPr="00FE59BD">
              <w:rPr>
                <w:rStyle w:val="Hyperlink"/>
              </w:rPr>
              <w:t>Teste de Unidade</w:t>
            </w:r>
            <w:r>
              <w:rPr>
                <w:webHidden/>
              </w:rPr>
              <w:tab/>
            </w:r>
            <w:r>
              <w:rPr>
                <w:webHidden/>
              </w:rPr>
              <w:fldChar w:fldCharType="begin"/>
            </w:r>
            <w:r>
              <w:rPr>
                <w:webHidden/>
              </w:rPr>
              <w:instrText xml:space="preserve"> PAGEREF _Toc454822941 \h </w:instrText>
            </w:r>
            <w:r>
              <w:rPr>
                <w:webHidden/>
              </w:rPr>
            </w:r>
          </w:ins>
          <w:r>
            <w:rPr>
              <w:webHidden/>
            </w:rPr>
            <w:fldChar w:fldCharType="separate"/>
          </w:r>
          <w:ins w:id="279" w:author="WILLIAM FRANCISCO LEITE" w:date="2016-06-27T20:33:00Z">
            <w:r>
              <w:rPr>
                <w:webHidden/>
              </w:rPr>
              <w:t>13</w:t>
            </w:r>
            <w:r>
              <w:rPr>
                <w:webHidden/>
              </w:rPr>
              <w:fldChar w:fldCharType="end"/>
            </w:r>
            <w:r w:rsidRPr="00FE59BD">
              <w:rPr>
                <w:rStyle w:val="Hyperlink"/>
              </w:rPr>
              <w:fldChar w:fldCharType="end"/>
            </w:r>
          </w:ins>
        </w:p>
        <w:p w14:paraId="4B1DF25C" w14:textId="77777777" w:rsidR="00D95D57" w:rsidRDefault="00D95D57">
          <w:pPr>
            <w:pStyle w:val="Sumrio1"/>
            <w:tabs>
              <w:tab w:val="left" w:pos="660"/>
            </w:tabs>
            <w:rPr>
              <w:ins w:id="280" w:author="WILLIAM FRANCISCO LEITE" w:date="2016-06-27T20:33:00Z"/>
              <w:rFonts w:asciiTheme="minorHAnsi" w:eastAsiaTheme="minorEastAsia" w:hAnsiTheme="minorHAnsi" w:cstheme="minorBidi"/>
              <w:b w:val="0"/>
              <w:color w:val="auto"/>
              <w:sz w:val="22"/>
              <w:szCs w:val="22"/>
            </w:rPr>
          </w:pPr>
          <w:ins w:id="281" w:author="WILLIAM FRANCISCO LEITE" w:date="2016-06-27T20:33:00Z">
            <w:r w:rsidRPr="00FE59BD">
              <w:rPr>
                <w:rStyle w:val="Hyperlink"/>
              </w:rPr>
              <w:fldChar w:fldCharType="begin"/>
            </w:r>
            <w:r w:rsidRPr="00FE59BD">
              <w:rPr>
                <w:rStyle w:val="Hyperlink"/>
              </w:rPr>
              <w:instrText xml:space="preserve"> </w:instrText>
            </w:r>
            <w:r>
              <w:instrText>HYPERLINK \l "_Toc454822942"</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2.9.</w:t>
            </w:r>
            <w:r>
              <w:rPr>
                <w:rFonts w:asciiTheme="minorHAnsi" w:eastAsiaTheme="minorEastAsia" w:hAnsiTheme="minorHAnsi" w:cstheme="minorBidi"/>
                <w:b w:val="0"/>
                <w:color w:val="auto"/>
                <w:sz w:val="22"/>
                <w:szCs w:val="22"/>
              </w:rPr>
              <w:tab/>
            </w:r>
            <w:r w:rsidRPr="00FE59BD">
              <w:rPr>
                <w:rStyle w:val="Hyperlink"/>
              </w:rPr>
              <w:t>Personas</w:t>
            </w:r>
            <w:r>
              <w:rPr>
                <w:webHidden/>
              </w:rPr>
              <w:tab/>
            </w:r>
            <w:r>
              <w:rPr>
                <w:webHidden/>
              </w:rPr>
              <w:fldChar w:fldCharType="begin"/>
            </w:r>
            <w:r>
              <w:rPr>
                <w:webHidden/>
              </w:rPr>
              <w:instrText xml:space="preserve"> PAGEREF _Toc454822942 \h </w:instrText>
            </w:r>
            <w:r>
              <w:rPr>
                <w:webHidden/>
              </w:rPr>
            </w:r>
          </w:ins>
          <w:r>
            <w:rPr>
              <w:webHidden/>
            </w:rPr>
            <w:fldChar w:fldCharType="separate"/>
          </w:r>
          <w:ins w:id="282" w:author="WILLIAM FRANCISCO LEITE" w:date="2016-06-27T20:33:00Z">
            <w:r>
              <w:rPr>
                <w:webHidden/>
              </w:rPr>
              <w:t>14</w:t>
            </w:r>
            <w:r>
              <w:rPr>
                <w:webHidden/>
              </w:rPr>
              <w:fldChar w:fldCharType="end"/>
            </w:r>
            <w:r w:rsidRPr="00FE59BD">
              <w:rPr>
                <w:rStyle w:val="Hyperlink"/>
              </w:rPr>
              <w:fldChar w:fldCharType="end"/>
            </w:r>
          </w:ins>
        </w:p>
        <w:p w14:paraId="56E79A72" w14:textId="77777777" w:rsidR="00D95D57" w:rsidRDefault="00D95D57">
          <w:pPr>
            <w:pStyle w:val="Sumrio1"/>
            <w:tabs>
              <w:tab w:val="left" w:pos="880"/>
            </w:tabs>
            <w:rPr>
              <w:ins w:id="283" w:author="WILLIAM FRANCISCO LEITE" w:date="2016-06-27T20:33:00Z"/>
              <w:rFonts w:asciiTheme="minorHAnsi" w:eastAsiaTheme="minorEastAsia" w:hAnsiTheme="minorHAnsi" w:cstheme="minorBidi"/>
              <w:b w:val="0"/>
              <w:color w:val="auto"/>
              <w:sz w:val="22"/>
              <w:szCs w:val="22"/>
            </w:rPr>
          </w:pPr>
          <w:ins w:id="284" w:author="WILLIAM FRANCISCO LEITE" w:date="2016-06-27T20:33:00Z">
            <w:r w:rsidRPr="00FE59BD">
              <w:rPr>
                <w:rStyle w:val="Hyperlink"/>
              </w:rPr>
              <w:fldChar w:fldCharType="begin"/>
            </w:r>
            <w:r w:rsidRPr="00FE59BD">
              <w:rPr>
                <w:rStyle w:val="Hyperlink"/>
              </w:rPr>
              <w:instrText xml:space="preserve"> </w:instrText>
            </w:r>
            <w:r>
              <w:instrText>HYPERLINK \l "_Toc454822944"</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2.10.</w:t>
            </w:r>
            <w:r>
              <w:rPr>
                <w:rFonts w:asciiTheme="minorHAnsi" w:eastAsiaTheme="minorEastAsia" w:hAnsiTheme="minorHAnsi" w:cstheme="minorBidi"/>
                <w:b w:val="0"/>
                <w:color w:val="auto"/>
                <w:sz w:val="22"/>
                <w:szCs w:val="22"/>
              </w:rPr>
              <w:tab/>
            </w:r>
            <w:r w:rsidRPr="00FE59BD">
              <w:rPr>
                <w:rStyle w:val="Hyperlink"/>
              </w:rPr>
              <w:t>Design de Interação</w:t>
            </w:r>
            <w:r>
              <w:rPr>
                <w:webHidden/>
              </w:rPr>
              <w:tab/>
            </w:r>
            <w:r>
              <w:rPr>
                <w:webHidden/>
              </w:rPr>
              <w:fldChar w:fldCharType="begin"/>
            </w:r>
            <w:r>
              <w:rPr>
                <w:webHidden/>
              </w:rPr>
              <w:instrText xml:space="preserve"> PAGEREF _Toc454822944 \h </w:instrText>
            </w:r>
            <w:r>
              <w:rPr>
                <w:webHidden/>
              </w:rPr>
            </w:r>
          </w:ins>
          <w:r>
            <w:rPr>
              <w:webHidden/>
            </w:rPr>
            <w:fldChar w:fldCharType="separate"/>
          </w:r>
          <w:ins w:id="285" w:author="WILLIAM FRANCISCO LEITE" w:date="2016-06-27T20:33:00Z">
            <w:r>
              <w:rPr>
                <w:webHidden/>
              </w:rPr>
              <w:t>15</w:t>
            </w:r>
            <w:r>
              <w:rPr>
                <w:webHidden/>
              </w:rPr>
              <w:fldChar w:fldCharType="end"/>
            </w:r>
            <w:r w:rsidRPr="00FE59BD">
              <w:rPr>
                <w:rStyle w:val="Hyperlink"/>
              </w:rPr>
              <w:fldChar w:fldCharType="end"/>
            </w:r>
          </w:ins>
        </w:p>
        <w:p w14:paraId="0E1CFE41" w14:textId="77777777" w:rsidR="00D95D57" w:rsidRDefault="00D95D57">
          <w:pPr>
            <w:pStyle w:val="Sumrio1"/>
            <w:tabs>
              <w:tab w:val="left" w:pos="880"/>
            </w:tabs>
            <w:rPr>
              <w:ins w:id="286" w:author="WILLIAM FRANCISCO LEITE" w:date="2016-06-27T20:33:00Z"/>
              <w:rFonts w:asciiTheme="minorHAnsi" w:eastAsiaTheme="minorEastAsia" w:hAnsiTheme="minorHAnsi" w:cstheme="minorBidi"/>
              <w:b w:val="0"/>
              <w:color w:val="auto"/>
              <w:sz w:val="22"/>
              <w:szCs w:val="22"/>
            </w:rPr>
          </w:pPr>
          <w:ins w:id="287" w:author="WILLIAM FRANCISCO LEITE" w:date="2016-06-27T20:33:00Z">
            <w:r w:rsidRPr="00FE59BD">
              <w:rPr>
                <w:rStyle w:val="Hyperlink"/>
              </w:rPr>
              <w:fldChar w:fldCharType="begin"/>
            </w:r>
            <w:r w:rsidRPr="00FE59BD">
              <w:rPr>
                <w:rStyle w:val="Hyperlink"/>
              </w:rPr>
              <w:instrText xml:space="preserve"> </w:instrText>
            </w:r>
            <w:r>
              <w:instrText>HYPERLINK \l "_Toc454822945"</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2.11.</w:t>
            </w:r>
            <w:r>
              <w:rPr>
                <w:rFonts w:asciiTheme="minorHAnsi" w:eastAsiaTheme="minorEastAsia" w:hAnsiTheme="minorHAnsi" w:cstheme="minorBidi"/>
                <w:b w:val="0"/>
                <w:color w:val="auto"/>
                <w:sz w:val="22"/>
                <w:szCs w:val="22"/>
              </w:rPr>
              <w:tab/>
            </w:r>
            <w:r w:rsidRPr="00FE59BD">
              <w:rPr>
                <w:rStyle w:val="Hyperlink"/>
              </w:rPr>
              <w:t>Framework Material Design</w:t>
            </w:r>
            <w:r>
              <w:rPr>
                <w:webHidden/>
              </w:rPr>
              <w:tab/>
            </w:r>
            <w:r>
              <w:rPr>
                <w:webHidden/>
              </w:rPr>
              <w:fldChar w:fldCharType="begin"/>
            </w:r>
            <w:r>
              <w:rPr>
                <w:webHidden/>
              </w:rPr>
              <w:instrText xml:space="preserve"> PAGEREF _Toc454822945 \h </w:instrText>
            </w:r>
            <w:r>
              <w:rPr>
                <w:webHidden/>
              </w:rPr>
            </w:r>
          </w:ins>
          <w:r>
            <w:rPr>
              <w:webHidden/>
            </w:rPr>
            <w:fldChar w:fldCharType="separate"/>
          </w:r>
          <w:ins w:id="288" w:author="WILLIAM FRANCISCO LEITE" w:date="2016-06-27T20:33:00Z">
            <w:r>
              <w:rPr>
                <w:webHidden/>
              </w:rPr>
              <w:t>16</w:t>
            </w:r>
            <w:r>
              <w:rPr>
                <w:webHidden/>
              </w:rPr>
              <w:fldChar w:fldCharType="end"/>
            </w:r>
            <w:r w:rsidRPr="00FE59BD">
              <w:rPr>
                <w:rStyle w:val="Hyperlink"/>
              </w:rPr>
              <w:fldChar w:fldCharType="end"/>
            </w:r>
          </w:ins>
        </w:p>
        <w:p w14:paraId="0952BA3D" w14:textId="77777777" w:rsidR="00D95D57" w:rsidRDefault="00D95D57">
          <w:pPr>
            <w:pStyle w:val="Sumrio1"/>
            <w:tabs>
              <w:tab w:val="left" w:pos="880"/>
            </w:tabs>
            <w:rPr>
              <w:ins w:id="289" w:author="WILLIAM FRANCISCO LEITE" w:date="2016-06-27T20:33:00Z"/>
              <w:rFonts w:asciiTheme="minorHAnsi" w:eastAsiaTheme="minorEastAsia" w:hAnsiTheme="minorHAnsi" w:cstheme="minorBidi"/>
              <w:b w:val="0"/>
              <w:color w:val="auto"/>
              <w:sz w:val="22"/>
              <w:szCs w:val="22"/>
            </w:rPr>
          </w:pPr>
          <w:ins w:id="290" w:author="WILLIAM FRANCISCO LEITE" w:date="2016-06-27T20:33:00Z">
            <w:r w:rsidRPr="00FE59BD">
              <w:rPr>
                <w:rStyle w:val="Hyperlink"/>
              </w:rPr>
              <w:fldChar w:fldCharType="begin"/>
            </w:r>
            <w:r w:rsidRPr="00FE59BD">
              <w:rPr>
                <w:rStyle w:val="Hyperlink"/>
              </w:rPr>
              <w:instrText xml:space="preserve"> </w:instrText>
            </w:r>
            <w:r>
              <w:instrText>HYPERLINK \l "_Toc454822946"</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2.12.</w:t>
            </w:r>
            <w:r>
              <w:rPr>
                <w:rFonts w:asciiTheme="minorHAnsi" w:eastAsiaTheme="minorEastAsia" w:hAnsiTheme="minorHAnsi" w:cstheme="minorBidi"/>
                <w:b w:val="0"/>
                <w:color w:val="auto"/>
                <w:sz w:val="22"/>
                <w:szCs w:val="22"/>
              </w:rPr>
              <w:tab/>
            </w:r>
            <w:r w:rsidRPr="00FE59BD">
              <w:rPr>
                <w:rStyle w:val="Hyperlink"/>
              </w:rPr>
              <w:t>Framework AngularJS</w:t>
            </w:r>
            <w:r>
              <w:rPr>
                <w:webHidden/>
              </w:rPr>
              <w:tab/>
            </w:r>
            <w:r>
              <w:rPr>
                <w:webHidden/>
              </w:rPr>
              <w:fldChar w:fldCharType="begin"/>
            </w:r>
            <w:r>
              <w:rPr>
                <w:webHidden/>
              </w:rPr>
              <w:instrText xml:space="preserve"> PAGEREF _Toc454822946 \h </w:instrText>
            </w:r>
            <w:r>
              <w:rPr>
                <w:webHidden/>
              </w:rPr>
            </w:r>
          </w:ins>
          <w:r>
            <w:rPr>
              <w:webHidden/>
            </w:rPr>
            <w:fldChar w:fldCharType="separate"/>
          </w:r>
          <w:ins w:id="291" w:author="WILLIAM FRANCISCO LEITE" w:date="2016-06-27T20:33:00Z">
            <w:r>
              <w:rPr>
                <w:webHidden/>
              </w:rPr>
              <w:t>16</w:t>
            </w:r>
            <w:r>
              <w:rPr>
                <w:webHidden/>
              </w:rPr>
              <w:fldChar w:fldCharType="end"/>
            </w:r>
            <w:r w:rsidRPr="00FE59BD">
              <w:rPr>
                <w:rStyle w:val="Hyperlink"/>
              </w:rPr>
              <w:fldChar w:fldCharType="end"/>
            </w:r>
          </w:ins>
        </w:p>
        <w:p w14:paraId="45BF7998" w14:textId="77777777" w:rsidR="00D95D57" w:rsidRDefault="00D95D57">
          <w:pPr>
            <w:pStyle w:val="Sumrio1"/>
            <w:tabs>
              <w:tab w:val="left" w:pos="880"/>
            </w:tabs>
            <w:rPr>
              <w:ins w:id="292" w:author="WILLIAM FRANCISCO LEITE" w:date="2016-06-27T20:33:00Z"/>
              <w:rFonts w:asciiTheme="minorHAnsi" w:eastAsiaTheme="minorEastAsia" w:hAnsiTheme="minorHAnsi" w:cstheme="minorBidi"/>
              <w:b w:val="0"/>
              <w:color w:val="auto"/>
              <w:sz w:val="22"/>
              <w:szCs w:val="22"/>
            </w:rPr>
          </w:pPr>
          <w:ins w:id="293" w:author="WILLIAM FRANCISCO LEITE" w:date="2016-06-27T20:33:00Z">
            <w:r w:rsidRPr="00FE59BD">
              <w:rPr>
                <w:rStyle w:val="Hyperlink"/>
              </w:rPr>
              <w:fldChar w:fldCharType="begin"/>
            </w:r>
            <w:r w:rsidRPr="00FE59BD">
              <w:rPr>
                <w:rStyle w:val="Hyperlink"/>
              </w:rPr>
              <w:instrText xml:space="preserve"> </w:instrText>
            </w:r>
            <w:r>
              <w:instrText>HYPERLINK \l "_Toc454822948"</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2.13.</w:t>
            </w:r>
            <w:r>
              <w:rPr>
                <w:rFonts w:asciiTheme="minorHAnsi" w:eastAsiaTheme="minorEastAsia" w:hAnsiTheme="minorHAnsi" w:cstheme="minorBidi"/>
                <w:b w:val="0"/>
                <w:color w:val="auto"/>
                <w:sz w:val="22"/>
                <w:szCs w:val="22"/>
              </w:rPr>
              <w:tab/>
            </w:r>
            <w:r w:rsidRPr="00FE59BD">
              <w:rPr>
                <w:rStyle w:val="Hyperlink"/>
              </w:rPr>
              <w:t>Moodboard</w:t>
            </w:r>
            <w:r>
              <w:rPr>
                <w:webHidden/>
              </w:rPr>
              <w:tab/>
            </w:r>
            <w:r>
              <w:rPr>
                <w:webHidden/>
              </w:rPr>
              <w:fldChar w:fldCharType="begin"/>
            </w:r>
            <w:r>
              <w:rPr>
                <w:webHidden/>
              </w:rPr>
              <w:instrText xml:space="preserve"> PAGEREF _Toc454822948 \h </w:instrText>
            </w:r>
            <w:r>
              <w:rPr>
                <w:webHidden/>
              </w:rPr>
            </w:r>
          </w:ins>
          <w:r>
            <w:rPr>
              <w:webHidden/>
            </w:rPr>
            <w:fldChar w:fldCharType="separate"/>
          </w:r>
          <w:ins w:id="294" w:author="WILLIAM FRANCISCO LEITE" w:date="2016-06-27T20:33:00Z">
            <w:r>
              <w:rPr>
                <w:webHidden/>
              </w:rPr>
              <w:t>17</w:t>
            </w:r>
            <w:r>
              <w:rPr>
                <w:webHidden/>
              </w:rPr>
              <w:fldChar w:fldCharType="end"/>
            </w:r>
            <w:r w:rsidRPr="00FE59BD">
              <w:rPr>
                <w:rStyle w:val="Hyperlink"/>
              </w:rPr>
              <w:fldChar w:fldCharType="end"/>
            </w:r>
          </w:ins>
        </w:p>
        <w:p w14:paraId="5DA8A857" w14:textId="77777777" w:rsidR="00D95D57" w:rsidRDefault="00D95D57">
          <w:pPr>
            <w:pStyle w:val="Sumrio1"/>
            <w:tabs>
              <w:tab w:val="left" w:pos="880"/>
            </w:tabs>
            <w:rPr>
              <w:ins w:id="295" w:author="WILLIAM FRANCISCO LEITE" w:date="2016-06-27T20:33:00Z"/>
              <w:rFonts w:asciiTheme="minorHAnsi" w:eastAsiaTheme="minorEastAsia" w:hAnsiTheme="minorHAnsi" w:cstheme="minorBidi"/>
              <w:b w:val="0"/>
              <w:color w:val="auto"/>
              <w:sz w:val="22"/>
              <w:szCs w:val="22"/>
            </w:rPr>
          </w:pPr>
          <w:ins w:id="296" w:author="WILLIAM FRANCISCO LEITE" w:date="2016-06-27T20:33:00Z">
            <w:r w:rsidRPr="00FE59BD">
              <w:rPr>
                <w:rStyle w:val="Hyperlink"/>
              </w:rPr>
              <w:lastRenderedPageBreak/>
              <w:fldChar w:fldCharType="begin"/>
            </w:r>
            <w:r w:rsidRPr="00FE59BD">
              <w:rPr>
                <w:rStyle w:val="Hyperlink"/>
              </w:rPr>
              <w:instrText xml:space="preserve"> </w:instrText>
            </w:r>
            <w:r>
              <w:instrText>HYPERLINK \l "_Toc454822949"</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2.14.</w:t>
            </w:r>
            <w:r>
              <w:rPr>
                <w:rFonts w:asciiTheme="minorHAnsi" w:eastAsiaTheme="minorEastAsia" w:hAnsiTheme="minorHAnsi" w:cstheme="minorBidi"/>
                <w:b w:val="0"/>
                <w:color w:val="auto"/>
                <w:sz w:val="22"/>
                <w:szCs w:val="22"/>
              </w:rPr>
              <w:tab/>
            </w:r>
            <w:r w:rsidRPr="00FE59BD">
              <w:rPr>
                <w:rStyle w:val="Hyperlink"/>
              </w:rPr>
              <w:t>StyleGuide</w:t>
            </w:r>
            <w:r>
              <w:rPr>
                <w:webHidden/>
              </w:rPr>
              <w:tab/>
            </w:r>
            <w:r>
              <w:rPr>
                <w:webHidden/>
              </w:rPr>
              <w:fldChar w:fldCharType="begin"/>
            </w:r>
            <w:r>
              <w:rPr>
                <w:webHidden/>
              </w:rPr>
              <w:instrText xml:space="preserve"> PAGEREF _Toc454822949 \h </w:instrText>
            </w:r>
            <w:r>
              <w:rPr>
                <w:webHidden/>
              </w:rPr>
            </w:r>
          </w:ins>
          <w:r>
            <w:rPr>
              <w:webHidden/>
            </w:rPr>
            <w:fldChar w:fldCharType="separate"/>
          </w:r>
          <w:ins w:id="297" w:author="WILLIAM FRANCISCO LEITE" w:date="2016-06-27T20:33:00Z">
            <w:r>
              <w:rPr>
                <w:webHidden/>
              </w:rPr>
              <w:t>17</w:t>
            </w:r>
            <w:r>
              <w:rPr>
                <w:webHidden/>
              </w:rPr>
              <w:fldChar w:fldCharType="end"/>
            </w:r>
            <w:r w:rsidRPr="00FE59BD">
              <w:rPr>
                <w:rStyle w:val="Hyperlink"/>
              </w:rPr>
              <w:fldChar w:fldCharType="end"/>
            </w:r>
          </w:ins>
        </w:p>
        <w:p w14:paraId="2A4EEF91" w14:textId="77777777" w:rsidR="00D95D57" w:rsidRDefault="00D95D57">
          <w:pPr>
            <w:pStyle w:val="Sumrio1"/>
            <w:tabs>
              <w:tab w:val="left" w:pos="880"/>
            </w:tabs>
            <w:rPr>
              <w:ins w:id="298" w:author="WILLIAM FRANCISCO LEITE" w:date="2016-06-27T20:33:00Z"/>
              <w:rFonts w:asciiTheme="minorHAnsi" w:eastAsiaTheme="minorEastAsia" w:hAnsiTheme="minorHAnsi" w:cstheme="minorBidi"/>
              <w:b w:val="0"/>
              <w:color w:val="auto"/>
              <w:sz w:val="22"/>
              <w:szCs w:val="22"/>
            </w:rPr>
          </w:pPr>
          <w:ins w:id="299" w:author="WILLIAM FRANCISCO LEITE" w:date="2016-06-27T20:33:00Z">
            <w:r w:rsidRPr="00FE59BD">
              <w:rPr>
                <w:rStyle w:val="Hyperlink"/>
              </w:rPr>
              <w:fldChar w:fldCharType="begin"/>
            </w:r>
            <w:r w:rsidRPr="00FE59BD">
              <w:rPr>
                <w:rStyle w:val="Hyperlink"/>
              </w:rPr>
              <w:instrText xml:space="preserve"> </w:instrText>
            </w:r>
            <w:r>
              <w:instrText>HYPERLINK \l "_Toc454822952"</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2.15.</w:t>
            </w:r>
            <w:r>
              <w:rPr>
                <w:rFonts w:asciiTheme="minorHAnsi" w:eastAsiaTheme="minorEastAsia" w:hAnsiTheme="minorHAnsi" w:cstheme="minorBidi"/>
                <w:b w:val="0"/>
                <w:color w:val="auto"/>
                <w:sz w:val="22"/>
                <w:szCs w:val="22"/>
              </w:rPr>
              <w:tab/>
            </w:r>
            <w:r w:rsidRPr="00FE59BD">
              <w:rPr>
                <w:rStyle w:val="Hyperlink"/>
              </w:rPr>
              <w:t>Story board</w:t>
            </w:r>
            <w:r>
              <w:rPr>
                <w:webHidden/>
              </w:rPr>
              <w:tab/>
            </w:r>
            <w:r>
              <w:rPr>
                <w:webHidden/>
              </w:rPr>
              <w:fldChar w:fldCharType="begin"/>
            </w:r>
            <w:r>
              <w:rPr>
                <w:webHidden/>
              </w:rPr>
              <w:instrText xml:space="preserve"> PAGEREF _Toc454822952 \h </w:instrText>
            </w:r>
            <w:r>
              <w:rPr>
                <w:webHidden/>
              </w:rPr>
            </w:r>
          </w:ins>
          <w:r>
            <w:rPr>
              <w:webHidden/>
            </w:rPr>
            <w:fldChar w:fldCharType="separate"/>
          </w:r>
          <w:ins w:id="300" w:author="WILLIAM FRANCISCO LEITE" w:date="2016-06-27T20:33:00Z">
            <w:r>
              <w:rPr>
                <w:webHidden/>
              </w:rPr>
              <w:t>18</w:t>
            </w:r>
            <w:r>
              <w:rPr>
                <w:webHidden/>
              </w:rPr>
              <w:fldChar w:fldCharType="end"/>
            </w:r>
            <w:r w:rsidRPr="00FE59BD">
              <w:rPr>
                <w:rStyle w:val="Hyperlink"/>
              </w:rPr>
              <w:fldChar w:fldCharType="end"/>
            </w:r>
          </w:ins>
        </w:p>
        <w:p w14:paraId="31495EF9" w14:textId="77777777" w:rsidR="00D95D57" w:rsidRDefault="00D95D57">
          <w:pPr>
            <w:pStyle w:val="Sumrio1"/>
            <w:tabs>
              <w:tab w:val="left" w:pos="480"/>
            </w:tabs>
            <w:rPr>
              <w:ins w:id="301" w:author="WILLIAM FRANCISCO LEITE" w:date="2016-06-27T20:33:00Z"/>
              <w:rFonts w:asciiTheme="minorHAnsi" w:eastAsiaTheme="minorEastAsia" w:hAnsiTheme="minorHAnsi" w:cstheme="minorBidi"/>
              <w:b w:val="0"/>
              <w:color w:val="auto"/>
              <w:sz w:val="22"/>
              <w:szCs w:val="22"/>
            </w:rPr>
          </w:pPr>
          <w:ins w:id="302" w:author="WILLIAM FRANCISCO LEITE" w:date="2016-06-27T20:33:00Z">
            <w:r w:rsidRPr="00FE59BD">
              <w:rPr>
                <w:rStyle w:val="Hyperlink"/>
              </w:rPr>
              <w:fldChar w:fldCharType="begin"/>
            </w:r>
            <w:r w:rsidRPr="00FE59BD">
              <w:rPr>
                <w:rStyle w:val="Hyperlink"/>
              </w:rPr>
              <w:instrText xml:space="preserve"> </w:instrText>
            </w:r>
            <w:r>
              <w:instrText>HYPERLINK \l "_Toc454822953"</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w:t>
            </w:r>
            <w:r>
              <w:rPr>
                <w:rFonts w:asciiTheme="minorHAnsi" w:eastAsiaTheme="minorEastAsia" w:hAnsiTheme="minorHAnsi" w:cstheme="minorBidi"/>
                <w:b w:val="0"/>
                <w:color w:val="auto"/>
                <w:sz w:val="22"/>
                <w:szCs w:val="22"/>
              </w:rPr>
              <w:tab/>
            </w:r>
            <w:r w:rsidRPr="00FE59BD">
              <w:rPr>
                <w:rStyle w:val="Hyperlink"/>
              </w:rPr>
              <w:t>A COTAÇÃO DE PRODUTOS EM ATACADISTAS</w:t>
            </w:r>
            <w:r>
              <w:rPr>
                <w:webHidden/>
              </w:rPr>
              <w:tab/>
            </w:r>
            <w:r>
              <w:rPr>
                <w:webHidden/>
              </w:rPr>
              <w:fldChar w:fldCharType="begin"/>
            </w:r>
            <w:r>
              <w:rPr>
                <w:webHidden/>
              </w:rPr>
              <w:instrText xml:space="preserve"> PAGEREF _Toc454822953 \h </w:instrText>
            </w:r>
            <w:r>
              <w:rPr>
                <w:webHidden/>
              </w:rPr>
            </w:r>
          </w:ins>
          <w:r>
            <w:rPr>
              <w:webHidden/>
            </w:rPr>
            <w:fldChar w:fldCharType="separate"/>
          </w:r>
          <w:ins w:id="303" w:author="WILLIAM FRANCISCO LEITE" w:date="2016-06-27T20:33:00Z">
            <w:r>
              <w:rPr>
                <w:webHidden/>
              </w:rPr>
              <w:t>20</w:t>
            </w:r>
            <w:r>
              <w:rPr>
                <w:webHidden/>
              </w:rPr>
              <w:fldChar w:fldCharType="end"/>
            </w:r>
            <w:r w:rsidRPr="00FE59BD">
              <w:rPr>
                <w:rStyle w:val="Hyperlink"/>
              </w:rPr>
              <w:fldChar w:fldCharType="end"/>
            </w:r>
          </w:ins>
        </w:p>
        <w:p w14:paraId="66CD535E" w14:textId="77777777" w:rsidR="00D95D57" w:rsidRDefault="00D95D57">
          <w:pPr>
            <w:pStyle w:val="Sumrio1"/>
            <w:tabs>
              <w:tab w:val="left" w:pos="660"/>
            </w:tabs>
            <w:rPr>
              <w:ins w:id="304" w:author="WILLIAM FRANCISCO LEITE" w:date="2016-06-27T20:33:00Z"/>
              <w:rFonts w:asciiTheme="minorHAnsi" w:eastAsiaTheme="minorEastAsia" w:hAnsiTheme="minorHAnsi" w:cstheme="minorBidi"/>
              <w:b w:val="0"/>
              <w:color w:val="auto"/>
              <w:sz w:val="22"/>
              <w:szCs w:val="22"/>
            </w:rPr>
          </w:pPr>
          <w:ins w:id="305" w:author="WILLIAM FRANCISCO LEITE" w:date="2016-06-27T20:33:00Z">
            <w:r w:rsidRPr="00FE59BD">
              <w:rPr>
                <w:rStyle w:val="Hyperlink"/>
              </w:rPr>
              <w:fldChar w:fldCharType="begin"/>
            </w:r>
            <w:r w:rsidRPr="00FE59BD">
              <w:rPr>
                <w:rStyle w:val="Hyperlink"/>
              </w:rPr>
              <w:instrText xml:space="preserve"> </w:instrText>
            </w:r>
            <w:r>
              <w:instrText>HYPERLINK \l "_Toc454822954"</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3.1.</w:t>
            </w:r>
            <w:r>
              <w:rPr>
                <w:rFonts w:asciiTheme="minorHAnsi" w:eastAsiaTheme="minorEastAsia" w:hAnsiTheme="minorHAnsi" w:cstheme="minorBidi"/>
                <w:b w:val="0"/>
                <w:color w:val="auto"/>
                <w:sz w:val="22"/>
                <w:szCs w:val="22"/>
              </w:rPr>
              <w:tab/>
            </w:r>
            <w:r w:rsidRPr="00FE59BD">
              <w:rPr>
                <w:rStyle w:val="Hyperlink"/>
              </w:rPr>
              <w:t>Detalhamento do Problema (com fundamentação teórica)</w:t>
            </w:r>
            <w:r>
              <w:rPr>
                <w:webHidden/>
              </w:rPr>
              <w:tab/>
            </w:r>
            <w:r>
              <w:rPr>
                <w:webHidden/>
              </w:rPr>
              <w:fldChar w:fldCharType="begin"/>
            </w:r>
            <w:r>
              <w:rPr>
                <w:webHidden/>
              </w:rPr>
              <w:instrText xml:space="preserve"> PAGEREF _Toc454822954 \h </w:instrText>
            </w:r>
            <w:r>
              <w:rPr>
                <w:webHidden/>
              </w:rPr>
            </w:r>
          </w:ins>
          <w:r>
            <w:rPr>
              <w:webHidden/>
            </w:rPr>
            <w:fldChar w:fldCharType="separate"/>
          </w:r>
          <w:ins w:id="306" w:author="WILLIAM FRANCISCO LEITE" w:date="2016-06-27T20:33:00Z">
            <w:r>
              <w:rPr>
                <w:webHidden/>
              </w:rPr>
              <w:t>20</w:t>
            </w:r>
            <w:r>
              <w:rPr>
                <w:webHidden/>
              </w:rPr>
              <w:fldChar w:fldCharType="end"/>
            </w:r>
            <w:r w:rsidRPr="00FE59BD">
              <w:rPr>
                <w:rStyle w:val="Hyperlink"/>
              </w:rPr>
              <w:fldChar w:fldCharType="end"/>
            </w:r>
          </w:ins>
        </w:p>
        <w:p w14:paraId="6E041FFA" w14:textId="77777777" w:rsidR="00D95D57" w:rsidRDefault="00D95D57">
          <w:pPr>
            <w:pStyle w:val="Sumrio1"/>
            <w:tabs>
              <w:tab w:val="left" w:pos="660"/>
            </w:tabs>
            <w:rPr>
              <w:ins w:id="307" w:author="WILLIAM FRANCISCO LEITE" w:date="2016-06-27T20:33:00Z"/>
              <w:rFonts w:asciiTheme="minorHAnsi" w:eastAsiaTheme="minorEastAsia" w:hAnsiTheme="minorHAnsi" w:cstheme="minorBidi"/>
              <w:b w:val="0"/>
              <w:color w:val="auto"/>
              <w:sz w:val="22"/>
              <w:szCs w:val="22"/>
            </w:rPr>
          </w:pPr>
          <w:ins w:id="308" w:author="WILLIAM FRANCISCO LEITE" w:date="2016-06-27T20:33:00Z">
            <w:r w:rsidRPr="00FE59BD">
              <w:rPr>
                <w:rStyle w:val="Hyperlink"/>
              </w:rPr>
              <w:fldChar w:fldCharType="begin"/>
            </w:r>
            <w:r w:rsidRPr="00FE59BD">
              <w:rPr>
                <w:rStyle w:val="Hyperlink"/>
              </w:rPr>
              <w:instrText xml:space="preserve"> </w:instrText>
            </w:r>
            <w:r>
              <w:instrText>HYPERLINK \l "_Toc454822955"</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3.2.</w:t>
            </w:r>
            <w:r>
              <w:rPr>
                <w:rFonts w:asciiTheme="minorHAnsi" w:eastAsiaTheme="minorEastAsia" w:hAnsiTheme="minorHAnsi" w:cstheme="minorBidi"/>
                <w:b w:val="0"/>
                <w:color w:val="auto"/>
                <w:sz w:val="22"/>
                <w:szCs w:val="22"/>
              </w:rPr>
              <w:tab/>
            </w:r>
            <w:r w:rsidRPr="00FE59BD">
              <w:rPr>
                <w:rStyle w:val="Hyperlink"/>
              </w:rPr>
              <w:t>Detalhamento da Solução (com fundamentação teórica)</w:t>
            </w:r>
            <w:r>
              <w:rPr>
                <w:webHidden/>
              </w:rPr>
              <w:tab/>
            </w:r>
            <w:r>
              <w:rPr>
                <w:webHidden/>
              </w:rPr>
              <w:fldChar w:fldCharType="begin"/>
            </w:r>
            <w:r>
              <w:rPr>
                <w:webHidden/>
              </w:rPr>
              <w:instrText xml:space="preserve"> PAGEREF _Toc454822955 \h </w:instrText>
            </w:r>
            <w:r>
              <w:rPr>
                <w:webHidden/>
              </w:rPr>
            </w:r>
          </w:ins>
          <w:r>
            <w:rPr>
              <w:webHidden/>
            </w:rPr>
            <w:fldChar w:fldCharType="separate"/>
          </w:r>
          <w:ins w:id="309" w:author="WILLIAM FRANCISCO LEITE" w:date="2016-06-27T20:33:00Z">
            <w:r>
              <w:rPr>
                <w:webHidden/>
              </w:rPr>
              <w:t>21</w:t>
            </w:r>
            <w:r>
              <w:rPr>
                <w:webHidden/>
              </w:rPr>
              <w:fldChar w:fldCharType="end"/>
            </w:r>
            <w:r w:rsidRPr="00FE59BD">
              <w:rPr>
                <w:rStyle w:val="Hyperlink"/>
              </w:rPr>
              <w:fldChar w:fldCharType="end"/>
            </w:r>
          </w:ins>
        </w:p>
        <w:p w14:paraId="2F4BAA10" w14:textId="77777777" w:rsidR="00D95D57" w:rsidRDefault="00D95D57">
          <w:pPr>
            <w:pStyle w:val="Sumrio1"/>
            <w:tabs>
              <w:tab w:val="left" w:pos="660"/>
            </w:tabs>
            <w:rPr>
              <w:ins w:id="310" w:author="WILLIAM FRANCISCO LEITE" w:date="2016-06-27T20:33:00Z"/>
              <w:rFonts w:asciiTheme="minorHAnsi" w:eastAsiaTheme="minorEastAsia" w:hAnsiTheme="minorHAnsi" w:cstheme="minorBidi"/>
              <w:b w:val="0"/>
              <w:color w:val="auto"/>
              <w:sz w:val="22"/>
              <w:szCs w:val="22"/>
            </w:rPr>
          </w:pPr>
          <w:ins w:id="311" w:author="WILLIAM FRANCISCO LEITE" w:date="2016-06-27T20:33:00Z">
            <w:r w:rsidRPr="00FE59BD">
              <w:rPr>
                <w:rStyle w:val="Hyperlink"/>
              </w:rPr>
              <w:fldChar w:fldCharType="begin"/>
            </w:r>
            <w:r w:rsidRPr="00FE59BD">
              <w:rPr>
                <w:rStyle w:val="Hyperlink"/>
              </w:rPr>
              <w:instrText xml:space="preserve"> </w:instrText>
            </w:r>
            <w:r>
              <w:instrText>HYPERLINK \l "_Toc454822956"</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3.3.</w:t>
            </w:r>
            <w:r>
              <w:rPr>
                <w:rFonts w:asciiTheme="minorHAnsi" w:eastAsiaTheme="minorEastAsia" w:hAnsiTheme="minorHAnsi" w:cstheme="minorBidi"/>
                <w:b w:val="0"/>
                <w:color w:val="auto"/>
                <w:sz w:val="22"/>
                <w:szCs w:val="22"/>
              </w:rPr>
              <w:tab/>
            </w:r>
            <w:r w:rsidRPr="00FE59BD">
              <w:rPr>
                <w:rStyle w:val="Hyperlink"/>
              </w:rPr>
              <w:t>BPM (Business Process Model)</w:t>
            </w:r>
            <w:r>
              <w:rPr>
                <w:webHidden/>
              </w:rPr>
              <w:tab/>
            </w:r>
            <w:r>
              <w:rPr>
                <w:webHidden/>
              </w:rPr>
              <w:fldChar w:fldCharType="begin"/>
            </w:r>
            <w:r>
              <w:rPr>
                <w:webHidden/>
              </w:rPr>
              <w:instrText xml:space="preserve"> PAGEREF _Toc454822956 \h </w:instrText>
            </w:r>
            <w:r>
              <w:rPr>
                <w:webHidden/>
              </w:rPr>
            </w:r>
          </w:ins>
          <w:r>
            <w:rPr>
              <w:webHidden/>
            </w:rPr>
            <w:fldChar w:fldCharType="separate"/>
          </w:r>
          <w:ins w:id="312" w:author="WILLIAM FRANCISCO LEITE" w:date="2016-06-27T20:33:00Z">
            <w:r>
              <w:rPr>
                <w:webHidden/>
              </w:rPr>
              <w:t>22</w:t>
            </w:r>
            <w:r>
              <w:rPr>
                <w:webHidden/>
              </w:rPr>
              <w:fldChar w:fldCharType="end"/>
            </w:r>
            <w:r w:rsidRPr="00FE59BD">
              <w:rPr>
                <w:rStyle w:val="Hyperlink"/>
              </w:rPr>
              <w:fldChar w:fldCharType="end"/>
            </w:r>
          </w:ins>
        </w:p>
        <w:p w14:paraId="04C8058D" w14:textId="77777777" w:rsidR="00D95D57" w:rsidRDefault="00D95D57">
          <w:pPr>
            <w:pStyle w:val="Sumrio1"/>
            <w:tabs>
              <w:tab w:val="left" w:pos="880"/>
            </w:tabs>
            <w:rPr>
              <w:ins w:id="313" w:author="WILLIAM FRANCISCO LEITE" w:date="2016-06-27T20:33:00Z"/>
              <w:rFonts w:asciiTheme="minorHAnsi" w:eastAsiaTheme="minorEastAsia" w:hAnsiTheme="minorHAnsi" w:cstheme="minorBidi"/>
              <w:b w:val="0"/>
              <w:color w:val="auto"/>
              <w:sz w:val="22"/>
              <w:szCs w:val="22"/>
            </w:rPr>
          </w:pPr>
          <w:ins w:id="314" w:author="WILLIAM FRANCISCO LEITE" w:date="2016-06-27T20:33:00Z">
            <w:r w:rsidRPr="00FE59BD">
              <w:rPr>
                <w:rStyle w:val="Hyperlink"/>
              </w:rPr>
              <w:fldChar w:fldCharType="begin"/>
            </w:r>
            <w:r w:rsidRPr="00FE59BD">
              <w:rPr>
                <w:rStyle w:val="Hyperlink"/>
              </w:rPr>
              <w:instrText xml:space="preserve"> </w:instrText>
            </w:r>
            <w:r>
              <w:instrText>HYPERLINK \l "_Toc454822957"</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3.3.1.</w:t>
            </w:r>
            <w:r>
              <w:rPr>
                <w:rFonts w:asciiTheme="minorHAnsi" w:eastAsiaTheme="minorEastAsia" w:hAnsiTheme="minorHAnsi" w:cstheme="minorBidi"/>
                <w:b w:val="0"/>
                <w:color w:val="auto"/>
                <w:sz w:val="22"/>
                <w:szCs w:val="22"/>
              </w:rPr>
              <w:tab/>
            </w:r>
            <w:r w:rsidRPr="00FE59BD">
              <w:rPr>
                <w:rStyle w:val="Hyperlink"/>
              </w:rPr>
              <w:t>Requisitos</w:t>
            </w:r>
            <w:r>
              <w:rPr>
                <w:webHidden/>
              </w:rPr>
              <w:tab/>
            </w:r>
            <w:r>
              <w:rPr>
                <w:webHidden/>
              </w:rPr>
              <w:fldChar w:fldCharType="begin"/>
            </w:r>
            <w:r>
              <w:rPr>
                <w:webHidden/>
              </w:rPr>
              <w:instrText xml:space="preserve"> PAGEREF _Toc454822957 \h </w:instrText>
            </w:r>
            <w:r>
              <w:rPr>
                <w:webHidden/>
              </w:rPr>
            </w:r>
          </w:ins>
          <w:r>
            <w:rPr>
              <w:webHidden/>
            </w:rPr>
            <w:fldChar w:fldCharType="separate"/>
          </w:r>
          <w:ins w:id="315" w:author="WILLIAM FRANCISCO LEITE" w:date="2016-06-27T20:33:00Z">
            <w:r>
              <w:rPr>
                <w:webHidden/>
              </w:rPr>
              <w:t>23</w:t>
            </w:r>
            <w:r>
              <w:rPr>
                <w:webHidden/>
              </w:rPr>
              <w:fldChar w:fldCharType="end"/>
            </w:r>
            <w:r w:rsidRPr="00FE59BD">
              <w:rPr>
                <w:rStyle w:val="Hyperlink"/>
              </w:rPr>
              <w:fldChar w:fldCharType="end"/>
            </w:r>
          </w:ins>
        </w:p>
        <w:p w14:paraId="0889AE9E" w14:textId="77777777" w:rsidR="00D95D57" w:rsidRDefault="00D95D57">
          <w:pPr>
            <w:pStyle w:val="Sumrio1"/>
            <w:tabs>
              <w:tab w:val="left" w:pos="880"/>
            </w:tabs>
            <w:rPr>
              <w:ins w:id="316" w:author="WILLIAM FRANCISCO LEITE" w:date="2016-06-27T20:33:00Z"/>
              <w:rFonts w:asciiTheme="minorHAnsi" w:eastAsiaTheme="minorEastAsia" w:hAnsiTheme="minorHAnsi" w:cstheme="minorBidi"/>
              <w:b w:val="0"/>
              <w:color w:val="auto"/>
              <w:sz w:val="22"/>
              <w:szCs w:val="22"/>
            </w:rPr>
          </w:pPr>
          <w:ins w:id="317" w:author="WILLIAM FRANCISCO LEITE" w:date="2016-06-27T20:33:00Z">
            <w:r w:rsidRPr="00FE59BD">
              <w:rPr>
                <w:rStyle w:val="Hyperlink"/>
              </w:rPr>
              <w:fldChar w:fldCharType="begin"/>
            </w:r>
            <w:r w:rsidRPr="00FE59BD">
              <w:rPr>
                <w:rStyle w:val="Hyperlink"/>
              </w:rPr>
              <w:instrText xml:space="preserve"> </w:instrText>
            </w:r>
            <w:r>
              <w:instrText>HYPERLINK \l "_Toc454822958"</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3.3.1.</w:t>
            </w:r>
            <w:r>
              <w:rPr>
                <w:rFonts w:asciiTheme="minorHAnsi" w:eastAsiaTheme="minorEastAsia" w:hAnsiTheme="minorHAnsi" w:cstheme="minorBidi"/>
                <w:b w:val="0"/>
                <w:color w:val="auto"/>
                <w:sz w:val="22"/>
                <w:szCs w:val="22"/>
              </w:rPr>
              <w:tab/>
            </w:r>
            <w:r w:rsidRPr="00FE59BD">
              <w:rPr>
                <w:rStyle w:val="Hyperlink"/>
              </w:rPr>
              <w:t>URIs (Recursos) da API</w:t>
            </w:r>
            <w:r>
              <w:rPr>
                <w:webHidden/>
              </w:rPr>
              <w:tab/>
            </w:r>
            <w:r>
              <w:rPr>
                <w:webHidden/>
              </w:rPr>
              <w:fldChar w:fldCharType="begin"/>
            </w:r>
            <w:r>
              <w:rPr>
                <w:webHidden/>
              </w:rPr>
              <w:instrText xml:space="preserve"> PAGEREF _Toc454822958 \h </w:instrText>
            </w:r>
            <w:r>
              <w:rPr>
                <w:webHidden/>
              </w:rPr>
            </w:r>
          </w:ins>
          <w:r>
            <w:rPr>
              <w:webHidden/>
            </w:rPr>
            <w:fldChar w:fldCharType="separate"/>
          </w:r>
          <w:ins w:id="318" w:author="WILLIAM FRANCISCO LEITE" w:date="2016-06-27T20:33:00Z">
            <w:r>
              <w:rPr>
                <w:webHidden/>
              </w:rPr>
              <w:t>25</w:t>
            </w:r>
            <w:r>
              <w:rPr>
                <w:webHidden/>
              </w:rPr>
              <w:fldChar w:fldCharType="end"/>
            </w:r>
            <w:r w:rsidRPr="00FE59BD">
              <w:rPr>
                <w:rStyle w:val="Hyperlink"/>
              </w:rPr>
              <w:fldChar w:fldCharType="end"/>
            </w:r>
          </w:ins>
        </w:p>
        <w:p w14:paraId="24FCA650" w14:textId="77777777" w:rsidR="00D95D57" w:rsidRDefault="00D95D57">
          <w:pPr>
            <w:pStyle w:val="Sumrio1"/>
            <w:tabs>
              <w:tab w:val="left" w:pos="880"/>
            </w:tabs>
            <w:rPr>
              <w:ins w:id="319" w:author="WILLIAM FRANCISCO LEITE" w:date="2016-06-27T20:33:00Z"/>
              <w:rFonts w:asciiTheme="minorHAnsi" w:eastAsiaTheme="minorEastAsia" w:hAnsiTheme="minorHAnsi" w:cstheme="minorBidi"/>
              <w:b w:val="0"/>
              <w:color w:val="auto"/>
              <w:sz w:val="22"/>
              <w:szCs w:val="22"/>
            </w:rPr>
          </w:pPr>
          <w:ins w:id="320" w:author="WILLIAM FRANCISCO LEITE" w:date="2016-06-27T20:33:00Z">
            <w:r w:rsidRPr="00FE59BD">
              <w:rPr>
                <w:rStyle w:val="Hyperlink"/>
              </w:rPr>
              <w:fldChar w:fldCharType="begin"/>
            </w:r>
            <w:r w:rsidRPr="00FE59BD">
              <w:rPr>
                <w:rStyle w:val="Hyperlink"/>
              </w:rPr>
              <w:instrText xml:space="preserve"> </w:instrText>
            </w:r>
            <w:r>
              <w:instrText>HYPERLINK \l "_Toc454822959"</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3.3.2.</w:t>
            </w:r>
            <w:r>
              <w:rPr>
                <w:rFonts w:asciiTheme="minorHAnsi" w:eastAsiaTheme="minorEastAsia" w:hAnsiTheme="minorHAnsi" w:cstheme="minorBidi"/>
                <w:b w:val="0"/>
                <w:color w:val="auto"/>
                <w:sz w:val="22"/>
                <w:szCs w:val="22"/>
              </w:rPr>
              <w:tab/>
            </w:r>
            <w:r w:rsidRPr="00FE59BD">
              <w:rPr>
                <w:rStyle w:val="Hyperlink"/>
              </w:rPr>
              <w:t>MER (Modelo Entidade Relacional)</w:t>
            </w:r>
            <w:r>
              <w:rPr>
                <w:webHidden/>
              </w:rPr>
              <w:tab/>
            </w:r>
            <w:r>
              <w:rPr>
                <w:webHidden/>
              </w:rPr>
              <w:fldChar w:fldCharType="begin"/>
            </w:r>
            <w:r>
              <w:rPr>
                <w:webHidden/>
              </w:rPr>
              <w:instrText xml:space="preserve"> PAGEREF _Toc454822959 \h </w:instrText>
            </w:r>
            <w:r>
              <w:rPr>
                <w:webHidden/>
              </w:rPr>
            </w:r>
          </w:ins>
          <w:r>
            <w:rPr>
              <w:webHidden/>
            </w:rPr>
            <w:fldChar w:fldCharType="separate"/>
          </w:r>
          <w:ins w:id="321" w:author="WILLIAM FRANCISCO LEITE" w:date="2016-06-27T20:33:00Z">
            <w:r>
              <w:rPr>
                <w:webHidden/>
              </w:rPr>
              <w:t>26</w:t>
            </w:r>
            <w:r>
              <w:rPr>
                <w:webHidden/>
              </w:rPr>
              <w:fldChar w:fldCharType="end"/>
            </w:r>
            <w:r w:rsidRPr="00FE59BD">
              <w:rPr>
                <w:rStyle w:val="Hyperlink"/>
              </w:rPr>
              <w:fldChar w:fldCharType="end"/>
            </w:r>
          </w:ins>
        </w:p>
        <w:p w14:paraId="0B850669" w14:textId="77777777" w:rsidR="00D95D57" w:rsidRDefault="00D95D57">
          <w:pPr>
            <w:pStyle w:val="Sumrio1"/>
            <w:tabs>
              <w:tab w:val="left" w:pos="880"/>
            </w:tabs>
            <w:rPr>
              <w:ins w:id="322" w:author="WILLIAM FRANCISCO LEITE" w:date="2016-06-27T20:33:00Z"/>
              <w:rFonts w:asciiTheme="minorHAnsi" w:eastAsiaTheme="minorEastAsia" w:hAnsiTheme="minorHAnsi" w:cstheme="minorBidi"/>
              <w:b w:val="0"/>
              <w:color w:val="auto"/>
              <w:sz w:val="22"/>
              <w:szCs w:val="22"/>
            </w:rPr>
          </w:pPr>
          <w:ins w:id="323" w:author="WILLIAM FRANCISCO LEITE" w:date="2016-06-27T20:33:00Z">
            <w:r w:rsidRPr="00FE59BD">
              <w:rPr>
                <w:rStyle w:val="Hyperlink"/>
              </w:rPr>
              <w:fldChar w:fldCharType="begin"/>
            </w:r>
            <w:r w:rsidRPr="00FE59BD">
              <w:rPr>
                <w:rStyle w:val="Hyperlink"/>
              </w:rPr>
              <w:instrText xml:space="preserve"> </w:instrText>
            </w:r>
            <w:r>
              <w:instrText>HYPERLINK \l "_Toc454822960"</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3.3.3.</w:t>
            </w:r>
            <w:r>
              <w:rPr>
                <w:rFonts w:asciiTheme="minorHAnsi" w:eastAsiaTheme="minorEastAsia" w:hAnsiTheme="minorHAnsi" w:cstheme="minorBidi"/>
                <w:b w:val="0"/>
                <w:color w:val="auto"/>
                <w:sz w:val="22"/>
                <w:szCs w:val="22"/>
              </w:rPr>
              <w:tab/>
            </w:r>
            <w:r w:rsidRPr="00FE59BD">
              <w:rPr>
                <w:rStyle w:val="Hyperlink"/>
              </w:rPr>
              <w:t>Big Picture (Arquitetura)</w:t>
            </w:r>
            <w:r>
              <w:rPr>
                <w:webHidden/>
              </w:rPr>
              <w:tab/>
            </w:r>
            <w:r>
              <w:rPr>
                <w:webHidden/>
              </w:rPr>
              <w:fldChar w:fldCharType="begin"/>
            </w:r>
            <w:r>
              <w:rPr>
                <w:webHidden/>
              </w:rPr>
              <w:instrText xml:space="preserve"> PAGEREF _Toc454822960 \h </w:instrText>
            </w:r>
            <w:r>
              <w:rPr>
                <w:webHidden/>
              </w:rPr>
            </w:r>
          </w:ins>
          <w:r>
            <w:rPr>
              <w:webHidden/>
            </w:rPr>
            <w:fldChar w:fldCharType="separate"/>
          </w:r>
          <w:ins w:id="324" w:author="WILLIAM FRANCISCO LEITE" w:date="2016-06-27T20:33:00Z">
            <w:r>
              <w:rPr>
                <w:webHidden/>
              </w:rPr>
              <w:t>27</w:t>
            </w:r>
            <w:r>
              <w:rPr>
                <w:webHidden/>
              </w:rPr>
              <w:fldChar w:fldCharType="end"/>
            </w:r>
            <w:r w:rsidRPr="00FE59BD">
              <w:rPr>
                <w:rStyle w:val="Hyperlink"/>
              </w:rPr>
              <w:fldChar w:fldCharType="end"/>
            </w:r>
          </w:ins>
        </w:p>
        <w:p w14:paraId="0953983B" w14:textId="77777777" w:rsidR="00D95D57" w:rsidRDefault="00D95D57">
          <w:pPr>
            <w:pStyle w:val="Sumrio1"/>
            <w:tabs>
              <w:tab w:val="left" w:pos="660"/>
            </w:tabs>
            <w:rPr>
              <w:ins w:id="325" w:author="WILLIAM FRANCISCO LEITE" w:date="2016-06-27T20:33:00Z"/>
              <w:rFonts w:asciiTheme="minorHAnsi" w:eastAsiaTheme="minorEastAsia" w:hAnsiTheme="minorHAnsi" w:cstheme="minorBidi"/>
              <w:b w:val="0"/>
              <w:color w:val="auto"/>
              <w:sz w:val="22"/>
              <w:szCs w:val="22"/>
            </w:rPr>
          </w:pPr>
          <w:ins w:id="326" w:author="WILLIAM FRANCISCO LEITE" w:date="2016-06-27T20:33:00Z">
            <w:r w:rsidRPr="00FE59BD">
              <w:rPr>
                <w:rStyle w:val="Hyperlink"/>
              </w:rPr>
              <w:fldChar w:fldCharType="begin"/>
            </w:r>
            <w:r w:rsidRPr="00FE59BD">
              <w:rPr>
                <w:rStyle w:val="Hyperlink"/>
              </w:rPr>
              <w:instrText xml:space="preserve"> </w:instrText>
            </w:r>
            <w:r>
              <w:instrText>HYPERLINK \l "_Toc454822962"</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3.4.</w:t>
            </w:r>
            <w:r>
              <w:rPr>
                <w:rFonts w:asciiTheme="minorHAnsi" w:eastAsiaTheme="minorEastAsia" w:hAnsiTheme="minorHAnsi" w:cstheme="minorBidi"/>
                <w:b w:val="0"/>
                <w:color w:val="auto"/>
                <w:sz w:val="22"/>
                <w:szCs w:val="22"/>
              </w:rPr>
              <w:tab/>
            </w:r>
            <w:r w:rsidRPr="00FE59BD">
              <w:rPr>
                <w:rStyle w:val="Hyperlink"/>
              </w:rPr>
              <w:t>Metodologia de Pesquisa (com detalhamento da solução técnica)</w:t>
            </w:r>
            <w:r>
              <w:rPr>
                <w:webHidden/>
              </w:rPr>
              <w:tab/>
            </w:r>
            <w:r>
              <w:rPr>
                <w:webHidden/>
              </w:rPr>
              <w:fldChar w:fldCharType="begin"/>
            </w:r>
            <w:r>
              <w:rPr>
                <w:webHidden/>
              </w:rPr>
              <w:instrText xml:space="preserve"> PAGEREF _Toc454822962 \h </w:instrText>
            </w:r>
            <w:r>
              <w:rPr>
                <w:webHidden/>
              </w:rPr>
            </w:r>
          </w:ins>
          <w:r>
            <w:rPr>
              <w:webHidden/>
            </w:rPr>
            <w:fldChar w:fldCharType="separate"/>
          </w:r>
          <w:ins w:id="327" w:author="WILLIAM FRANCISCO LEITE" w:date="2016-06-27T20:33:00Z">
            <w:r>
              <w:rPr>
                <w:webHidden/>
              </w:rPr>
              <w:t>38</w:t>
            </w:r>
            <w:r>
              <w:rPr>
                <w:webHidden/>
              </w:rPr>
              <w:fldChar w:fldCharType="end"/>
            </w:r>
            <w:r w:rsidRPr="00FE59BD">
              <w:rPr>
                <w:rStyle w:val="Hyperlink"/>
              </w:rPr>
              <w:fldChar w:fldCharType="end"/>
            </w:r>
          </w:ins>
        </w:p>
        <w:p w14:paraId="6703B7BE" w14:textId="77777777" w:rsidR="00D95D57" w:rsidRDefault="00D95D57">
          <w:pPr>
            <w:pStyle w:val="Sumrio1"/>
            <w:tabs>
              <w:tab w:val="left" w:pos="880"/>
            </w:tabs>
            <w:rPr>
              <w:ins w:id="328" w:author="WILLIAM FRANCISCO LEITE" w:date="2016-06-27T20:33:00Z"/>
              <w:rFonts w:asciiTheme="minorHAnsi" w:eastAsiaTheme="minorEastAsia" w:hAnsiTheme="minorHAnsi" w:cstheme="minorBidi"/>
              <w:b w:val="0"/>
              <w:color w:val="auto"/>
              <w:sz w:val="22"/>
              <w:szCs w:val="22"/>
            </w:rPr>
          </w:pPr>
          <w:ins w:id="329" w:author="WILLIAM FRANCISCO LEITE" w:date="2016-06-27T20:33:00Z">
            <w:r w:rsidRPr="00FE59BD">
              <w:rPr>
                <w:rStyle w:val="Hyperlink"/>
              </w:rPr>
              <w:fldChar w:fldCharType="begin"/>
            </w:r>
            <w:r w:rsidRPr="00FE59BD">
              <w:rPr>
                <w:rStyle w:val="Hyperlink"/>
              </w:rPr>
              <w:instrText xml:space="preserve"> </w:instrText>
            </w:r>
            <w:r>
              <w:instrText>HYPERLINK \l "_Toc454822963"</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3.4.1.</w:t>
            </w:r>
            <w:r>
              <w:rPr>
                <w:rFonts w:asciiTheme="minorHAnsi" w:eastAsiaTheme="minorEastAsia" w:hAnsiTheme="minorHAnsi" w:cstheme="minorBidi"/>
                <w:b w:val="0"/>
                <w:color w:val="auto"/>
                <w:sz w:val="22"/>
                <w:szCs w:val="22"/>
              </w:rPr>
              <w:tab/>
            </w:r>
            <w:r w:rsidRPr="00FE59BD">
              <w:rPr>
                <w:rStyle w:val="Hyperlink"/>
              </w:rPr>
              <w:t>Instrumentos de Pesquisa</w:t>
            </w:r>
            <w:r>
              <w:rPr>
                <w:webHidden/>
              </w:rPr>
              <w:tab/>
            </w:r>
            <w:r>
              <w:rPr>
                <w:webHidden/>
              </w:rPr>
              <w:fldChar w:fldCharType="begin"/>
            </w:r>
            <w:r>
              <w:rPr>
                <w:webHidden/>
              </w:rPr>
              <w:instrText xml:space="preserve"> PAGEREF _Toc454822963 \h </w:instrText>
            </w:r>
            <w:r>
              <w:rPr>
                <w:webHidden/>
              </w:rPr>
            </w:r>
          </w:ins>
          <w:r>
            <w:rPr>
              <w:webHidden/>
            </w:rPr>
            <w:fldChar w:fldCharType="separate"/>
          </w:r>
          <w:ins w:id="330" w:author="WILLIAM FRANCISCO LEITE" w:date="2016-06-27T20:33:00Z">
            <w:r>
              <w:rPr>
                <w:webHidden/>
              </w:rPr>
              <w:t>38</w:t>
            </w:r>
            <w:r>
              <w:rPr>
                <w:webHidden/>
              </w:rPr>
              <w:fldChar w:fldCharType="end"/>
            </w:r>
            <w:r w:rsidRPr="00FE59BD">
              <w:rPr>
                <w:rStyle w:val="Hyperlink"/>
              </w:rPr>
              <w:fldChar w:fldCharType="end"/>
            </w:r>
          </w:ins>
        </w:p>
        <w:p w14:paraId="14ACE997" w14:textId="77777777" w:rsidR="00D95D57" w:rsidRDefault="00D95D57">
          <w:pPr>
            <w:pStyle w:val="Sumrio1"/>
            <w:tabs>
              <w:tab w:val="left" w:pos="1100"/>
            </w:tabs>
            <w:rPr>
              <w:ins w:id="331" w:author="WILLIAM FRANCISCO LEITE" w:date="2016-06-27T20:33:00Z"/>
              <w:rFonts w:asciiTheme="minorHAnsi" w:eastAsiaTheme="minorEastAsia" w:hAnsiTheme="minorHAnsi" w:cstheme="minorBidi"/>
              <w:b w:val="0"/>
              <w:color w:val="auto"/>
              <w:sz w:val="22"/>
              <w:szCs w:val="22"/>
            </w:rPr>
          </w:pPr>
          <w:ins w:id="332" w:author="WILLIAM FRANCISCO LEITE" w:date="2016-06-27T20:33:00Z">
            <w:r w:rsidRPr="00FE59BD">
              <w:rPr>
                <w:rStyle w:val="Hyperlink"/>
              </w:rPr>
              <w:fldChar w:fldCharType="begin"/>
            </w:r>
            <w:r w:rsidRPr="00FE59BD">
              <w:rPr>
                <w:rStyle w:val="Hyperlink"/>
              </w:rPr>
              <w:instrText xml:space="preserve"> </w:instrText>
            </w:r>
            <w:r>
              <w:instrText>HYPERLINK \l "_Toc454822964"</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3.4.1.1.</w:t>
            </w:r>
            <w:r>
              <w:rPr>
                <w:rFonts w:asciiTheme="minorHAnsi" w:eastAsiaTheme="minorEastAsia" w:hAnsiTheme="minorHAnsi" w:cstheme="minorBidi"/>
                <w:b w:val="0"/>
                <w:color w:val="auto"/>
                <w:sz w:val="22"/>
                <w:szCs w:val="22"/>
              </w:rPr>
              <w:tab/>
            </w:r>
            <w:r w:rsidRPr="00FE59BD">
              <w:rPr>
                <w:rStyle w:val="Hyperlink"/>
              </w:rPr>
              <w:t>Mercado:</w:t>
            </w:r>
            <w:r>
              <w:rPr>
                <w:webHidden/>
              </w:rPr>
              <w:tab/>
            </w:r>
            <w:r>
              <w:rPr>
                <w:webHidden/>
              </w:rPr>
              <w:fldChar w:fldCharType="begin"/>
            </w:r>
            <w:r>
              <w:rPr>
                <w:webHidden/>
              </w:rPr>
              <w:instrText xml:space="preserve"> PAGEREF _Toc454822964 \h </w:instrText>
            </w:r>
            <w:r>
              <w:rPr>
                <w:webHidden/>
              </w:rPr>
            </w:r>
          </w:ins>
          <w:r>
            <w:rPr>
              <w:webHidden/>
            </w:rPr>
            <w:fldChar w:fldCharType="separate"/>
          </w:r>
          <w:ins w:id="333" w:author="WILLIAM FRANCISCO LEITE" w:date="2016-06-27T20:33:00Z">
            <w:r>
              <w:rPr>
                <w:webHidden/>
              </w:rPr>
              <w:t>38</w:t>
            </w:r>
            <w:r>
              <w:rPr>
                <w:webHidden/>
              </w:rPr>
              <w:fldChar w:fldCharType="end"/>
            </w:r>
            <w:r w:rsidRPr="00FE59BD">
              <w:rPr>
                <w:rStyle w:val="Hyperlink"/>
              </w:rPr>
              <w:fldChar w:fldCharType="end"/>
            </w:r>
          </w:ins>
        </w:p>
        <w:p w14:paraId="4889F91B" w14:textId="77777777" w:rsidR="00D95D57" w:rsidRDefault="00D95D57">
          <w:pPr>
            <w:pStyle w:val="Sumrio1"/>
            <w:tabs>
              <w:tab w:val="left" w:pos="1320"/>
            </w:tabs>
            <w:rPr>
              <w:ins w:id="334" w:author="WILLIAM FRANCISCO LEITE" w:date="2016-06-27T20:33:00Z"/>
              <w:rFonts w:asciiTheme="minorHAnsi" w:eastAsiaTheme="minorEastAsia" w:hAnsiTheme="minorHAnsi" w:cstheme="minorBidi"/>
              <w:b w:val="0"/>
              <w:color w:val="auto"/>
              <w:sz w:val="22"/>
              <w:szCs w:val="22"/>
            </w:rPr>
          </w:pPr>
          <w:ins w:id="335" w:author="WILLIAM FRANCISCO LEITE" w:date="2016-06-27T20:33:00Z">
            <w:r w:rsidRPr="00FE59BD">
              <w:rPr>
                <w:rStyle w:val="Hyperlink"/>
              </w:rPr>
              <w:fldChar w:fldCharType="begin"/>
            </w:r>
            <w:r w:rsidRPr="00FE59BD">
              <w:rPr>
                <w:rStyle w:val="Hyperlink"/>
              </w:rPr>
              <w:instrText xml:space="preserve"> </w:instrText>
            </w:r>
            <w:r>
              <w:instrText>HYPERLINK \l "_Toc454822965"</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3.4.1.1.1.</w:t>
            </w:r>
            <w:r>
              <w:rPr>
                <w:rFonts w:asciiTheme="minorHAnsi" w:eastAsiaTheme="minorEastAsia" w:hAnsiTheme="minorHAnsi" w:cstheme="minorBidi"/>
                <w:b w:val="0"/>
                <w:color w:val="auto"/>
                <w:sz w:val="22"/>
                <w:szCs w:val="22"/>
              </w:rPr>
              <w:tab/>
            </w:r>
            <w:r w:rsidRPr="00FE59BD">
              <w:rPr>
                <w:rStyle w:val="Hyperlink"/>
              </w:rPr>
              <w:t>Cientifico</w:t>
            </w:r>
            <w:r>
              <w:rPr>
                <w:webHidden/>
              </w:rPr>
              <w:tab/>
            </w:r>
            <w:r>
              <w:rPr>
                <w:webHidden/>
              </w:rPr>
              <w:fldChar w:fldCharType="begin"/>
            </w:r>
            <w:r>
              <w:rPr>
                <w:webHidden/>
              </w:rPr>
              <w:instrText xml:space="preserve"> PAGEREF _Toc454822965 \h </w:instrText>
            </w:r>
            <w:r>
              <w:rPr>
                <w:webHidden/>
              </w:rPr>
            </w:r>
          </w:ins>
          <w:r>
            <w:rPr>
              <w:webHidden/>
            </w:rPr>
            <w:fldChar w:fldCharType="separate"/>
          </w:r>
          <w:ins w:id="336" w:author="WILLIAM FRANCISCO LEITE" w:date="2016-06-27T20:33:00Z">
            <w:r>
              <w:rPr>
                <w:webHidden/>
              </w:rPr>
              <w:t>38</w:t>
            </w:r>
            <w:r>
              <w:rPr>
                <w:webHidden/>
              </w:rPr>
              <w:fldChar w:fldCharType="end"/>
            </w:r>
            <w:r w:rsidRPr="00FE59BD">
              <w:rPr>
                <w:rStyle w:val="Hyperlink"/>
              </w:rPr>
              <w:fldChar w:fldCharType="end"/>
            </w:r>
          </w:ins>
        </w:p>
        <w:p w14:paraId="702663F0" w14:textId="77777777" w:rsidR="00D95D57" w:rsidRDefault="00D95D57">
          <w:pPr>
            <w:pStyle w:val="Sumrio1"/>
            <w:tabs>
              <w:tab w:val="left" w:pos="880"/>
            </w:tabs>
            <w:rPr>
              <w:ins w:id="337" w:author="WILLIAM FRANCISCO LEITE" w:date="2016-06-27T20:33:00Z"/>
              <w:rFonts w:asciiTheme="minorHAnsi" w:eastAsiaTheme="minorEastAsia" w:hAnsiTheme="minorHAnsi" w:cstheme="minorBidi"/>
              <w:b w:val="0"/>
              <w:color w:val="auto"/>
              <w:sz w:val="22"/>
              <w:szCs w:val="22"/>
            </w:rPr>
          </w:pPr>
          <w:ins w:id="338" w:author="WILLIAM FRANCISCO LEITE" w:date="2016-06-27T20:33:00Z">
            <w:r w:rsidRPr="00FE59BD">
              <w:rPr>
                <w:rStyle w:val="Hyperlink"/>
              </w:rPr>
              <w:fldChar w:fldCharType="begin"/>
            </w:r>
            <w:r w:rsidRPr="00FE59BD">
              <w:rPr>
                <w:rStyle w:val="Hyperlink"/>
              </w:rPr>
              <w:instrText xml:space="preserve"> </w:instrText>
            </w:r>
            <w:r>
              <w:instrText>HYPERLINK \l "_Toc454822966"</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3.4.2.</w:t>
            </w:r>
            <w:r>
              <w:rPr>
                <w:rFonts w:asciiTheme="minorHAnsi" w:eastAsiaTheme="minorEastAsia" w:hAnsiTheme="minorHAnsi" w:cstheme="minorBidi"/>
                <w:b w:val="0"/>
                <w:color w:val="auto"/>
                <w:sz w:val="22"/>
                <w:szCs w:val="22"/>
              </w:rPr>
              <w:tab/>
            </w:r>
            <w:r w:rsidRPr="00FE59BD">
              <w:rPr>
                <w:rStyle w:val="Hyperlink"/>
              </w:rPr>
              <w:t>Coleta de Dados</w:t>
            </w:r>
            <w:r>
              <w:rPr>
                <w:webHidden/>
              </w:rPr>
              <w:tab/>
            </w:r>
            <w:r>
              <w:rPr>
                <w:webHidden/>
              </w:rPr>
              <w:fldChar w:fldCharType="begin"/>
            </w:r>
            <w:r>
              <w:rPr>
                <w:webHidden/>
              </w:rPr>
              <w:instrText xml:space="preserve"> PAGEREF _Toc454822966 \h </w:instrText>
            </w:r>
            <w:r>
              <w:rPr>
                <w:webHidden/>
              </w:rPr>
            </w:r>
          </w:ins>
          <w:r>
            <w:rPr>
              <w:webHidden/>
            </w:rPr>
            <w:fldChar w:fldCharType="separate"/>
          </w:r>
          <w:ins w:id="339" w:author="WILLIAM FRANCISCO LEITE" w:date="2016-06-27T20:33:00Z">
            <w:r>
              <w:rPr>
                <w:webHidden/>
              </w:rPr>
              <w:t>38</w:t>
            </w:r>
            <w:r>
              <w:rPr>
                <w:webHidden/>
              </w:rPr>
              <w:fldChar w:fldCharType="end"/>
            </w:r>
            <w:r w:rsidRPr="00FE59BD">
              <w:rPr>
                <w:rStyle w:val="Hyperlink"/>
              </w:rPr>
              <w:fldChar w:fldCharType="end"/>
            </w:r>
          </w:ins>
        </w:p>
        <w:p w14:paraId="0BD4D3F2" w14:textId="77777777" w:rsidR="00D95D57" w:rsidRDefault="00D95D57">
          <w:pPr>
            <w:pStyle w:val="Sumrio1"/>
            <w:tabs>
              <w:tab w:val="left" w:pos="880"/>
            </w:tabs>
            <w:rPr>
              <w:ins w:id="340" w:author="WILLIAM FRANCISCO LEITE" w:date="2016-06-27T20:33:00Z"/>
              <w:rFonts w:asciiTheme="minorHAnsi" w:eastAsiaTheme="minorEastAsia" w:hAnsiTheme="minorHAnsi" w:cstheme="minorBidi"/>
              <w:b w:val="0"/>
              <w:color w:val="auto"/>
              <w:sz w:val="22"/>
              <w:szCs w:val="22"/>
            </w:rPr>
          </w:pPr>
          <w:ins w:id="341" w:author="WILLIAM FRANCISCO LEITE" w:date="2016-06-27T20:33:00Z">
            <w:r w:rsidRPr="00FE59BD">
              <w:rPr>
                <w:rStyle w:val="Hyperlink"/>
              </w:rPr>
              <w:fldChar w:fldCharType="begin"/>
            </w:r>
            <w:r w:rsidRPr="00FE59BD">
              <w:rPr>
                <w:rStyle w:val="Hyperlink"/>
              </w:rPr>
              <w:instrText xml:space="preserve"> </w:instrText>
            </w:r>
            <w:r>
              <w:instrText>HYPERLINK \l "_Toc454822967"</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3.4.3.</w:t>
            </w:r>
            <w:r>
              <w:rPr>
                <w:rFonts w:asciiTheme="minorHAnsi" w:eastAsiaTheme="minorEastAsia" w:hAnsiTheme="minorHAnsi" w:cstheme="minorBidi"/>
                <w:b w:val="0"/>
                <w:color w:val="auto"/>
                <w:sz w:val="22"/>
                <w:szCs w:val="22"/>
              </w:rPr>
              <w:tab/>
            </w:r>
            <w:r w:rsidRPr="00FE59BD">
              <w:rPr>
                <w:rStyle w:val="Hyperlink"/>
              </w:rPr>
              <w:t>Resultados Esperados</w:t>
            </w:r>
            <w:r>
              <w:rPr>
                <w:webHidden/>
              </w:rPr>
              <w:tab/>
            </w:r>
            <w:r>
              <w:rPr>
                <w:webHidden/>
              </w:rPr>
              <w:fldChar w:fldCharType="begin"/>
            </w:r>
            <w:r>
              <w:rPr>
                <w:webHidden/>
              </w:rPr>
              <w:instrText xml:space="preserve"> PAGEREF _Toc454822967 \h </w:instrText>
            </w:r>
            <w:r>
              <w:rPr>
                <w:webHidden/>
              </w:rPr>
            </w:r>
          </w:ins>
          <w:r>
            <w:rPr>
              <w:webHidden/>
            </w:rPr>
            <w:fldChar w:fldCharType="separate"/>
          </w:r>
          <w:ins w:id="342" w:author="WILLIAM FRANCISCO LEITE" w:date="2016-06-27T20:33:00Z">
            <w:r>
              <w:rPr>
                <w:webHidden/>
              </w:rPr>
              <w:t>39</w:t>
            </w:r>
            <w:r>
              <w:rPr>
                <w:webHidden/>
              </w:rPr>
              <w:fldChar w:fldCharType="end"/>
            </w:r>
            <w:r w:rsidRPr="00FE59BD">
              <w:rPr>
                <w:rStyle w:val="Hyperlink"/>
              </w:rPr>
              <w:fldChar w:fldCharType="end"/>
            </w:r>
          </w:ins>
        </w:p>
        <w:p w14:paraId="7ED391CC" w14:textId="77777777" w:rsidR="00D95D57" w:rsidRDefault="00D95D57">
          <w:pPr>
            <w:pStyle w:val="Sumrio1"/>
            <w:tabs>
              <w:tab w:val="left" w:pos="480"/>
            </w:tabs>
            <w:rPr>
              <w:ins w:id="343" w:author="WILLIAM FRANCISCO LEITE" w:date="2016-06-27T20:33:00Z"/>
              <w:rFonts w:asciiTheme="minorHAnsi" w:eastAsiaTheme="minorEastAsia" w:hAnsiTheme="minorHAnsi" w:cstheme="minorBidi"/>
              <w:b w:val="0"/>
              <w:color w:val="auto"/>
              <w:sz w:val="22"/>
              <w:szCs w:val="22"/>
            </w:rPr>
          </w:pPr>
          <w:ins w:id="344" w:author="WILLIAM FRANCISCO LEITE" w:date="2016-06-27T20:33:00Z">
            <w:r w:rsidRPr="00FE59BD">
              <w:rPr>
                <w:rStyle w:val="Hyperlink"/>
              </w:rPr>
              <w:fldChar w:fldCharType="begin"/>
            </w:r>
            <w:r w:rsidRPr="00FE59BD">
              <w:rPr>
                <w:rStyle w:val="Hyperlink"/>
              </w:rPr>
              <w:instrText xml:space="preserve"> </w:instrText>
            </w:r>
            <w:r>
              <w:instrText>HYPERLINK \l "_Toc454822968"</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4.</w:t>
            </w:r>
            <w:r>
              <w:rPr>
                <w:rFonts w:asciiTheme="minorHAnsi" w:eastAsiaTheme="minorEastAsia" w:hAnsiTheme="minorHAnsi" w:cstheme="minorBidi"/>
                <w:b w:val="0"/>
                <w:color w:val="auto"/>
                <w:sz w:val="22"/>
                <w:szCs w:val="22"/>
              </w:rPr>
              <w:tab/>
            </w:r>
            <w:r w:rsidRPr="00FE59BD">
              <w:rPr>
                <w:rStyle w:val="Hyperlink"/>
              </w:rPr>
              <w:t>CONSIDERAÇÕES FINAIS</w:t>
            </w:r>
            <w:r>
              <w:rPr>
                <w:webHidden/>
              </w:rPr>
              <w:tab/>
            </w:r>
            <w:r>
              <w:rPr>
                <w:webHidden/>
              </w:rPr>
              <w:fldChar w:fldCharType="begin"/>
            </w:r>
            <w:r>
              <w:rPr>
                <w:webHidden/>
              </w:rPr>
              <w:instrText xml:space="preserve"> PAGEREF _Toc454822968 \h </w:instrText>
            </w:r>
            <w:r>
              <w:rPr>
                <w:webHidden/>
              </w:rPr>
            </w:r>
          </w:ins>
          <w:r>
            <w:rPr>
              <w:webHidden/>
            </w:rPr>
            <w:fldChar w:fldCharType="separate"/>
          </w:r>
          <w:ins w:id="345" w:author="WILLIAM FRANCISCO LEITE" w:date="2016-06-27T20:33:00Z">
            <w:r>
              <w:rPr>
                <w:webHidden/>
              </w:rPr>
              <w:t>39</w:t>
            </w:r>
            <w:r>
              <w:rPr>
                <w:webHidden/>
              </w:rPr>
              <w:fldChar w:fldCharType="end"/>
            </w:r>
            <w:r w:rsidRPr="00FE59BD">
              <w:rPr>
                <w:rStyle w:val="Hyperlink"/>
              </w:rPr>
              <w:fldChar w:fldCharType="end"/>
            </w:r>
          </w:ins>
        </w:p>
        <w:p w14:paraId="158D49BB" w14:textId="77777777" w:rsidR="00D95D57" w:rsidRDefault="00D95D57">
          <w:pPr>
            <w:pStyle w:val="Sumrio1"/>
            <w:rPr>
              <w:ins w:id="346" w:author="WILLIAM FRANCISCO LEITE" w:date="2016-06-27T20:33:00Z"/>
              <w:rFonts w:asciiTheme="minorHAnsi" w:eastAsiaTheme="minorEastAsia" w:hAnsiTheme="minorHAnsi" w:cstheme="minorBidi"/>
              <w:b w:val="0"/>
              <w:color w:val="auto"/>
              <w:sz w:val="22"/>
              <w:szCs w:val="22"/>
            </w:rPr>
          </w:pPr>
          <w:ins w:id="347" w:author="WILLIAM FRANCISCO LEITE" w:date="2016-06-27T20:33:00Z">
            <w:r w:rsidRPr="00FE59BD">
              <w:rPr>
                <w:rStyle w:val="Hyperlink"/>
              </w:rPr>
              <w:fldChar w:fldCharType="begin"/>
            </w:r>
            <w:r w:rsidRPr="00FE59BD">
              <w:rPr>
                <w:rStyle w:val="Hyperlink"/>
              </w:rPr>
              <w:instrText xml:space="preserve"> </w:instrText>
            </w:r>
            <w:r>
              <w:instrText>HYPERLINK \l "_Toc454822969"</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REFERÊNCIAS BIBLIOGRÁFICAS</w:t>
            </w:r>
            <w:r>
              <w:rPr>
                <w:webHidden/>
              </w:rPr>
              <w:tab/>
            </w:r>
            <w:r>
              <w:rPr>
                <w:webHidden/>
              </w:rPr>
              <w:fldChar w:fldCharType="begin"/>
            </w:r>
            <w:r>
              <w:rPr>
                <w:webHidden/>
              </w:rPr>
              <w:instrText xml:space="preserve"> PAGEREF _Toc454822969 \h </w:instrText>
            </w:r>
            <w:r>
              <w:rPr>
                <w:webHidden/>
              </w:rPr>
            </w:r>
          </w:ins>
          <w:r>
            <w:rPr>
              <w:webHidden/>
            </w:rPr>
            <w:fldChar w:fldCharType="separate"/>
          </w:r>
          <w:ins w:id="348" w:author="WILLIAM FRANCISCO LEITE" w:date="2016-06-27T20:33:00Z">
            <w:r>
              <w:rPr>
                <w:webHidden/>
              </w:rPr>
              <w:t>41</w:t>
            </w:r>
            <w:r>
              <w:rPr>
                <w:webHidden/>
              </w:rPr>
              <w:fldChar w:fldCharType="end"/>
            </w:r>
            <w:r w:rsidRPr="00FE59BD">
              <w:rPr>
                <w:rStyle w:val="Hyperlink"/>
              </w:rPr>
              <w:fldChar w:fldCharType="end"/>
            </w:r>
          </w:ins>
        </w:p>
        <w:p w14:paraId="68523FE8" w14:textId="77777777" w:rsidR="00D95D57" w:rsidRDefault="00D95D57">
          <w:pPr>
            <w:pStyle w:val="Sumrio1"/>
            <w:rPr>
              <w:ins w:id="349" w:author="WILLIAM FRANCISCO LEITE" w:date="2016-06-27T20:33:00Z"/>
              <w:rFonts w:asciiTheme="minorHAnsi" w:eastAsiaTheme="minorEastAsia" w:hAnsiTheme="minorHAnsi" w:cstheme="minorBidi"/>
              <w:b w:val="0"/>
              <w:color w:val="auto"/>
              <w:sz w:val="22"/>
              <w:szCs w:val="22"/>
            </w:rPr>
          </w:pPr>
          <w:ins w:id="350" w:author="WILLIAM FRANCISCO LEITE" w:date="2016-06-27T20:33:00Z">
            <w:r w:rsidRPr="00FE59BD">
              <w:rPr>
                <w:rStyle w:val="Hyperlink"/>
              </w:rPr>
              <w:fldChar w:fldCharType="begin"/>
            </w:r>
            <w:r w:rsidRPr="00FE59BD">
              <w:rPr>
                <w:rStyle w:val="Hyperlink"/>
              </w:rPr>
              <w:instrText xml:space="preserve"> </w:instrText>
            </w:r>
            <w:r>
              <w:instrText>HYPERLINK \l "_Toc454822970"</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APÊNDICE A – Topo da página inicial do portal</w:t>
            </w:r>
            <w:r>
              <w:rPr>
                <w:webHidden/>
              </w:rPr>
              <w:tab/>
            </w:r>
            <w:r>
              <w:rPr>
                <w:webHidden/>
              </w:rPr>
              <w:fldChar w:fldCharType="begin"/>
            </w:r>
            <w:r>
              <w:rPr>
                <w:webHidden/>
              </w:rPr>
              <w:instrText xml:space="preserve"> PAGEREF _Toc454822970 \h </w:instrText>
            </w:r>
            <w:r>
              <w:rPr>
                <w:webHidden/>
              </w:rPr>
            </w:r>
          </w:ins>
          <w:r>
            <w:rPr>
              <w:webHidden/>
            </w:rPr>
            <w:fldChar w:fldCharType="separate"/>
          </w:r>
          <w:ins w:id="351" w:author="WILLIAM FRANCISCO LEITE" w:date="2016-06-27T20:33:00Z">
            <w:r>
              <w:rPr>
                <w:webHidden/>
              </w:rPr>
              <w:t>44</w:t>
            </w:r>
            <w:r>
              <w:rPr>
                <w:webHidden/>
              </w:rPr>
              <w:fldChar w:fldCharType="end"/>
            </w:r>
            <w:r w:rsidRPr="00FE59BD">
              <w:rPr>
                <w:rStyle w:val="Hyperlink"/>
              </w:rPr>
              <w:fldChar w:fldCharType="end"/>
            </w:r>
          </w:ins>
        </w:p>
        <w:p w14:paraId="366A913B" w14:textId="77777777" w:rsidR="00D95D57" w:rsidRDefault="00D95D57">
          <w:pPr>
            <w:pStyle w:val="Sumrio1"/>
            <w:rPr>
              <w:ins w:id="352" w:author="WILLIAM FRANCISCO LEITE" w:date="2016-06-27T20:33:00Z"/>
              <w:rFonts w:asciiTheme="minorHAnsi" w:eastAsiaTheme="minorEastAsia" w:hAnsiTheme="minorHAnsi" w:cstheme="minorBidi"/>
              <w:b w:val="0"/>
              <w:color w:val="auto"/>
              <w:sz w:val="22"/>
              <w:szCs w:val="22"/>
            </w:rPr>
          </w:pPr>
          <w:ins w:id="353" w:author="WILLIAM FRANCISCO LEITE" w:date="2016-06-27T20:33:00Z">
            <w:r w:rsidRPr="00FE59BD">
              <w:rPr>
                <w:rStyle w:val="Hyperlink"/>
              </w:rPr>
              <w:fldChar w:fldCharType="begin"/>
            </w:r>
            <w:r w:rsidRPr="00FE59BD">
              <w:rPr>
                <w:rStyle w:val="Hyperlink"/>
              </w:rPr>
              <w:instrText xml:space="preserve"> </w:instrText>
            </w:r>
            <w:r>
              <w:instrText>HYPERLINK \l "_Toc454822971"</w:instrText>
            </w:r>
            <w:r w:rsidRPr="00FE59BD">
              <w:rPr>
                <w:rStyle w:val="Hyperlink"/>
              </w:rPr>
              <w:instrText xml:space="preserve"> </w:instrText>
            </w:r>
            <w:r w:rsidRPr="00FE59BD">
              <w:rPr>
                <w:rStyle w:val="Hyperlink"/>
              </w:rPr>
            </w:r>
            <w:r w:rsidRPr="00FE59BD">
              <w:rPr>
                <w:rStyle w:val="Hyperlink"/>
              </w:rPr>
              <w:fldChar w:fldCharType="separate"/>
            </w:r>
            <w:r w:rsidRPr="00FE59BD">
              <w:rPr>
                <w:rStyle w:val="Hyperlink"/>
              </w:rPr>
              <w:t>ANEXO A – Tabela de calorias</w:t>
            </w:r>
            <w:r>
              <w:rPr>
                <w:webHidden/>
              </w:rPr>
              <w:tab/>
            </w:r>
            <w:r>
              <w:rPr>
                <w:webHidden/>
              </w:rPr>
              <w:fldChar w:fldCharType="begin"/>
            </w:r>
            <w:r>
              <w:rPr>
                <w:webHidden/>
              </w:rPr>
              <w:instrText xml:space="preserve"> PAGEREF _Toc454822971 \h </w:instrText>
            </w:r>
            <w:r>
              <w:rPr>
                <w:webHidden/>
              </w:rPr>
            </w:r>
          </w:ins>
          <w:r>
            <w:rPr>
              <w:webHidden/>
            </w:rPr>
            <w:fldChar w:fldCharType="separate"/>
          </w:r>
          <w:ins w:id="354" w:author="WILLIAM FRANCISCO LEITE" w:date="2016-06-27T20:33:00Z">
            <w:r>
              <w:rPr>
                <w:webHidden/>
              </w:rPr>
              <w:t>45</w:t>
            </w:r>
            <w:r>
              <w:rPr>
                <w:webHidden/>
              </w:rPr>
              <w:fldChar w:fldCharType="end"/>
            </w:r>
            <w:r w:rsidRPr="00FE59BD">
              <w:rPr>
                <w:rStyle w:val="Hyperlink"/>
              </w:rPr>
              <w:fldChar w:fldCharType="end"/>
            </w:r>
          </w:ins>
        </w:p>
        <w:p w14:paraId="44BDC199" w14:textId="77777777" w:rsidR="00C83871" w:rsidDel="00BC4F93" w:rsidRDefault="00C83871">
          <w:pPr>
            <w:pStyle w:val="Sumrio1"/>
            <w:tabs>
              <w:tab w:val="left" w:pos="480"/>
            </w:tabs>
            <w:rPr>
              <w:del w:id="355" w:author="WILLIAM FRANCISCO LEITE" w:date="2016-06-22T21:21:00Z"/>
              <w:rFonts w:asciiTheme="minorHAnsi" w:eastAsiaTheme="minorEastAsia" w:hAnsiTheme="minorHAnsi" w:cstheme="minorBidi"/>
              <w:b w:val="0"/>
              <w:color w:val="auto"/>
              <w:sz w:val="22"/>
              <w:szCs w:val="22"/>
            </w:rPr>
          </w:pPr>
          <w:del w:id="356" w:author="WILLIAM FRANCISCO LEITE" w:date="2016-06-22T21:21:00Z">
            <w:r w:rsidRPr="00BC4F93" w:rsidDel="00BC4F93">
              <w:rPr>
                <w:rPrChange w:id="357" w:author="WILLIAM FRANCISCO LEITE" w:date="2016-06-22T21:21:00Z">
                  <w:rPr>
                    <w:rStyle w:val="Hyperlink"/>
                  </w:rPr>
                </w:rPrChange>
              </w:rPr>
              <w:delText>1.</w:delText>
            </w:r>
            <w:r w:rsidDel="00BC4F93">
              <w:rPr>
                <w:rFonts w:asciiTheme="minorHAnsi" w:eastAsiaTheme="minorEastAsia" w:hAnsiTheme="minorHAnsi" w:cstheme="minorBidi"/>
                <w:b w:val="0"/>
                <w:color w:val="auto"/>
                <w:sz w:val="22"/>
                <w:szCs w:val="22"/>
              </w:rPr>
              <w:tab/>
            </w:r>
            <w:r w:rsidRPr="00BC4F93" w:rsidDel="00BC4F93">
              <w:rPr>
                <w:rPrChange w:id="358" w:author="WILLIAM FRANCISCO LEITE" w:date="2016-06-22T21:21:00Z">
                  <w:rPr>
                    <w:rStyle w:val="Hyperlink"/>
                  </w:rPr>
                </w:rPrChange>
              </w:rPr>
              <w:delText>INTRODUÇÃO</w:delText>
            </w:r>
            <w:r w:rsidDel="00BC4F93">
              <w:rPr>
                <w:webHidden/>
              </w:rPr>
              <w:tab/>
              <w:delText>1</w:delText>
            </w:r>
          </w:del>
        </w:p>
        <w:p w14:paraId="3EB8DD9A" w14:textId="77777777" w:rsidR="00C83871" w:rsidDel="00BC4F93" w:rsidRDefault="00C83871">
          <w:pPr>
            <w:pStyle w:val="Sumrio1"/>
            <w:tabs>
              <w:tab w:val="left" w:pos="660"/>
            </w:tabs>
            <w:rPr>
              <w:del w:id="359" w:author="WILLIAM FRANCISCO LEITE" w:date="2016-06-22T21:21:00Z"/>
              <w:rFonts w:asciiTheme="minorHAnsi" w:eastAsiaTheme="minorEastAsia" w:hAnsiTheme="minorHAnsi" w:cstheme="minorBidi"/>
              <w:b w:val="0"/>
              <w:color w:val="auto"/>
              <w:sz w:val="22"/>
              <w:szCs w:val="22"/>
            </w:rPr>
          </w:pPr>
          <w:del w:id="360" w:author="WILLIAM FRANCISCO LEITE" w:date="2016-06-22T21:21:00Z">
            <w:r w:rsidRPr="00BC4F93" w:rsidDel="00BC4F93">
              <w:rPr>
                <w:rPrChange w:id="361" w:author="WILLIAM FRANCISCO LEITE" w:date="2016-06-22T21:21:00Z">
                  <w:rPr>
                    <w:rStyle w:val="Hyperlink"/>
                  </w:rPr>
                </w:rPrChange>
              </w:rPr>
              <w:delText>1.1.</w:delText>
            </w:r>
            <w:r w:rsidDel="00BC4F93">
              <w:rPr>
                <w:rFonts w:asciiTheme="minorHAnsi" w:eastAsiaTheme="minorEastAsia" w:hAnsiTheme="minorHAnsi" w:cstheme="minorBidi"/>
                <w:b w:val="0"/>
                <w:color w:val="auto"/>
                <w:sz w:val="22"/>
                <w:szCs w:val="22"/>
              </w:rPr>
              <w:tab/>
            </w:r>
            <w:r w:rsidRPr="00BC4F93" w:rsidDel="00BC4F93">
              <w:rPr>
                <w:rPrChange w:id="362" w:author="WILLIAM FRANCISCO LEITE" w:date="2016-06-22T21:21:00Z">
                  <w:rPr>
                    <w:rStyle w:val="Hyperlink"/>
                  </w:rPr>
                </w:rPrChange>
              </w:rPr>
              <w:delText>Contexto e Justificativa</w:delText>
            </w:r>
            <w:r w:rsidDel="00BC4F93">
              <w:rPr>
                <w:webHidden/>
              </w:rPr>
              <w:tab/>
              <w:delText>1</w:delText>
            </w:r>
          </w:del>
        </w:p>
        <w:p w14:paraId="551A40AD" w14:textId="77777777" w:rsidR="00C83871" w:rsidDel="00BC4F93" w:rsidRDefault="00C83871">
          <w:pPr>
            <w:pStyle w:val="Sumrio1"/>
            <w:tabs>
              <w:tab w:val="left" w:pos="660"/>
            </w:tabs>
            <w:rPr>
              <w:del w:id="363" w:author="WILLIAM FRANCISCO LEITE" w:date="2016-06-22T21:21:00Z"/>
              <w:rFonts w:asciiTheme="minorHAnsi" w:eastAsiaTheme="minorEastAsia" w:hAnsiTheme="minorHAnsi" w:cstheme="minorBidi"/>
              <w:b w:val="0"/>
              <w:color w:val="auto"/>
              <w:sz w:val="22"/>
              <w:szCs w:val="22"/>
            </w:rPr>
          </w:pPr>
          <w:del w:id="364" w:author="WILLIAM FRANCISCO LEITE" w:date="2016-06-22T21:21:00Z">
            <w:r w:rsidRPr="00BC4F93" w:rsidDel="00BC4F93">
              <w:rPr>
                <w:rPrChange w:id="365" w:author="WILLIAM FRANCISCO LEITE" w:date="2016-06-22T21:21:00Z">
                  <w:rPr>
                    <w:rStyle w:val="Hyperlink"/>
                  </w:rPr>
                </w:rPrChange>
              </w:rPr>
              <w:delText>1.2.</w:delText>
            </w:r>
            <w:r w:rsidDel="00BC4F93">
              <w:rPr>
                <w:rFonts w:asciiTheme="minorHAnsi" w:eastAsiaTheme="minorEastAsia" w:hAnsiTheme="minorHAnsi" w:cstheme="minorBidi"/>
                <w:b w:val="0"/>
                <w:color w:val="auto"/>
                <w:sz w:val="22"/>
                <w:szCs w:val="22"/>
              </w:rPr>
              <w:tab/>
            </w:r>
            <w:r w:rsidRPr="00BC4F93" w:rsidDel="00BC4F93">
              <w:rPr>
                <w:rPrChange w:id="366" w:author="WILLIAM FRANCISCO LEITE" w:date="2016-06-22T21:21:00Z">
                  <w:rPr>
                    <w:rStyle w:val="Hyperlink"/>
                  </w:rPr>
                </w:rPrChange>
              </w:rPr>
              <w:delText>Problema de Pesquisa</w:delText>
            </w:r>
            <w:r w:rsidDel="00BC4F93">
              <w:rPr>
                <w:webHidden/>
              </w:rPr>
              <w:tab/>
              <w:delText>1</w:delText>
            </w:r>
          </w:del>
        </w:p>
        <w:p w14:paraId="6B2FFD9E" w14:textId="77777777" w:rsidR="00C83871" w:rsidDel="00BC4F93" w:rsidRDefault="00C83871">
          <w:pPr>
            <w:pStyle w:val="Sumrio1"/>
            <w:tabs>
              <w:tab w:val="left" w:pos="660"/>
            </w:tabs>
            <w:rPr>
              <w:del w:id="367" w:author="WILLIAM FRANCISCO LEITE" w:date="2016-06-22T21:21:00Z"/>
              <w:rFonts w:asciiTheme="minorHAnsi" w:eastAsiaTheme="minorEastAsia" w:hAnsiTheme="minorHAnsi" w:cstheme="minorBidi"/>
              <w:b w:val="0"/>
              <w:color w:val="auto"/>
              <w:sz w:val="22"/>
              <w:szCs w:val="22"/>
            </w:rPr>
          </w:pPr>
          <w:del w:id="368" w:author="WILLIAM FRANCISCO LEITE" w:date="2016-06-22T21:21:00Z">
            <w:r w:rsidRPr="00BC4F93" w:rsidDel="00BC4F93">
              <w:rPr>
                <w:rPrChange w:id="369" w:author="WILLIAM FRANCISCO LEITE" w:date="2016-06-22T21:21:00Z">
                  <w:rPr>
                    <w:rStyle w:val="Hyperlink"/>
                  </w:rPr>
                </w:rPrChange>
              </w:rPr>
              <w:delText>1.3.</w:delText>
            </w:r>
            <w:r w:rsidDel="00BC4F93">
              <w:rPr>
                <w:rFonts w:asciiTheme="minorHAnsi" w:eastAsiaTheme="minorEastAsia" w:hAnsiTheme="minorHAnsi" w:cstheme="minorBidi"/>
                <w:b w:val="0"/>
                <w:color w:val="auto"/>
                <w:sz w:val="22"/>
                <w:szCs w:val="22"/>
              </w:rPr>
              <w:tab/>
            </w:r>
            <w:r w:rsidRPr="00BC4F93" w:rsidDel="00BC4F93">
              <w:rPr>
                <w:rPrChange w:id="370" w:author="WILLIAM FRANCISCO LEITE" w:date="2016-06-22T21:21:00Z">
                  <w:rPr>
                    <w:rStyle w:val="Hyperlink"/>
                  </w:rPr>
                </w:rPrChange>
              </w:rPr>
              <w:delText>Objetivo</w:delText>
            </w:r>
            <w:r w:rsidDel="00BC4F93">
              <w:rPr>
                <w:webHidden/>
              </w:rPr>
              <w:tab/>
              <w:delText>1</w:delText>
            </w:r>
          </w:del>
        </w:p>
        <w:p w14:paraId="2B218F42" w14:textId="77777777" w:rsidR="00C83871" w:rsidDel="00BC4F93" w:rsidRDefault="00C83871">
          <w:pPr>
            <w:pStyle w:val="Sumrio1"/>
            <w:tabs>
              <w:tab w:val="left" w:pos="660"/>
            </w:tabs>
            <w:rPr>
              <w:del w:id="371" w:author="WILLIAM FRANCISCO LEITE" w:date="2016-06-22T21:21:00Z"/>
              <w:rFonts w:asciiTheme="minorHAnsi" w:eastAsiaTheme="minorEastAsia" w:hAnsiTheme="minorHAnsi" w:cstheme="minorBidi"/>
              <w:b w:val="0"/>
              <w:color w:val="auto"/>
              <w:sz w:val="22"/>
              <w:szCs w:val="22"/>
            </w:rPr>
          </w:pPr>
          <w:del w:id="372" w:author="WILLIAM FRANCISCO LEITE" w:date="2016-06-22T21:21:00Z">
            <w:r w:rsidRPr="00BC4F93" w:rsidDel="00BC4F93">
              <w:rPr>
                <w:rPrChange w:id="373" w:author="WILLIAM FRANCISCO LEITE" w:date="2016-06-22T21:21:00Z">
                  <w:rPr>
                    <w:rStyle w:val="Hyperlink"/>
                  </w:rPr>
                </w:rPrChange>
              </w:rPr>
              <w:delText>1.4.</w:delText>
            </w:r>
            <w:r w:rsidDel="00BC4F93">
              <w:rPr>
                <w:rFonts w:asciiTheme="minorHAnsi" w:eastAsiaTheme="minorEastAsia" w:hAnsiTheme="minorHAnsi" w:cstheme="minorBidi"/>
                <w:b w:val="0"/>
                <w:color w:val="auto"/>
                <w:sz w:val="22"/>
                <w:szCs w:val="22"/>
              </w:rPr>
              <w:tab/>
            </w:r>
            <w:r w:rsidRPr="00BC4F93" w:rsidDel="00BC4F93">
              <w:rPr>
                <w:rPrChange w:id="374" w:author="WILLIAM FRANCISCO LEITE" w:date="2016-06-22T21:21:00Z">
                  <w:rPr>
                    <w:rStyle w:val="Hyperlink"/>
                  </w:rPr>
                </w:rPrChange>
              </w:rPr>
              <w:delText>Escopo</w:delText>
            </w:r>
            <w:r w:rsidDel="00BC4F93">
              <w:rPr>
                <w:webHidden/>
              </w:rPr>
              <w:tab/>
              <w:delText>1</w:delText>
            </w:r>
          </w:del>
        </w:p>
        <w:p w14:paraId="4181B05E" w14:textId="77777777" w:rsidR="00C83871" w:rsidDel="00BC4F93" w:rsidRDefault="00C83871">
          <w:pPr>
            <w:pStyle w:val="Sumrio1"/>
            <w:tabs>
              <w:tab w:val="left" w:pos="660"/>
            </w:tabs>
            <w:rPr>
              <w:del w:id="375" w:author="WILLIAM FRANCISCO LEITE" w:date="2016-06-22T21:21:00Z"/>
              <w:rFonts w:asciiTheme="minorHAnsi" w:eastAsiaTheme="minorEastAsia" w:hAnsiTheme="minorHAnsi" w:cstheme="minorBidi"/>
              <w:b w:val="0"/>
              <w:color w:val="auto"/>
              <w:sz w:val="22"/>
              <w:szCs w:val="22"/>
            </w:rPr>
          </w:pPr>
          <w:del w:id="376" w:author="WILLIAM FRANCISCO LEITE" w:date="2016-06-22T21:21:00Z">
            <w:r w:rsidRPr="00BC4F93" w:rsidDel="00BC4F93">
              <w:rPr>
                <w:rPrChange w:id="377" w:author="WILLIAM FRANCISCO LEITE" w:date="2016-06-22T21:21:00Z">
                  <w:rPr>
                    <w:rStyle w:val="Hyperlink"/>
                  </w:rPr>
                </w:rPrChange>
              </w:rPr>
              <w:delText>1.5.</w:delText>
            </w:r>
            <w:r w:rsidDel="00BC4F93">
              <w:rPr>
                <w:rFonts w:asciiTheme="minorHAnsi" w:eastAsiaTheme="minorEastAsia" w:hAnsiTheme="minorHAnsi" w:cstheme="minorBidi"/>
                <w:b w:val="0"/>
                <w:color w:val="auto"/>
                <w:sz w:val="22"/>
                <w:szCs w:val="22"/>
              </w:rPr>
              <w:tab/>
            </w:r>
            <w:r w:rsidRPr="00BC4F93" w:rsidDel="00BC4F93">
              <w:rPr>
                <w:rPrChange w:id="378" w:author="WILLIAM FRANCISCO LEITE" w:date="2016-06-22T21:21:00Z">
                  <w:rPr>
                    <w:rStyle w:val="Hyperlink"/>
                  </w:rPr>
                </w:rPrChange>
              </w:rPr>
              <w:delText>Metodologia</w:delText>
            </w:r>
            <w:r w:rsidDel="00BC4F93">
              <w:rPr>
                <w:webHidden/>
              </w:rPr>
              <w:tab/>
              <w:delText>1</w:delText>
            </w:r>
          </w:del>
        </w:p>
        <w:p w14:paraId="2757D460" w14:textId="77777777" w:rsidR="00C83871" w:rsidDel="00BC4F93" w:rsidRDefault="00C83871">
          <w:pPr>
            <w:pStyle w:val="Sumrio1"/>
            <w:tabs>
              <w:tab w:val="left" w:pos="660"/>
            </w:tabs>
            <w:rPr>
              <w:del w:id="379" w:author="WILLIAM FRANCISCO LEITE" w:date="2016-06-22T21:21:00Z"/>
              <w:rFonts w:asciiTheme="minorHAnsi" w:eastAsiaTheme="minorEastAsia" w:hAnsiTheme="minorHAnsi" w:cstheme="minorBidi"/>
              <w:b w:val="0"/>
              <w:color w:val="auto"/>
              <w:sz w:val="22"/>
              <w:szCs w:val="22"/>
            </w:rPr>
          </w:pPr>
          <w:del w:id="380" w:author="WILLIAM FRANCISCO LEITE" w:date="2016-06-22T21:21:00Z">
            <w:r w:rsidRPr="00BC4F93" w:rsidDel="00BC4F93">
              <w:rPr>
                <w:rPrChange w:id="381" w:author="WILLIAM FRANCISCO LEITE" w:date="2016-06-22T21:21:00Z">
                  <w:rPr>
                    <w:rStyle w:val="Hyperlink"/>
                  </w:rPr>
                </w:rPrChange>
              </w:rPr>
              <w:delText>1.6.</w:delText>
            </w:r>
            <w:r w:rsidDel="00BC4F93">
              <w:rPr>
                <w:rFonts w:asciiTheme="minorHAnsi" w:eastAsiaTheme="minorEastAsia" w:hAnsiTheme="minorHAnsi" w:cstheme="minorBidi"/>
                <w:b w:val="0"/>
                <w:color w:val="auto"/>
                <w:sz w:val="22"/>
                <w:szCs w:val="22"/>
              </w:rPr>
              <w:tab/>
            </w:r>
            <w:r w:rsidRPr="00BC4F93" w:rsidDel="00BC4F93">
              <w:rPr>
                <w:rPrChange w:id="382" w:author="WILLIAM FRANCISCO LEITE" w:date="2016-06-22T21:21:00Z">
                  <w:rPr>
                    <w:rStyle w:val="Hyperlink"/>
                  </w:rPr>
                </w:rPrChange>
              </w:rPr>
              <w:delText>Organização do Trabalho</w:delText>
            </w:r>
            <w:r w:rsidDel="00BC4F93">
              <w:rPr>
                <w:webHidden/>
              </w:rPr>
              <w:tab/>
              <w:delText>1</w:delText>
            </w:r>
          </w:del>
        </w:p>
        <w:p w14:paraId="6F7B32A0" w14:textId="77777777" w:rsidR="00C83871" w:rsidDel="00BC4F93" w:rsidRDefault="00C83871">
          <w:pPr>
            <w:pStyle w:val="Sumrio1"/>
            <w:tabs>
              <w:tab w:val="left" w:pos="480"/>
            </w:tabs>
            <w:rPr>
              <w:del w:id="383" w:author="WILLIAM FRANCISCO LEITE" w:date="2016-06-22T21:21:00Z"/>
              <w:rFonts w:asciiTheme="minorHAnsi" w:eastAsiaTheme="minorEastAsia" w:hAnsiTheme="minorHAnsi" w:cstheme="minorBidi"/>
              <w:b w:val="0"/>
              <w:color w:val="auto"/>
              <w:sz w:val="22"/>
              <w:szCs w:val="22"/>
            </w:rPr>
          </w:pPr>
          <w:del w:id="384" w:author="WILLIAM FRANCISCO LEITE" w:date="2016-06-22T21:21:00Z">
            <w:r w:rsidRPr="00BC4F93" w:rsidDel="00BC4F93">
              <w:rPr>
                <w:rPrChange w:id="385" w:author="WILLIAM FRANCISCO LEITE" w:date="2016-06-22T21:21:00Z">
                  <w:rPr>
                    <w:rStyle w:val="Hyperlink"/>
                  </w:rPr>
                </w:rPrChange>
              </w:rPr>
              <w:delText>2.</w:delText>
            </w:r>
            <w:r w:rsidDel="00BC4F93">
              <w:rPr>
                <w:rFonts w:asciiTheme="minorHAnsi" w:eastAsiaTheme="minorEastAsia" w:hAnsiTheme="minorHAnsi" w:cstheme="minorBidi"/>
                <w:b w:val="0"/>
                <w:color w:val="auto"/>
                <w:sz w:val="22"/>
                <w:szCs w:val="22"/>
              </w:rPr>
              <w:tab/>
            </w:r>
            <w:r w:rsidRPr="00BC4F93" w:rsidDel="00BC4F93">
              <w:rPr>
                <w:rPrChange w:id="386" w:author="WILLIAM FRANCISCO LEITE" w:date="2016-06-22T21:21:00Z">
                  <w:rPr>
                    <w:rStyle w:val="Hyperlink"/>
                  </w:rPr>
                </w:rPrChange>
              </w:rPr>
              <w:delText>REVISÃO DA LITERATURA</w:delText>
            </w:r>
            <w:r w:rsidDel="00BC4F93">
              <w:rPr>
                <w:webHidden/>
              </w:rPr>
              <w:tab/>
              <w:delText>2</w:delText>
            </w:r>
          </w:del>
        </w:p>
        <w:p w14:paraId="64521677" w14:textId="77777777" w:rsidR="00C83871" w:rsidDel="00BC4F93" w:rsidRDefault="00C83871">
          <w:pPr>
            <w:pStyle w:val="Sumrio1"/>
            <w:tabs>
              <w:tab w:val="left" w:pos="660"/>
            </w:tabs>
            <w:rPr>
              <w:del w:id="387" w:author="WILLIAM FRANCISCO LEITE" w:date="2016-06-22T21:21:00Z"/>
              <w:rFonts w:asciiTheme="minorHAnsi" w:eastAsiaTheme="minorEastAsia" w:hAnsiTheme="minorHAnsi" w:cstheme="minorBidi"/>
              <w:b w:val="0"/>
              <w:color w:val="auto"/>
              <w:sz w:val="22"/>
              <w:szCs w:val="22"/>
            </w:rPr>
          </w:pPr>
          <w:del w:id="388" w:author="WILLIAM FRANCISCO LEITE" w:date="2016-06-22T21:21:00Z">
            <w:r w:rsidRPr="00BC4F93" w:rsidDel="00BC4F93">
              <w:rPr>
                <w:rPrChange w:id="389" w:author="WILLIAM FRANCISCO LEITE" w:date="2016-06-22T21:21:00Z">
                  <w:rPr>
                    <w:rStyle w:val="Hyperlink"/>
                  </w:rPr>
                </w:rPrChange>
              </w:rPr>
              <w:delText>2.1.</w:delText>
            </w:r>
            <w:r w:rsidDel="00BC4F93">
              <w:rPr>
                <w:rFonts w:asciiTheme="minorHAnsi" w:eastAsiaTheme="minorEastAsia" w:hAnsiTheme="minorHAnsi" w:cstheme="minorBidi"/>
                <w:b w:val="0"/>
                <w:color w:val="auto"/>
                <w:sz w:val="22"/>
                <w:szCs w:val="22"/>
              </w:rPr>
              <w:tab/>
            </w:r>
            <w:r w:rsidRPr="00BC4F93" w:rsidDel="00BC4F93">
              <w:rPr>
                <w:rPrChange w:id="390" w:author="WILLIAM FRANCISCO LEITE" w:date="2016-06-22T21:21:00Z">
                  <w:rPr>
                    <w:rStyle w:val="Hyperlink"/>
                  </w:rPr>
                </w:rPrChange>
              </w:rPr>
              <w:delText>API</w:delText>
            </w:r>
            <w:r w:rsidDel="00BC4F93">
              <w:rPr>
                <w:webHidden/>
              </w:rPr>
              <w:tab/>
              <w:delText>2</w:delText>
            </w:r>
          </w:del>
        </w:p>
        <w:p w14:paraId="3C34B443" w14:textId="77777777" w:rsidR="00C83871" w:rsidDel="00BC4F93" w:rsidRDefault="00C83871">
          <w:pPr>
            <w:pStyle w:val="Sumrio1"/>
            <w:tabs>
              <w:tab w:val="left" w:pos="660"/>
            </w:tabs>
            <w:rPr>
              <w:del w:id="391" w:author="WILLIAM FRANCISCO LEITE" w:date="2016-06-22T21:21:00Z"/>
              <w:rFonts w:asciiTheme="minorHAnsi" w:eastAsiaTheme="minorEastAsia" w:hAnsiTheme="minorHAnsi" w:cstheme="minorBidi"/>
              <w:b w:val="0"/>
              <w:color w:val="auto"/>
              <w:sz w:val="22"/>
              <w:szCs w:val="22"/>
            </w:rPr>
          </w:pPr>
          <w:del w:id="392" w:author="WILLIAM FRANCISCO LEITE" w:date="2016-06-22T21:21:00Z">
            <w:r w:rsidRPr="00BC4F93" w:rsidDel="00BC4F93">
              <w:rPr>
                <w:rPrChange w:id="393" w:author="WILLIAM FRANCISCO LEITE" w:date="2016-06-22T21:21:00Z">
                  <w:rPr>
                    <w:rStyle w:val="Hyperlink"/>
                  </w:rPr>
                </w:rPrChange>
              </w:rPr>
              <w:delText>2.2.</w:delText>
            </w:r>
            <w:r w:rsidDel="00BC4F93">
              <w:rPr>
                <w:rFonts w:asciiTheme="minorHAnsi" w:eastAsiaTheme="minorEastAsia" w:hAnsiTheme="minorHAnsi" w:cstheme="minorBidi"/>
                <w:b w:val="0"/>
                <w:color w:val="auto"/>
                <w:sz w:val="22"/>
                <w:szCs w:val="22"/>
              </w:rPr>
              <w:tab/>
            </w:r>
            <w:r w:rsidRPr="00BC4F93" w:rsidDel="00BC4F93">
              <w:rPr>
                <w:rPrChange w:id="394" w:author="WILLIAM FRANCISCO LEITE" w:date="2016-06-22T21:21:00Z">
                  <w:rPr>
                    <w:rStyle w:val="Hyperlink"/>
                  </w:rPr>
                </w:rPrChange>
              </w:rPr>
              <w:delText>Modelo de Entidade Relacional (MER):</w:delText>
            </w:r>
            <w:r w:rsidDel="00BC4F93">
              <w:rPr>
                <w:webHidden/>
              </w:rPr>
              <w:tab/>
              <w:delText>3</w:delText>
            </w:r>
          </w:del>
        </w:p>
        <w:p w14:paraId="4CF450CC" w14:textId="77777777" w:rsidR="00C83871" w:rsidDel="00BC4F93" w:rsidRDefault="00C83871">
          <w:pPr>
            <w:pStyle w:val="Sumrio1"/>
            <w:tabs>
              <w:tab w:val="left" w:pos="880"/>
            </w:tabs>
            <w:rPr>
              <w:del w:id="395" w:author="WILLIAM FRANCISCO LEITE" w:date="2016-06-22T21:21:00Z"/>
              <w:rFonts w:asciiTheme="minorHAnsi" w:eastAsiaTheme="minorEastAsia" w:hAnsiTheme="minorHAnsi" w:cstheme="minorBidi"/>
              <w:b w:val="0"/>
              <w:color w:val="auto"/>
              <w:sz w:val="22"/>
              <w:szCs w:val="22"/>
            </w:rPr>
          </w:pPr>
          <w:del w:id="396" w:author="WILLIAM FRANCISCO LEITE" w:date="2016-06-22T21:21:00Z">
            <w:r w:rsidRPr="00BC4F93" w:rsidDel="00BC4F93">
              <w:rPr>
                <w:rPrChange w:id="397" w:author="WILLIAM FRANCISCO LEITE" w:date="2016-06-22T21:21:00Z">
                  <w:rPr>
                    <w:rStyle w:val="Hyperlink"/>
                  </w:rPr>
                </w:rPrChange>
              </w:rPr>
              <w:delText>2.2.1.</w:delText>
            </w:r>
            <w:r w:rsidDel="00BC4F93">
              <w:rPr>
                <w:rFonts w:asciiTheme="minorHAnsi" w:eastAsiaTheme="minorEastAsia" w:hAnsiTheme="minorHAnsi" w:cstheme="minorBidi"/>
                <w:b w:val="0"/>
                <w:color w:val="auto"/>
                <w:sz w:val="22"/>
                <w:szCs w:val="22"/>
              </w:rPr>
              <w:tab/>
            </w:r>
            <w:r w:rsidRPr="00BC4F93" w:rsidDel="00BC4F93">
              <w:rPr>
                <w:rPrChange w:id="398" w:author="WILLIAM FRANCISCO LEITE" w:date="2016-06-22T21:21:00Z">
                  <w:rPr>
                    <w:rStyle w:val="Hyperlink"/>
                  </w:rPr>
                </w:rPrChange>
              </w:rPr>
              <w:delText>Entidades</w:delText>
            </w:r>
            <w:r w:rsidDel="00BC4F93">
              <w:rPr>
                <w:webHidden/>
              </w:rPr>
              <w:tab/>
              <w:delText>3</w:delText>
            </w:r>
          </w:del>
        </w:p>
        <w:p w14:paraId="53CC6F82" w14:textId="77777777" w:rsidR="00C83871" w:rsidDel="00BC4F93" w:rsidRDefault="00C83871">
          <w:pPr>
            <w:pStyle w:val="Sumrio1"/>
            <w:tabs>
              <w:tab w:val="left" w:pos="880"/>
            </w:tabs>
            <w:rPr>
              <w:del w:id="399" w:author="WILLIAM FRANCISCO LEITE" w:date="2016-06-22T21:21:00Z"/>
              <w:rFonts w:asciiTheme="minorHAnsi" w:eastAsiaTheme="minorEastAsia" w:hAnsiTheme="minorHAnsi" w:cstheme="minorBidi"/>
              <w:b w:val="0"/>
              <w:color w:val="auto"/>
              <w:sz w:val="22"/>
              <w:szCs w:val="22"/>
            </w:rPr>
          </w:pPr>
          <w:del w:id="400" w:author="WILLIAM FRANCISCO LEITE" w:date="2016-06-22T21:21:00Z">
            <w:r w:rsidRPr="00BC4F93" w:rsidDel="00BC4F93">
              <w:rPr>
                <w:rPrChange w:id="401" w:author="WILLIAM FRANCISCO LEITE" w:date="2016-06-22T21:21:00Z">
                  <w:rPr>
                    <w:rStyle w:val="Hyperlink"/>
                  </w:rPr>
                </w:rPrChange>
              </w:rPr>
              <w:delText>2.2.2.</w:delText>
            </w:r>
            <w:r w:rsidDel="00BC4F93">
              <w:rPr>
                <w:rFonts w:asciiTheme="minorHAnsi" w:eastAsiaTheme="minorEastAsia" w:hAnsiTheme="minorHAnsi" w:cstheme="minorBidi"/>
                <w:b w:val="0"/>
                <w:color w:val="auto"/>
                <w:sz w:val="22"/>
                <w:szCs w:val="22"/>
              </w:rPr>
              <w:tab/>
            </w:r>
            <w:r w:rsidRPr="00BC4F93" w:rsidDel="00BC4F93">
              <w:rPr>
                <w:rPrChange w:id="402" w:author="WILLIAM FRANCISCO LEITE" w:date="2016-06-22T21:21:00Z">
                  <w:rPr>
                    <w:rStyle w:val="Hyperlink"/>
                  </w:rPr>
                </w:rPrChange>
              </w:rPr>
              <w:delText>Relacionamentos</w:delText>
            </w:r>
            <w:r w:rsidDel="00BC4F93">
              <w:rPr>
                <w:webHidden/>
              </w:rPr>
              <w:tab/>
              <w:delText>4</w:delText>
            </w:r>
          </w:del>
        </w:p>
        <w:p w14:paraId="64DEC06A" w14:textId="77777777" w:rsidR="00C83871" w:rsidDel="00BC4F93" w:rsidRDefault="00C83871">
          <w:pPr>
            <w:pStyle w:val="Sumrio1"/>
            <w:tabs>
              <w:tab w:val="left" w:pos="880"/>
            </w:tabs>
            <w:rPr>
              <w:del w:id="403" w:author="WILLIAM FRANCISCO LEITE" w:date="2016-06-22T21:21:00Z"/>
              <w:rFonts w:asciiTheme="minorHAnsi" w:eastAsiaTheme="minorEastAsia" w:hAnsiTheme="minorHAnsi" w:cstheme="minorBidi"/>
              <w:b w:val="0"/>
              <w:color w:val="auto"/>
              <w:sz w:val="22"/>
              <w:szCs w:val="22"/>
            </w:rPr>
          </w:pPr>
          <w:del w:id="404" w:author="WILLIAM FRANCISCO LEITE" w:date="2016-06-22T21:21:00Z">
            <w:r w:rsidRPr="00BC4F93" w:rsidDel="00BC4F93">
              <w:rPr>
                <w:rPrChange w:id="405" w:author="WILLIAM FRANCISCO LEITE" w:date="2016-06-22T21:21:00Z">
                  <w:rPr>
                    <w:rStyle w:val="Hyperlink"/>
                  </w:rPr>
                </w:rPrChange>
              </w:rPr>
              <w:delText>2.2.3.</w:delText>
            </w:r>
            <w:r w:rsidDel="00BC4F93">
              <w:rPr>
                <w:rFonts w:asciiTheme="minorHAnsi" w:eastAsiaTheme="minorEastAsia" w:hAnsiTheme="minorHAnsi" w:cstheme="minorBidi"/>
                <w:b w:val="0"/>
                <w:color w:val="auto"/>
                <w:sz w:val="22"/>
                <w:szCs w:val="22"/>
              </w:rPr>
              <w:tab/>
            </w:r>
            <w:r w:rsidRPr="00BC4F93" w:rsidDel="00BC4F93">
              <w:rPr>
                <w:rPrChange w:id="406" w:author="WILLIAM FRANCISCO LEITE" w:date="2016-06-22T21:21:00Z">
                  <w:rPr>
                    <w:rStyle w:val="Hyperlink"/>
                  </w:rPr>
                </w:rPrChange>
              </w:rPr>
              <w:delText>Atributo</w:delText>
            </w:r>
            <w:r w:rsidDel="00BC4F93">
              <w:rPr>
                <w:webHidden/>
              </w:rPr>
              <w:tab/>
              <w:delText>4</w:delText>
            </w:r>
          </w:del>
        </w:p>
        <w:p w14:paraId="50889BD1" w14:textId="77777777" w:rsidR="00C83871" w:rsidDel="00BC4F93" w:rsidRDefault="00C83871">
          <w:pPr>
            <w:pStyle w:val="Sumrio1"/>
            <w:tabs>
              <w:tab w:val="left" w:pos="660"/>
            </w:tabs>
            <w:rPr>
              <w:del w:id="407" w:author="WILLIAM FRANCISCO LEITE" w:date="2016-06-22T21:21:00Z"/>
              <w:rFonts w:asciiTheme="minorHAnsi" w:eastAsiaTheme="minorEastAsia" w:hAnsiTheme="minorHAnsi" w:cstheme="minorBidi"/>
              <w:b w:val="0"/>
              <w:color w:val="auto"/>
              <w:sz w:val="22"/>
              <w:szCs w:val="22"/>
            </w:rPr>
          </w:pPr>
          <w:del w:id="408" w:author="WILLIAM FRANCISCO LEITE" w:date="2016-06-22T21:21:00Z">
            <w:r w:rsidRPr="00BC4F93" w:rsidDel="00BC4F93">
              <w:rPr>
                <w:rPrChange w:id="409" w:author="WILLIAM FRANCISCO LEITE" w:date="2016-06-22T21:21:00Z">
                  <w:rPr>
                    <w:rStyle w:val="Hyperlink"/>
                  </w:rPr>
                </w:rPrChange>
              </w:rPr>
              <w:delText>2.3.</w:delText>
            </w:r>
            <w:r w:rsidDel="00BC4F93">
              <w:rPr>
                <w:rFonts w:asciiTheme="minorHAnsi" w:eastAsiaTheme="minorEastAsia" w:hAnsiTheme="minorHAnsi" w:cstheme="minorBidi"/>
                <w:b w:val="0"/>
                <w:color w:val="auto"/>
                <w:sz w:val="22"/>
                <w:szCs w:val="22"/>
              </w:rPr>
              <w:tab/>
            </w:r>
            <w:r w:rsidRPr="00BC4F93" w:rsidDel="00BC4F93">
              <w:rPr>
                <w:rPrChange w:id="410" w:author="WILLIAM FRANCISCO LEITE" w:date="2016-06-22T21:21:00Z">
                  <w:rPr>
                    <w:rStyle w:val="Hyperlink"/>
                  </w:rPr>
                </w:rPrChange>
              </w:rPr>
              <w:delText>BPM (Business Process Model)</w:delText>
            </w:r>
            <w:r w:rsidDel="00BC4F93">
              <w:rPr>
                <w:webHidden/>
              </w:rPr>
              <w:tab/>
              <w:delText>5</w:delText>
            </w:r>
          </w:del>
        </w:p>
        <w:p w14:paraId="23CE7DB0" w14:textId="77777777" w:rsidR="00C83871" w:rsidDel="00BC4F93" w:rsidRDefault="00C83871">
          <w:pPr>
            <w:pStyle w:val="Sumrio1"/>
            <w:tabs>
              <w:tab w:val="left" w:pos="660"/>
            </w:tabs>
            <w:rPr>
              <w:del w:id="411" w:author="WILLIAM FRANCISCO LEITE" w:date="2016-06-22T21:21:00Z"/>
              <w:rFonts w:asciiTheme="minorHAnsi" w:eastAsiaTheme="minorEastAsia" w:hAnsiTheme="minorHAnsi" w:cstheme="minorBidi"/>
              <w:b w:val="0"/>
              <w:color w:val="auto"/>
              <w:sz w:val="22"/>
              <w:szCs w:val="22"/>
            </w:rPr>
          </w:pPr>
          <w:del w:id="412" w:author="WILLIAM FRANCISCO LEITE" w:date="2016-06-22T21:21:00Z">
            <w:r w:rsidRPr="00BC4F93" w:rsidDel="00BC4F93">
              <w:rPr>
                <w:rPrChange w:id="413" w:author="WILLIAM FRANCISCO LEITE" w:date="2016-06-22T21:21:00Z">
                  <w:rPr>
                    <w:rStyle w:val="Hyperlink"/>
                  </w:rPr>
                </w:rPrChange>
              </w:rPr>
              <w:delText>2.4.</w:delText>
            </w:r>
            <w:r w:rsidDel="00BC4F93">
              <w:rPr>
                <w:rFonts w:asciiTheme="minorHAnsi" w:eastAsiaTheme="minorEastAsia" w:hAnsiTheme="minorHAnsi" w:cstheme="minorBidi"/>
                <w:b w:val="0"/>
                <w:color w:val="auto"/>
                <w:sz w:val="22"/>
                <w:szCs w:val="22"/>
              </w:rPr>
              <w:tab/>
            </w:r>
            <w:r w:rsidRPr="00BC4F93" w:rsidDel="00BC4F93">
              <w:rPr>
                <w:rPrChange w:id="414" w:author="WILLIAM FRANCISCO LEITE" w:date="2016-06-22T21:21:00Z">
                  <w:rPr>
                    <w:rStyle w:val="Hyperlink"/>
                  </w:rPr>
                </w:rPrChange>
              </w:rPr>
              <w:delText>Protocolo HTTP (Hyper Transfer Protocol)</w:delText>
            </w:r>
            <w:r w:rsidDel="00BC4F93">
              <w:rPr>
                <w:webHidden/>
              </w:rPr>
              <w:tab/>
              <w:delText>5</w:delText>
            </w:r>
          </w:del>
        </w:p>
        <w:p w14:paraId="43B89DD5" w14:textId="77777777" w:rsidR="00C83871" w:rsidDel="00BC4F93" w:rsidRDefault="00C83871">
          <w:pPr>
            <w:pStyle w:val="Sumrio1"/>
            <w:tabs>
              <w:tab w:val="left" w:pos="660"/>
            </w:tabs>
            <w:rPr>
              <w:del w:id="415" w:author="WILLIAM FRANCISCO LEITE" w:date="2016-06-22T21:21:00Z"/>
              <w:rFonts w:asciiTheme="minorHAnsi" w:eastAsiaTheme="minorEastAsia" w:hAnsiTheme="minorHAnsi" w:cstheme="minorBidi"/>
              <w:b w:val="0"/>
              <w:color w:val="auto"/>
              <w:sz w:val="22"/>
              <w:szCs w:val="22"/>
            </w:rPr>
          </w:pPr>
          <w:del w:id="416" w:author="WILLIAM FRANCISCO LEITE" w:date="2016-06-22T21:21:00Z">
            <w:r w:rsidRPr="00BC4F93" w:rsidDel="00BC4F93">
              <w:rPr>
                <w:rPrChange w:id="417" w:author="WILLIAM FRANCISCO LEITE" w:date="2016-06-22T21:21:00Z">
                  <w:rPr>
                    <w:rStyle w:val="Hyperlink"/>
                  </w:rPr>
                </w:rPrChange>
              </w:rPr>
              <w:delText>2.5.</w:delText>
            </w:r>
            <w:r w:rsidDel="00BC4F93">
              <w:rPr>
                <w:rFonts w:asciiTheme="minorHAnsi" w:eastAsiaTheme="minorEastAsia" w:hAnsiTheme="minorHAnsi" w:cstheme="minorBidi"/>
                <w:b w:val="0"/>
                <w:color w:val="auto"/>
                <w:sz w:val="22"/>
                <w:szCs w:val="22"/>
              </w:rPr>
              <w:tab/>
            </w:r>
            <w:r w:rsidRPr="00BC4F93" w:rsidDel="00BC4F93">
              <w:rPr>
                <w:rPrChange w:id="418" w:author="WILLIAM FRANCISCO LEITE" w:date="2016-06-22T21:21:00Z">
                  <w:rPr>
                    <w:rStyle w:val="Hyperlink"/>
                  </w:rPr>
                </w:rPrChange>
              </w:rPr>
              <w:delText>Arquitetura REST</w:delText>
            </w:r>
            <w:r w:rsidDel="00BC4F93">
              <w:rPr>
                <w:webHidden/>
              </w:rPr>
              <w:tab/>
              <w:delText>5</w:delText>
            </w:r>
          </w:del>
        </w:p>
        <w:p w14:paraId="1C8BC681" w14:textId="77777777" w:rsidR="00C83871" w:rsidDel="00BC4F93" w:rsidRDefault="00C83871">
          <w:pPr>
            <w:pStyle w:val="Sumrio1"/>
            <w:tabs>
              <w:tab w:val="left" w:pos="660"/>
            </w:tabs>
            <w:rPr>
              <w:del w:id="419" w:author="WILLIAM FRANCISCO LEITE" w:date="2016-06-22T21:21:00Z"/>
              <w:rFonts w:asciiTheme="minorHAnsi" w:eastAsiaTheme="minorEastAsia" w:hAnsiTheme="minorHAnsi" w:cstheme="minorBidi"/>
              <w:b w:val="0"/>
              <w:color w:val="auto"/>
              <w:sz w:val="22"/>
              <w:szCs w:val="22"/>
            </w:rPr>
          </w:pPr>
          <w:del w:id="420" w:author="WILLIAM FRANCISCO LEITE" w:date="2016-06-22T21:21:00Z">
            <w:r w:rsidRPr="00BC4F93" w:rsidDel="00BC4F93">
              <w:rPr>
                <w:rPrChange w:id="421" w:author="WILLIAM FRANCISCO LEITE" w:date="2016-06-22T21:21:00Z">
                  <w:rPr>
                    <w:rStyle w:val="Hyperlink"/>
                  </w:rPr>
                </w:rPrChange>
              </w:rPr>
              <w:delText>2.6.</w:delText>
            </w:r>
            <w:r w:rsidDel="00BC4F93">
              <w:rPr>
                <w:rFonts w:asciiTheme="minorHAnsi" w:eastAsiaTheme="minorEastAsia" w:hAnsiTheme="minorHAnsi" w:cstheme="minorBidi"/>
                <w:b w:val="0"/>
                <w:color w:val="auto"/>
                <w:sz w:val="22"/>
                <w:szCs w:val="22"/>
              </w:rPr>
              <w:tab/>
            </w:r>
            <w:r w:rsidRPr="00BC4F93" w:rsidDel="00BC4F93">
              <w:rPr>
                <w:rPrChange w:id="422" w:author="WILLIAM FRANCISCO LEITE" w:date="2016-06-22T21:21:00Z">
                  <w:rPr>
                    <w:rStyle w:val="Hyperlink"/>
                  </w:rPr>
                </w:rPrChange>
              </w:rPr>
              <w:delText>RESTful</w:delText>
            </w:r>
            <w:r w:rsidDel="00BC4F93">
              <w:rPr>
                <w:webHidden/>
              </w:rPr>
              <w:tab/>
              <w:delText>6</w:delText>
            </w:r>
          </w:del>
        </w:p>
        <w:p w14:paraId="394AF956" w14:textId="77777777" w:rsidR="00C83871" w:rsidDel="00BC4F93" w:rsidRDefault="00C83871">
          <w:pPr>
            <w:pStyle w:val="Sumrio1"/>
            <w:tabs>
              <w:tab w:val="left" w:pos="660"/>
            </w:tabs>
            <w:rPr>
              <w:del w:id="423" w:author="WILLIAM FRANCISCO LEITE" w:date="2016-06-22T21:21:00Z"/>
              <w:rFonts w:asciiTheme="minorHAnsi" w:eastAsiaTheme="minorEastAsia" w:hAnsiTheme="minorHAnsi" w:cstheme="minorBidi"/>
              <w:b w:val="0"/>
              <w:color w:val="auto"/>
              <w:sz w:val="22"/>
              <w:szCs w:val="22"/>
            </w:rPr>
          </w:pPr>
          <w:del w:id="424" w:author="WILLIAM FRANCISCO LEITE" w:date="2016-06-22T21:21:00Z">
            <w:r w:rsidRPr="00BC4F93" w:rsidDel="00BC4F93">
              <w:rPr>
                <w:rPrChange w:id="425" w:author="WILLIAM FRANCISCO LEITE" w:date="2016-06-22T21:21:00Z">
                  <w:rPr>
                    <w:rStyle w:val="Hyperlink"/>
                  </w:rPr>
                </w:rPrChange>
              </w:rPr>
              <w:delText>2.7.</w:delText>
            </w:r>
            <w:r w:rsidDel="00BC4F93">
              <w:rPr>
                <w:rFonts w:asciiTheme="minorHAnsi" w:eastAsiaTheme="minorEastAsia" w:hAnsiTheme="minorHAnsi" w:cstheme="minorBidi"/>
                <w:b w:val="0"/>
                <w:color w:val="auto"/>
                <w:sz w:val="22"/>
                <w:szCs w:val="22"/>
              </w:rPr>
              <w:tab/>
            </w:r>
            <w:r w:rsidRPr="00BC4F93" w:rsidDel="00BC4F93">
              <w:rPr>
                <w:rPrChange w:id="426" w:author="WILLIAM FRANCISCO LEITE" w:date="2016-06-22T21:21:00Z">
                  <w:rPr>
                    <w:rStyle w:val="Hyperlink"/>
                  </w:rPr>
                </w:rPrChange>
              </w:rPr>
              <w:delText>Swagger</w:delText>
            </w:r>
            <w:r w:rsidDel="00BC4F93">
              <w:rPr>
                <w:webHidden/>
              </w:rPr>
              <w:tab/>
              <w:delText>8</w:delText>
            </w:r>
          </w:del>
        </w:p>
        <w:p w14:paraId="0C4C341C" w14:textId="77777777" w:rsidR="00C83871" w:rsidDel="00BC4F93" w:rsidRDefault="00C83871">
          <w:pPr>
            <w:pStyle w:val="Sumrio1"/>
            <w:tabs>
              <w:tab w:val="left" w:pos="660"/>
            </w:tabs>
            <w:rPr>
              <w:del w:id="427" w:author="WILLIAM FRANCISCO LEITE" w:date="2016-06-22T21:21:00Z"/>
              <w:rFonts w:asciiTheme="minorHAnsi" w:eastAsiaTheme="minorEastAsia" w:hAnsiTheme="minorHAnsi" w:cstheme="minorBidi"/>
              <w:b w:val="0"/>
              <w:color w:val="auto"/>
              <w:sz w:val="22"/>
              <w:szCs w:val="22"/>
            </w:rPr>
          </w:pPr>
          <w:del w:id="428" w:author="WILLIAM FRANCISCO LEITE" w:date="2016-06-22T21:21:00Z">
            <w:r w:rsidRPr="00BC4F93" w:rsidDel="00BC4F93">
              <w:rPr>
                <w:rPrChange w:id="429" w:author="WILLIAM FRANCISCO LEITE" w:date="2016-06-22T21:21:00Z">
                  <w:rPr>
                    <w:rStyle w:val="Hyperlink"/>
                  </w:rPr>
                </w:rPrChange>
              </w:rPr>
              <w:delText>2.8.</w:delText>
            </w:r>
            <w:r w:rsidDel="00BC4F93">
              <w:rPr>
                <w:rFonts w:asciiTheme="minorHAnsi" w:eastAsiaTheme="minorEastAsia" w:hAnsiTheme="minorHAnsi" w:cstheme="minorBidi"/>
                <w:b w:val="0"/>
                <w:color w:val="auto"/>
                <w:sz w:val="22"/>
                <w:szCs w:val="22"/>
              </w:rPr>
              <w:tab/>
            </w:r>
            <w:r w:rsidRPr="00BC4F93" w:rsidDel="00BC4F93">
              <w:rPr>
                <w:rPrChange w:id="430" w:author="WILLIAM FRANCISCO LEITE" w:date="2016-06-22T21:21:00Z">
                  <w:rPr>
                    <w:rStyle w:val="Hyperlink"/>
                  </w:rPr>
                </w:rPrChange>
              </w:rPr>
              <w:delText>TDD (Test Driven Development)</w:delText>
            </w:r>
            <w:r w:rsidDel="00BC4F93">
              <w:rPr>
                <w:webHidden/>
              </w:rPr>
              <w:tab/>
              <w:delText>8</w:delText>
            </w:r>
          </w:del>
        </w:p>
        <w:p w14:paraId="6277BDCF" w14:textId="77777777" w:rsidR="00C83871" w:rsidDel="00BC4F93" w:rsidRDefault="00C83871">
          <w:pPr>
            <w:pStyle w:val="Sumrio1"/>
            <w:tabs>
              <w:tab w:val="left" w:pos="880"/>
            </w:tabs>
            <w:rPr>
              <w:del w:id="431" w:author="WILLIAM FRANCISCO LEITE" w:date="2016-06-22T21:21:00Z"/>
              <w:rFonts w:asciiTheme="minorHAnsi" w:eastAsiaTheme="minorEastAsia" w:hAnsiTheme="minorHAnsi" w:cstheme="minorBidi"/>
              <w:b w:val="0"/>
              <w:color w:val="auto"/>
              <w:sz w:val="22"/>
              <w:szCs w:val="22"/>
            </w:rPr>
          </w:pPr>
          <w:del w:id="432" w:author="WILLIAM FRANCISCO LEITE" w:date="2016-06-22T21:21:00Z">
            <w:r w:rsidRPr="00BC4F93" w:rsidDel="00BC4F93">
              <w:rPr>
                <w:rPrChange w:id="433" w:author="WILLIAM FRANCISCO LEITE" w:date="2016-06-22T21:21:00Z">
                  <w:rPr>
                    <w:rStyle w:val="Hyperlink"/>
                  </w:rPr>
                </w:rPrChange>
              </w:rPr>
              <w:delText>2.8.1.</w:delText>
            </w:r>
            <w:r w:rsidDel="00BC4F93">
              <w:rPr>
                <w:rFonts w:asciiTheme="minorHAnsi" w:eastAsiaTheme="minorEastAsia" w:hAnsiTheme="minorHAnsi" w:cstheme="minorBidi"/>
                <w:b w:val="0"/>
                <w:color w:val="auto"/>
                <w:sz w:val="22"/>
                <w:szCs w:val="22"/>
              </w:rPr>
              <w:tab/>
            </w:r>
            <w:r w:rsidRPr="00BC4F93" w:rsidDel="00BC4F93">
              <w:rPr>
                <w:rPrChange w:id="434" w:author="WILLIAM FRANCISCO LEITE" w:date="2016-06-22T21:21:00Z">
                  <w:rPr>
                    <w:rStyle w:val="Hyperlink"/>
                  </w:rPr>
                </w:rPrChange>
              </w:rPr>
              <w:delText>Teste de Unidade</w:delText>
            </w:r>
            <w:r w:rsidDel="00BC4F93">
              <w:rPr>
                <w:webHidden/>
              </w:rPr>
              <w:tab/>
              <w:delText>8</w:delText>
            </w:r>
          </w:del>
        </w:p>
        <w:p w14:paraId="26B98B69" w14:textId="77777777" w:rsidR="00C83871" w:rsidDel="00BC4F93" w:rsidRDefault="00C83871">
          <w:pPr>
            <w:pStyle w:val="Sumrio1"/>
            <w:tabs>
              <w:tab w:val="left" w:pos="660"/>
            </w:tabs>
            <w:rPr>
              <w:del w:id="435" w:author="WILLIAM FRANCISCO LEITE" w:date="2016-06-22T21:21:00Z"/>
              <w:rFonts w:asciiTheme="minorHAnsi" w:eastAsiaTheme="minorEastAsia" w:hAnsiTheme="minorHAnsi" w:cstheme="minorBidi"/>
              <w:b w:val="0"/>
              <w:color w:val="auto"/>
              <w:sz w:val="22"/>
              <w:szCs w:val="22"/>
            </w:rPr>
          </w:pPr>
          <w:del w:id="436" w:author="WILLIAM FRANCISCO LEITE" w:date="2016-06-22T21:21:00Z">
            <w:r w:rsidRPr="00BC4F93" w:rsidDel="00BC4F93">
              <w:rPr>
                <w:rPrChange w:id="437" w:author="WILLIAM FRANCISCO LEITE" w:date="2016-06-22T21:21:00Z">
                  <w:rPr>
                    <w:rStyle w:val="Hyperlink"/>
                  </w:rPr>
                </w:rPrChange>
              </w:rPr>
              <w:delText>2.9.</w:delText>
            </w:r>
            <w:r w:rsidDel="00BC4F93">
              <w:rPr>
                <w:rFonts w:asciiTheme="minorHAnsi" w:eastAsiaTheme="minorEastAsia" w:hAnsiTheme="minorHAnsi" w:cstheme="minorBidi"/>
                <w:b w:val="0"/>
                <w:color w:val="auto"/>
                <w:sz w:val="22"/>
                <w:szCs w:val="22"/>
              </w:rPr>
              <w:tab/>
            </w:r>
            <w:r w:rsidRPr="00BC4F93" w:rsidDel="00BC4F93">
              <w:rPr>
                <w:rPrChange w:id="438" w:author="WILLIAM FRANCISCO LEITE" w:date="2016-06-22T21:21:00Z">
                  <w:rPr>
                    <w:rStyle w:val="Hyperlink"/>
                  </w:rPr>
                </w:rPrChange>
              </w:rPr>
              <w:delText>Personas</w:delText>
            </w:r>
            <w:r w:rsidDel="00BC4F93">
              <w:rPr>
                <w:webHidden/>
              </w:rPr>
              <w:tab/>
              <w:delText>9</w:delText>
            </w:r>
          </w:del>
        </w:p>
        <w:p w14:paraId="3726137C" w14:textId="77777777" w:rsidR="00C83871" w:rsidDel="00BC4F93" w:rsidRDefault="00C83871">
          <w:pPr>
            <w:pStyle w:val="Sumrio1"/>
            <w:tabs>
              <w:tab w:val="left" w:pos="880"/>
            </w:tabs>
            <w:rPr>
              <w:del w:id="439" w:author="WILLIAM FRANCISCO LEITE" w:date="2016-06-22T21:21:00Z"/>
              <w:rFonts w:asciiTheme="minorHAnsi" w:eastAsiaTheme="minorEastAsia" w:hAnsiTheme="minorHAnsi" w:cstheme="minorBidi"/>
              <w:b w:val="0"/>
              <w:color w:val="auto"/>
              <w:sz w:val="22"/>
              <w:szCs w:val="22"/>
            </w:rPr>
          </w:pPr>
          <w:del w:id="440" w:author="WILLIAM FRANCISCO LEITE" w:date="2016-06-22T21:21:00Z">
            <w:r w:rsidRPr="00BC4F93" w:rsidDel="00BC4F93">
              <w:rPr>
                <w:rPrChange w:id="441" w:author="WILLIAM FRANCISCO LEITE" w:date="2016-06-22T21:21:00Z">
                  <w:rPr>
                    <w:rStyle w:val="Hyperlink"/>
                  </w:rPr>
                </w:rPrChange>
              </w:rPr>
              <w:delText>2.10.</w:delText>
            </w:r>
            <w:r w:rsidDel="00BC4F93">
              <w:rPr>
                <w:rFonts w:asciiTheme="minorHAnsi" w:eastAsiaTheme="minorEastAsia" w:hAnsiTheme="minorHAnsi" w:cstheme="minorBidi"/>
                <w:b w:val="0"/>
                <w:color w:val="auto"/>
                <w:sz w:val="22"/>
                <w:szCs w:val="22"/>
              </w:rPr>
              <w:tab/>
            </w:r>
            <w:r w:rsidRPr="00BC4F93" w:rsidDel="00BC4F93">
              <w:rPr>
                <w:rPrChange w:id="442" w:author="WILLIAM FRANCISCO LEITE" w:date="2016-06-22T21:21:00Z">
                  <w:rPr>
                    <w:rStyle w:val="Hyperlink"/>
                  </w:rPr>
                </w:rPrChange>
              </w:rPr>
              <w:delText>Design de Interação</w:delText>
            </w:r>
            <w:r w:rsidDel="00BC4F93">
              <w:rPr>
                <w:webHidden/>
              </w:rPr>
              <w:tab/>
              <w:delText>9</w:delText>
            </w:r>
          </w:del>
        </w:p>
        <w:p w14:paraId="4AC65BCE" w14:textId="77777777" w:rsidR="00C83871" w:rsidDel="00BC4F93" w:rsidRDefault="00C83871">
          <w:pPr>
            <w:pStyle w:val="Sumrio1"/>
            <w:tabs>
              <w:tab w:val="left" w:pos="880"/>
            </w:tabs>
            <w:rPr>
              <w:del w:id="443" w:author="WILLIAM FRANCISCO LEITE" w:date="2016-06-22T21:21:00Z"/>
              <w:rFonts w:asciiTheme="minorHAnsi" w:eastAsiaTheme="minorEastAsia" w:hAnsiTheme="minorHAnsi" w:cstheme="minorBidi"/>
              <w:b w:val="0"/>
              <w:color w:val="auto"/>
              <w:sz w:val="22"/>
              <w:szCs w:val="22"/>
            </w:rPr>
          </w:pPr>
          <w:del w:id="444" w:author="WILLIAM FRANCISCO LEITE" w:date="2016-06-22T21:21:00Z">
            <w:r w:rsidRPr="00BC4F93" w:rsidDel="00BC4F93">
              <w:rPr>
                <w:rPrChange w:id="445" w:author="WILLIAM FRANCISCO LEITE" w:date="2016-06-22T21:21:00Z">
                  <w:rPr>
                    <w:rStyle w:val="Hyperlink"/>
                  </w:rPr>
                </w:rPrChange>
              </w:rPr>
              <w:delText>2.11.</w:delText>
            </w:r>
            <w:r w:rsidDel="00BC4F93">
              <w:rPr>
                <w:rFonts w:asciiTheme="minorHAnsi" w:eastAsiaTheme="minorEastAsia" w:hAnsiTheme="minorHAnsi" w:cstheme="minorBidi"/>
                <w:b w:val="0"/>
                <w:color w:val="auto"/>
                <w:sz w:val="22"/>
                <w:szCs w:val="22"/>
              </w:rPr>
              <w:tab/>
            </w:r>
            <w:r w:rsidRPr="00BC4F93" w:rsidDel="00BC4F93">
              <w:rPr>
                <w:rPrChange w:id="446" w:author="WILLIAM FRANCISCO LEITE" w:date="2016-06-22T21:21:00Z">
                  <w:rPr>
                    <w:rStyle w:val="Hyperlink"/>
                  </w:rPr>
                </w:rPrChange>
              </w:rPr>
              <w:delText>Material Design</w:delText>
            </w:r>
            <w:r w:rsidDel="00BC4F93">
              <w:rPr>
                <w:webHidden/>
              </w:rPr>
              <w:tab/>
              <w:delText>9</w:delText>
            </w:r>
          </w:del>
        </w:p>
        <w:p w14:paraId="36BCCCEC" w14:textId="77777777" w:rsidR="00C83871" w:rsidDel="00BC4F93" w:rsidRDefault="00C83871">
          <w:pPr>
            <w:pStyle w:val="Sumrio1"/>
            <w:tabs>
              <w:tab w:val="left" w:pos="1100"/>
            </w:tabs>
            <w:rPr>
              <w:del w:id="447" w:author="WILLIAM FRANCISCO LEITE" w:date="2016-06-22T21:21:00Z"/>
              <w:rFonts w:asciiTheme="minorHAnsi" w:eastAsiaTheme="minorEastAsia" w:hAnsiTheme="minorHAnsi" w:cstheme="minorBidi"/>
              <w:b w:val="0"/>
              <w:color w:val="auto"/>
              <w:sz w:val="22"/>
              <w:szCs w:val="22"/>
            </w:rPr>
          </w:pPr>
          <w:del w:id="448" w:author="WILLIAM FRANCISCO LEITE" w:date="2016-06-22T21:21:00Z">
            <w:r w:rsidRPr="00BC4F93" w:rsidDel="00BC4F93">
              <w:rPr>
                <w:rPrChange w:id="449" w:author="WILLIAM FRANCISCO LEITE" w:date="2016-06-22T21:21:00Z">
                  <w:rPr>
                    <w:rStyle w:val="Hyperlink"/>
                  </w:rPr>
                </w:rPrChange>
              </w:rPr>
              <w:delText>2.11.1.</w:delText>
            </w:r>
            <w:r w:rsidDel="00BC4F93">
              <w:rPr>
                <w:rFonts w:asciiTheme="minorHAnsi" w:eastAsiaTheme="minorEastAsia" w:hAnsiTheme="minorHAnsi" w:cstheme="minorBidi"/>
                <w:b w:val="0"/>
                <w:color w:val="auto"/>
                <w:sz w:val="22"/>
                <w:szCs w:val="22"/>
              </w:rPr>
              <w:tab/>
            </w:r>
            <w:r w:rsidRPr="00BC4F93" w:rsidDel="00BC4F93">
              <w:rPr>
                <w:rPrChange w:id="450" w:author="WILLIAM FRANCISCO LEITE" w:date="2016-06-22T21:21:00Z">
                  <w:rPr>
                    <w:rStyle w:val="Hyperlink"/>
                  </w:rPr>
                </w:rPrChange>
              </w:rPr>
              <w:delText>Princípios do Material Design</w:delText>
            </w:r>
            <w:r w:rsidDel="00BC4F93">
              <w:rPr>
                <w:webHidden/>
              </w:rPr>
              <w:tab/>
              <w:delText>10</w:delText>
            </w:r>
          </w:del>
        </w:p>
        <w:p w14:paraId="040E4078" w14:textId="77777777" w:rsidR="00C83871" w:rsidDel="00BC4F93" w:rsidRDefault="00C83871">
          <w:pPr>
            <w:pStyle w:val="Sumrio1"/>
            <w:tabs>
              <w:tab w:val="left" w:pos="1100"/>
            </w:tabs>
            <w:rPr>
              <w:del w:id="451" w:author="WILLIAM FRANCISCO LEITE" w:date="2016-06-22T21:21:00Z"/>
              <w:rFonts w:asciiTheme="minorHAnsi" w:eastAsiaTheme="minorEastAsia" w:hAnsiTheme="minorHAnsi" w:cstheme="minorBidi"/>
              <w:b w:val="0"/>
              <w:color w:val="auto"/>
              <w:sz w:val="22"/>
              <w:szCs w:val="22"/>
            </w:rPr>
          </w:pPr>
          <w:del w:id="452" w:author="WILLIAM FRANCISCO LEITE" w:date="2016-06-22T21:21:00Z">
            <w:r w:rsidRPr="00BC4F93" w:rsidDel="00BC4F93">
              <w:rPr>
                <w:rPrChange w:id="453" w:author="WILLIAM FRANCISCO LEITE" w:date="2016-06-22T21:21:00Z">
                  <w:rPr>
                    <w:rStyle w:val="Hyperlink"/>
                  </w:rPr>
                </w:rPrChange>
              </w:rPr>
              <w:delText>2.11.2.</w:delText>
            </w:r>
            <w:r w:rsidDel="00BC4F93">
              <w:rPr>
                <w:rFonts w:asciiTheme="minorHAnsi" w:eastAsiaTheme="minorEastAsia" w:hAnsiTheme="minorHAnsi" w:cstheme="minorBidi"/>
                <w:b w:val="0"/>
                <w:color w:val="auto"/>
                <w:sz w:val="22"/>
                <w:szCs w:val="22"/>
              </w:rPr>
              <w:tab/>
            </w:r>
            <w:r w:rsidRPr="00BC4F93" w:rsidDel="00BC4F93">
              <w:rPr>
                <w:rPrChange w:id="454" w:author="WILLIAM FRANCISCO LEITE" w:date="2016-06-22T21:21:00Z">
                  <w:rPr>
                    <w:rStyle w:val="Hyperlink"/>
                  </w:rPr>
                </w:rPrChange>
              </w:rPr>
              <w:delText>Material Design Aplicado na construção do “Protótipo”</w:delText>
            </w:r>
            <w:r w:rsidDel="00BC4F93">
              <w:rPr>
                <w:webHidden/>
              </w:rPr>
              <w:tab/>
              <w:delText>10</w:delText>
            </w:r>
          </w:del>
        </w:p>
        <w:p w14:paraId="31CC010E" w14:textId="77777777" w:rsidR="00C83871" w:rsidDel="00BC4F93" w:rsidRDefault="00C83871">
          <w:pPr>
            <w:pStyle w:val="Sumrio1"/>
            <w:tabs>
              <w:tab w:val="left" w:pos="880"/>
            </w:tabs>
            <w:rPr>
              <w:del w:id="455" w:author="WILLIAM FRANCISCO LEITE" w:date="2016-06-22T21:21:00Z"/>
              <w:rFonts w:asciiTheme="minorHAnsi" w:eastAsiaTheme="minorEastAsia" w:hAnsiTheme="minorHAnsi" w:cstheme="minorBidi"/>
              <w:b w:val="0"/>
              <w:color w:val="auto"/>
              <w:sz w:val="22"/>
              <w:szCs w:val="22"/>
            </w:rPr>
          </w:pPr>
          <w:del w:id="456" w:author="WILLIAM FRANCISCO LEITE" w:date="2016-06-22T21:21:00Z">
            <w:r w:rsidRPr="00BC4F93" w:rsidDel="00BC4F93">
              <w:rPr>
                <w:rPrChange w:id="457" w:author="WILLIAM FRANCISCO LEITE" w:date="2016-06-22T21:21:00Z">
                  <w:rPr>
                    <w:rStyle w:val="Hyperlink"/>
                  </w:rPr>
                </w:rPrChange>
              </w:rPr>
              <w:delText>2.12.</w:delText>
            </w:r>
            <w:r w:rsidDel="00BC4F93">
              <w:rPr>
                <w:rFonts w:asciiTheme="minorHAnsi" w:eastAsiaTheme="minorEastAsia" w:hAnsiTheme="minorHAnsi" w:cstheme="minorBidi"/>
                <w:b w:val="0"/>
                <w:color w:val="auto"/>
                <w:sz w:val="22"/>
                <w:szCs w:val="22"/>
              </w:rPr>
              <w:tab/>
            </w:r>
            <w:r w:rsidRPr="00BC4F93" w:rsidDel="00BC4F93">
              <w:rPr>
                <w:rPrChange w:id="458" w:author="WILLIAM FRANCISCO LEITE" w:date="2016-06-22T21:21:00Z">
                  <w:rPr>
                    <w:rStyle w:val="Hyperlink"/>
                  </w:rPr>
                </w:rPrChange>
              </w:rPr>
              <w:delText>Moodboard</w:delText>
            </w:r>
            <w:r w:rsidDel="00BC4F93">
              <w:rPr>
                <w:webHidden/>
              </w:rPr>
              <w:tab/>
              <w:delText>10</w:delText>
            </w:r>
          </w:del>
        </w:p>
        <w:p w14:paraId="7A51382B" w14:textId="77777777" w:rsidR="00C83871" w:rsidDel="00BC4F93" w:rsidRDefault="00C83871">
          <w:pPr>
            <w:pStyle w:val="Sumrio1"/>
            <w:tabs>
              <w:tab w:val="left" w:pos="880"/>
            </w:tabs>
            <w:rPr>
              <w:del w:id="459" w:author="WILLIAM FRANCISCO LEITE" w:date="2016-06-22T21:21:00Z"/>
              <w:rFonts w:asciiTheme="minorHAnsi" w:eastAsiaTheme="minorEastAsia" w:hAnsiTheme="minorHAnsi" w:cstheme="minorBidi"/>
              <w:b w:val="0"/>
              <w:color w:val="auto"/>
              <w:sz w:val="22"/>
              <w:szCs w:val="22"/>
            </w:rPr>
          </w:pPr>
          <w:del w:id="460" w:author="WILLIAM FRANCISCO LEITE" w:date="2016-06-22T21:21:00Z">
            <w:r w:rsidRPr="00BC4F93" w:rsidDel="00BC4F93">
              <w:rPr>
                <w:rPrChange w:id="461" w:author="WILLIAM FRANCISCO LEITE" w:date="2016-06-22T21:21:00Z">
                  <w:rPr>
                    <w:rStyle w:val="Hyperlink"/>
                  </w:rPr>
                </w:rPrChange>
              </w:rPr>
              <w:delText>2.13.</w:delText>
            </w:r>
            <w:r w:rsidDel="00BC4F93">
              <w:rPr>
                <w:rFonts w:asciiTheme="minorHAnsi" w:eastAsiaTheme="minorEastAsia" w:hAnsiTheme="minorHAnsi" w:cstheme="minorBidi"/>
                <w:b w:val="0"/>
                <w:color w:val="auto"/>
                <w:sz w:val="22"/>
                <w:szCs w:val="22"/>
              </w:rPr>
              <w:tab/>
            </w:r>
            <w:r w:rsidRPr="00BC4F93" w:rsidDel="00BC4F93">
              <w:rPr>
                <w:rPrChange w:id="462" w:author="WILLIAM FRANCISCO LEITE" w:date="2016-06-22T21:21:00Z">
                  <w:rPr>
                    <w:rStyle w:val="Hyperlink"/>
                  </w:rPr>
                </w:rPrChange>
              </w:rPr>
              <w:delText>StyleGuide</w:delText>
            </w:r>
            <w:r w:rsidDel="00BC4F93">
              <w:rPr>
                <w:webHidden/>
              </w:rPr>
              <w:tab/>
              <w:delText>10</w:delText>
            </w:r>
          </w:del>
        </w:p>
        <w:p w14:paraId="18E4D1C5" w14:textId="77777777" w:rsidR="00C83871" w:rsidDel="00BC4F93" w:rsidRDefault="00C83871">
          <w:pPr>
            <w:pStyle w:val="Sumrio1"/>
            <w:tabs>
              <w:tab w:val="left" w:pos="880"/>
            </w:tabs>
            <w:rPr>
              <w:del w:id="463" w:author="WILLIAM FRANCISCO LEITE" w:date="2016-06-22T21:21:00Z"/>
              <w:rFonts w:asciiTheme="minorHAnsi" w:eastAsiaTheme="minorEastAsia" w:hAnsiTheme="minorHAnsi" w:cstheme="minorBidi"/>
              <w:b w:val="0"/>
              <w:color w:val="auto"/>
              <w:sz w:val="22"/>
              <w:szCs w:val="22"/>
            </w:rPr>
          </w:pPr>
          <w:del w:id="464" w:author="WILLIAM FRANCISCO LEITE" w:date="2016-06-22T21:21:00Z">
            <w:r w:rsidRPr="00BC4F93" w:rsidDel="00BC4F93">
              <w:rPr>
                <w:rPrChange w:id="465" w:author="WILLIAM FRANCISCO LEITE" w:date="2016-06-22T21:21:00Z">
                  <w:rPr>
                    <w:rStyle w:val="Hyperlink"/>
                  </w:rPr>
                </w:rPrChange>
              </w:rPr>
              <w:delText>2.14.</w:delText>
            </w:r>
            <w:r w:rsidDel="00BC4F93">
              <w:rPr>
                <w:rFonts w:asciiTheme="minorHAnsi" w:eastAsiaTheme="minorEastAsia" w:hAnsiTheme="minorHAnsi" w:cstheme="minorBidi"/>
                <w:b w:val="0"/>
                <w:color w:val="auto"/>
                <w:sz w:val="22"/>
                <w:szCs w:val="22"/>
              </w:rPr>
              <w:tab/>
            </w:r>
            <w:r w:rsidRPr="00BC4F93" w:rsidDel="00BC4F93">
              <w:rPr>
                <w:rPrChange w:id="466" w:author="WILLIAM FRANCISCO LEITE" w:date="2016-06-22T21:21:00Z">
                  <w:rPr>
                    <w:rStyle w:val="Hyperlink"/>
                  </w:rPr>
                </w:rPrChange>
              </w:rPr>
              <w:delText>Story board</w:delText>
            </w:r>
            <w:r w:rsidDel="00BC4F93">
              <w:rPr>
                <w:webHidden/>
              </w:rPr>
              <w:tab/>
              <w:delText>11</w:delText>
            </w:r>
          </w:del>
        </w:p>
        <w:p w14:paraId="1D5027B1" w14:textId="77777777" w:rsidR="00C83871" w:rsidDel="00BC4F93" w:rsidRDefault="00C83871">
          <w:pPr>
            <w:pStyle w:val="Sumrio1"/>
            <w:tabs>
              <w:tab w:val="left" w:pos="480"/>
            </w:tabs>
            <w:rPr>
              <w:del w:id="467" w:author="WILLIAM FRANCISCO LEITE" w:date="2016-06-22T21:21:00Z"/>
              <w:rFonts w:asciiTheme="minorHAnsi" w:eastAsiaTheme="minorEastAsia" w:hAnsiTheme="minorHAnsi" w:cstheme="minorBidi"/>
              <w:b w:val="0"/>
              <w:color w:val="auto"/>
              <w:sz w:val="22"/>
              <w:szCs w:val="22"/>
            </w:rPr>
          </w:pPr>
          <w:del w:id="468" w:author="WILLIAM FRANCISCO LEITE" w:date="2016-06-22T21:21:00Z">
            <w:r w:rsidRPr="00BC4F93" w:rsidDel="00BC4F93">
              <w:rPr>
                <w:rPrChange w:id="469" w:author="WILLIAM FRANCISCO LEITE" w:date="2016-06-22T21:21:00Z">
                  <w:rPr>
                    <w:rStyle w:val="Hyperlink"/>
                  </w:rPr>
                </w:rPrChange>
              </w:rPr>
              <w:delText>3.</w:delText>
            </w:r>
            <w:r w:rsidDel="00BC4F93">
              <w:rPr>
                <w:rFonts w:asciiTheme="minorHAnsi" w:eastAsiaTheme="minorEastAsia" w:hAnsiTheme="minorHAnsi" w:cstheme="minorBidi"/>
                <w:b w:val="0"/>
                <w:color w:val="auto"/>
                <w:sz w:val="22"/>
                <w:szCs w:val="22"/>
              </w:rPr>
              <w:tab/>
            </w:r>
            <w:r w:rsidRPr="00BC4F93" w:rsidDel="00BC4F93">
              <w:rPr>
                <w:rPrChange w:id="470" w:author="WILLIAM FRANCISCO LEITE" w:date="2016-06-22T21:21:00Z">
                  <w:rPr>
                    <w:rStyle w:val="Hyperlink"/>
                  </w:rPr>
                </w:rPrChange>
              </w:rPr>
              <w:delText>DESENVOLVIMENTO</w:delText>
            </w:r>
            <w:r w:rsidDel="00BC4F93">
              <w:rPr>
                <w:webHidden/>
              </w:rPr>
              <w:tab/>
              <w:delText>11</w:delText>
            </w:r>
          </w:del>
        </w:p>
        <w:p w14:paraId="270F82D3" w14:textId="77777777" w:rsidR="00C83871" w:rsidDel="00BC4F93" w:rsidRDefault="00C83871">
          <w:pPr>
            <w:pStyle w:val="Sumrio1"/>
            <w:tabs>
              <w:tab w:val="left" w:pos="660"/>
            </w:tabs>
            <w:rPr>
              <w:del w:id="471" w:author="WILLIAM FRANCISCO LEITE" w:date="2016-06-22T21:21:00Z"/>
              <w:rFonts w:asciiTheme="minorHAnsi" w:eastAsiaTheme="minorEastAsia" w:hAnsiTheme="minorHAnsi" w:cstheme="minorBidi"/>
              <w:b w:val="0"/>
              <w:color w:val="auto"/>
              <w:sz w:val="22"/>
              <w:szCs w:val="22"/>
            </w:rPr>
          </w:pPr>
          <w:del w:id="472" w:author="WILLIAM FRANCISCO LEITE" w:date="2016-06-22T21:21:00Z">
            <w:r w:rsidRPr="00BC4F93" w:rsidDel="00BC4F93">
              <w:rPr>
                <w:rPrChange w:id="473" w:author="WILLIAM FRANCISCO LEITE" w:date="2016-06-22T21:21:00Z">
                  <w:rPr>
                    <w:rStyle w:val="Hyperlink"/>
                  </w:rPr>
                </w:rPrChange>
              </w:rPr>
              <w:delText>3.1.</w:delText>
            </w:r>
            <w:r w:rsidDel="00BC4F93">
              <w:rPr>
                <w:rFonts w:asciiTheme="minorHAnsi" w:eastAsiaTheme="minorEastAsia" w:hAnsiTheme="minorHAnsi" w:cstheme="minorBidi"/>
                <w:b w:val="0"/>
                <w:color w:val="auto"/>
                <w:sz w:val="22"/>
                <w:szCs w:val="22"/>
              </w:rPr>
              <w:tab/>
            </w:r>
            <w:r w:rsidRPr="00BC4F93" w:rsidDel="00BC4F93">
              <w:rPr>
                <w:rPrChange w:id="474" w:author="WILLIAM FRANCISCO LEITE" w:date="2016-06-22T21:21:00Z">
                  <w:rPr>
                    <w:rStyle w:val="Hyperlink"/>
                  </w:rPr>
                </w:rPrChange>
              </w:rPr>
              <w:delText>Detalhamento do Problema (com fundamentação teórica)</w:delText>
            </w:r>
            <w:r w:rsidDel="00BC4F93">
              <w:rPr>
                <w:webHidden/>
              </w:rPr>
              <w:tab/>
              <w:delText>11</w:delText>
            </w:r>
          </w:del>
        </w:p>
        <w:p w14:paraId="191AA41C" w14:textId="77777777" w:rsidR="00C83871" w:rsidDel="00BC4F93" w:rsidRDefault="00C83871">
          <w:pPr>
            <w:pStyle w:val="Sumrio1"/>
            <w:tabs>
              <w:tab w:val="left" w:pos="660"/>
            </w:tabs>
            <w:rPr>
              <w:del w:id="475" w:author="WILLIAM FRANCISCO LEITE" w:date="2016-06-22T21:21:00Z"/>
              <w:rFonts w:asciiTheme="minorHAnsi" w:eastAsiaTheme="minorEastAsia" w:hAnsiTheme="minorHAnsi" w:cstheme="minorBidi"/>
              <w:b w:val="0"/>
              <w:color w:val="auto"/>
              <w:sz w:val="22"/>
              <w:szCs w:val="22"/>
            </w:rPr>
          </w:pPr>
          <w:del w:id="476" w:author="WILLIAM FRANCISCO LEITE" w:date="2016-06-22T21:21:00Z">
            <w:r w:rsidRPr="00BC4F93" w:rsidDel="00BC4F93">
              <w:rPr>
                <w:rPrChange w:id="477" w:author="WILLIAM FRANCISCO LEITE" w:date="2016-06-22T21:21:00Z">
                  <w:rPr>
                    <w:rStyle w:val="Hyperlink"/>
                  </w:rPr>
                </w:rPrChange>
              </w:rPr>
              <w:delText>3.2.</w:delText>
            </w:r>
            <w:r w:rsidDel="00BC4F93">
              <w:rPr>
                <w:rFonts w:asciiTheme="minorHAnsi" w:eastAsiaTheme="minorEastAsia" w:hAnsiTheme="minorHAnsi" w:cstheme="minorBidi"/>
                <w:b w:val="0"/>
                <w:color w:val="auto"/>
                <w:sz w:val="22"/>
                <w:szCs w:val="22"/>
              </w:rPr>
              <w:tab/>
            </w:r>
            <w:r w:rsidRPr="00BC4F93" w:rsidDel="00BC4F93">
              <w:rPr>
                <w:rPrChange w:id="478" w:author="WILLIAM FRANCISCO LEITE" w:date="2016-06-22T21:21:00Z">
                  <w:rPr>
                    <w:rStyle w:val="Hyperlink"/>
                  </w:rPr>
                </w:rPrChange>
              </w:rPr>
              <w:delText>Detalhamento da Solução (com fundamentação teórica)</w:delText>
            </w:r>
            <w:r w:rsidDel="00BC4F93">
              <w:rPr>
                <w:webHidden/>
              </w:rPr>
              <w:tab/>
              <w:delText>12</w:delText>
            </w:r>
          </w:del>
        </w:p>
        <w:p w14:paraId="2E167647" w14:textId="77777777" w:rsidR="00C83871" w:rsidDel="00BC4F93" w:rsidRDefault="00C83871">
          <w:pPr>
            <w:pStyle w:val="Sumrio1"/>
            <w:tabs>
              <w:tab w:val="left" w:pos="880"/>
            </w:tabs>
            <w:rPr>
              <w:del w:id="479" w:author="WILLIAM FRANCISCO LEITE" w:date="2016-06-22T21:21:00Z"/>
              <w:rFonts w:asciiTheme="minorHAnsi" w:eastAsiaTheme="minorEastAsia" w:hAnsiTheme="minorHAnsi" w:cstheme="minorBidi"/>
              <w:b w:val="0"/>
              <w:color w:val="auto"/>
              <w:sz w:val="22"/>
              <w:szCs w:val="22"/>
            </w:rPr>
          </w:pPr>
          <w:del w:id="480" w:author="WILLIAM FRANCISCO LEITE" w:date="2016-06-22T21:21:00Z">
            <w:r w:rsidRPr="00BC4F93" w:rsidDel="00BC4F93">
              <w:rPr>
                <w:rPrChange w:id="481" w:author="WILLIAM FRANCISCO LEITE" w:date="2016-06-22T21:21:00Z">
                  <w:rPr>
                    <w:rStyle w:val="Hyperlink"/>
                  </w:rPr>
                </w:rPrChange>
              </w:rPr>
              <w:delText>3.2.1.</w:delText>
            </w:r>
            <w:r w:rsidDel="00BC4F93">
              <w:rPr>
                <w:rFonts w:asciiTheme="minorHAnsi" w:eastAsiaTheme="minorEastAsia" w:hAnsiTheme="minorHAnsi" w:cstheme="minorBidi"/>
                <w:b w:val="0"/>
                <w:color w:val="auto"/>
                <w:sz w:val="22"/>
                <w:szCs w:val="22"/>
              </w:rPr>
              <w:tab/>
            </w:r>
            <w:r w:rsidRPr="00BC4F93" w:rsidDel="00BC4F93">
              <w:rPr>
                <w:rPrChange w:id="482" w:author="WILLIAM FRANCISCO LEITE" w:date="2016-06-22T21:21:00Z">
                  <w:rPr>
                    <w:rStyle w:val="Hyperlink"/>
                  </w:rPr>
                </w:rPrChange>
              </w:rPr>
              <w:delText>Requisitos</w:delText>
            </w:r>
            <w:r w:rsidDel="00BC4F93">
              <w:rPr>
                <w:webHidden/>
              </w:rPr>
              <w:tab/>
              <w:delText>14</w:delText>
            </w:r>
          </w:del>
        </w:p>
        <w:p w14:paraId="2EC44CCC" w14:textId="77777777" w:rsidR="00C83871" w:rsidDel="00BC4F93" w:rsidRDefault="00C83871">
          <w:pPr>
            <w:pStyle w:val="Sumrio1"/>
            <w:rPr>
              <w:del w:id="483" w:author="WILLIAM FRANCISCO LEITE" w:date="2016-06-22T21:21:00Z"/>
              <w:rFonts w:asciiTheme="minorHAnsi" w:eastAsiaTheme="minorEastAsia" w:hAnsiTheme="minorHAnsi" w:cstheme="minorBidi"/>
              <w:b w:val="0"/>
              <w:color w:val="auto"/>
              <w:sz w:val="22"/>
              <w:szCs w:val="22"/>
            </w:rPr>
          </w:pPr>
          <w:del w:id="484" w:author="WILLIAM FRANCISCO LEITE" w:date="2016-06-22T21:21:00Z">
            <w:r w:rsidRPr="00BC4F93" w:rsidDel="00BC4F93">
              <w:rPr>
                <w:rPrChange w:id="485" w:author="WILLIAM FRANCISCO LEITE" w:date="2016-06-22T21:21:00Z">
                  <w:rPr>
                    <w:rStyle w:val="Hyperlink"/>
                  </w:rPr>
                </w:rPrChange>
              </w:rPr>
              <w:delText>MER (Modelo Entidade Relacional)</w:delText>
            </w:r>
            <w:r w:rsidDel="00BC4F93">
              <w:rPr>
                <w:webHidden/>
              </w:rPr>
              <w:tab/>
              <w:delText>16</w:delText>
            </w:r>
          </w:del>
        </w:p>
        <w:p w14:paraId="3BC30121" w14:textId="77777777" w:rsidR="00C83871" w:rsidDel="00BC4F93" w:rsidRDefault="00C83871">
          <w:pPr>
            <w:pStyle w:val="Sumrio1"/>
            <w:rPr>
              <w:del w:id="486" w:author="WILLIAM FRANCISCO LEITE" w:date="2016-06-22T21:21:00Z"/>
              <w:rFonts w:asciiTheme="minorHAnsi" w:eastAsiaTheme="minorEastAsia" w:hAnsiTheme="minorHAnsi" w:cstheme="minorBidi"/>
              <w:b w:val="0"/>
              <w:color w:val="auto"/>
              <w:sz w:val="22"/>
              <w:szCs w:val="22"/>
            </w:rPr>
          </w:pPr>
          <w:del w:id="487" w:author="WILLIAM FRANCISCO LEITE" w:date="2016-06-22T21:21:00Z">
            <w:r w:rsidRPr="00BC4F93" w:rsidDel="00BC4F93">
              <w:rPr>
                <w:rPrChange w:id="488" w:author="WILLIAM FRANCISCO LEITE" w:date="2016-06-22T21:21:00Z">
                  <w:rPr>
                    <w:rStyle w:val="Hyperlink"/>
                  </w:rPr>
                </w:rPrChange>
              </w:rPr>
              <w:delText>Big Picture (Arquitetura)</w:delText>
            </w:r>
            <w:r w:rsidDel="00BC4F93">
              <w:rPr>
                <w:webHidden/>
              </w:rPr>
              <w:tab/>
              <w:delText>16</w:delText>
            </w:r>
          </w:del>
        </w:p>
        <w:p w14:paraId="430F32B8" w14:textId="77777777" w:rsidR="00C83871" w:rsidDel="00BC4F93" w:rsidRDefault="00C83871">
          <w:pPr>
            <w:pStyle w:val="Sumrio1"/>
            <w:rPr>
              <w:del w:id="489" w:author="WILLIAM FRANCISCO LEITE" w:date="2016-06-22T21:21:00Z"/>
              <w:rFonts w:asciiTheme="minorHAnsi" w:eastAsiaTheme="minorEastAsia" w:hAnsiTheme="minorHAnsi" w:cstheme="minorBidi"/>
              <w:b w:val="0"/>
              <w:color w:val="auto"/>
              <w:sz w:val="22"/>
              <w:szCs w:val="22"/>
            </w:rPr>
          </w:pPr>
          <w:del w:id="490" w:author="WILLIAM FRANCISCO LEITE" w:date="2016-06-22T21:21:00Z">
            <w:r w:rsidDel="00BC4F93">
              <w:rPr>
                <w:webHidden/>
              </w:rPr>
              <w:tab/>
              <w:delText>17</w:delText>
            </w:r>
          </w:del>
        </w:p>
        <w:p w14:paraId="39198D9E" w14:textId="77777777" w:rsidR="00C83871" w:rsidDel="00BC4F93" w:rsidRDefault="00C83871">
          <w:pPr>
            <w:pStyle w:val="Sumrio1"/>
            <w:tabs>
              <w:tab w:val="left" w:pos="660"/>
            </w:tabs>
            <w:rPr>
              <w:del w:id="491" w:author="WILLIAM FRANCISCO LEITE" w:date="2016-06-22T21:21:00Z"/>
              <w:rFonts w:asciiTheme="minorHAnsi" w:eastAsiaTheme="minorEastAsia" w:hAnsiTheme="minorHAnsi" w:cstheme="minorBidi"/>
              <w:b w:val="0"/>
              <w:color w:val="auto"/>
              <w:sz w:val="22"/>
              <w:szCs w:val="22"/>
            </w:rPr>
          </w:pPr>
          <w:del w:id="492" w:author="WILLIAM FRANCISCO LEITE" w:date="2016-06-22T21:21:00Z">
            <w:r w:rsidRPr="00BC4F93" w:rsidDel="00BC4F93">
              <w:rPr>
                <w:rPrChange w:id="493" w:author="WILLIAM FRANCISCO LEITE" w:date="2016-06-22T21:21:00Z">
                  <w:rPr>
                    <w:rStyle w:val="Hyperlink"/>
                  </w:rPr>
                </w:rPrChange>
              </w:rPr>
              <w:delText>3.3.</w:delText>
            </w:r>
            <w:r w:rsidDel="00BC4F93">
              <w:rPr>
                <w:rFonts w:asciiTheme="minorHAnsi" w:eastAsiaTheme="minorEastAsia" w:hAnsiTheme="minorHAnsi" w:cstheme="minorBidi"/>
                <w:b w:val="0"/>
                <w:color w:val="auto"/>
                <w:sz w:val="22"/>
                <w:szCs w:val="22"/>
              </w:rPr>
              <w:tab/>
            </w:r>
            <w:r w:rsidRPr="00BC4F93" w:rsidDel="00BC4F93">
              <w:rPr>
                <w:rPrChange w:id="494" w:author="WILLIAM FRANCISCO LEITE" w:date="2016-06-22T21:21:00Z">
                  <w:rPr>
                    <w:rStyle w:val="Hyperlink"/>
                  </w:rPr>
                </w:rPrChange>
              </w:rPr>
              <w:delText>Metodologia de Pesquisa (com detalhamento da solução técnica)</w:delText>
            </w:r>
            <w:r w:rsidDel="00BC4F93">
              <w:rPr>
                <w:webHidden/>
              </w:rPr>
              <w:tab/>
              <w:delText>26</w:delText>
            </w:r>
          </w:del>
        </w:p>
        <w:p w14:paraId="245AB8E6" w14:textId="77777777" w:rsidR="00C83871" w:rsidDel="00BC4F93" w:rsidRDefault="00C83871">
          <w:pPr>
            <w:pStyle w:val="Sumrio1"/>
            <w:tabs>
              <w:tab w:val="left" w:pos="880"/>
            </w:tabs>
            <w:rPr>
              <w:del w:id="495" w:author="WILLIAM FRANCISCO LEITE" w:date="2016-06-22T21:21:00Z"/>
              <w:rFonts w:asciiTheme="minorHAnsi" w:eastAsiaTheme="minorEastAsia" w:hAnsiTheme="minorHAnsi" w:cstheme="minorBidi"/>
              <w:b w:val="0"/>
              <w:color w:val="auto"/>
              <w:sz w:val="22"/>
              <w:szCs w:val="22"/>
            </w:rPr>
          </w:pPr>
          <w:del w:id="496" w:author="WILLIAM FRANCISCO LEITE" w:date="2016-06-22T21:21:00Z">
            <w:r w:rsidRPr="00BC4F93" w:rsidDel="00BC4F93">
              <w:rPr>
                <w:rPrChange w:id="497" w:author="WILLIAM FRANCISCO LEITE" w:date="2016-06-22T21:21:00Z">
                  <w:rPr>
                    <w:rStyle w:val="Hyperlink"/>
                  </w:rPr>
                </w:rPrChange>
              </w:rPr>
              <w:delText>3.3.1.</w:delText>
            </w:r>
            <w:r w:rsidDel="00BC4F93">
              <w:rPr>
                <w:rFonts w:asciiTheme="minorHAnsi" w:eastAsiaTheme="minorEastAsia" w:hAnsiTheme="minorHAnsi" w:cstheme="minorBidi"/>
                <w:b w:val="0"/>
                <w:color w:val="auto"/>
                <w:sz w:val="22"/>
                <w:szCs w:val="22"/>
              </w:rPr>
              <w:tab/>
            </w:r>
            <w:r w:rsidRPr="00BC4F93" w:rsidDel="00BC4F93">
              <w:rPr>
                <w:rPrChange w:id="498" w:author="WILLIAM FRANCISCO LEITE" w:date="2016-06-22T21:21:00Z">
                  <w:rPr>
                    <w:rStyle w:val="Hyperlink"/>
                  </w:rPr>
                </w:rPrChange>
              </w:rPr>
              <w:delText>Instrumentos de Pesquisa</w:delText>
            </w:r>
            <w:r w:rsidDel="00BC4F93">
              <w:rPr>
                <w:webHidden/>
              </w:rPr>
              <w:tab/>
              <w:delText>26</w:delText>
            </w:r>
          </w:del>
        </w:p>
        <w:p w14:paraId="47740281" w14:textId="77777777" w:rsidR="00C83871" w:rsidDel="00BC4F93" w:rsidRDefault="00C83871">
          <w:pPr>
            <w:pStyle w:val="Sumrio1"/>
            <w:tabs>
              <w:tab w:val="left" w:pos="1100"/>
            </w:tabs>
            <w:rPr>
              <w:del w:id="499" w:author="WILLIAM FRANCISCO LEITE" w:date="2016-06-22T21:21:00Z"/>
              <w:rFonts w:asciiTheme="minorHAnsi" w:eastAsiaTheme="minorEastAsia" w:hAnsiTheme="minorHAnsi" w:cstheme="minorBidi"/>
              <w:b w:val="0"/>
              <w:color w:val="auto"/>
              <w:sz w:val="22"/>
              <w:szCs w:val="22"/>
            </w:rPr>
          </w:pPr>
          <w:del w:id="500" w:author="WILLIAM FRANCISCO LEITE" w:date="2016-06-22T21:21:00Z">
            <w:r w:rsidRPr="00BC4F93" w:rsidDel="00BC4F93">
              <w:rPr>
                <w:rPrChange w:id="501" w:author="WILLIAM FRANCISCO LEITE" w:date="2016-06-22T21:21:00Z">
                  <w:rPr>
                    <w:rStyle w:val="Hyperlink"/>
                  </w:rPr>
                </w:rPrChange>
              </w:rPr>
              <w:delText>3.3.1.1.</w:delText>
            </w:r>
            <w:r w:rsidDel="00BC4F93">
              <w:rPr>
                <w:rFonts w:asciiTheme="minorHAnsi" w:eastAsiaTheme="minorEastAsia" w:hAnsiTheme="minorHAnsi" w:cstheme="minorBidi"/>
                <w:b w:val="0"/>
                <w:color w:val="auto"/>
                <w:sz w:val="22"/>
                <w:szCs w:val="22"/>
              </w:rPr>
              <w:tab/>
            </w:r>
            <w:r w:rsidRPr="00BC4F93" w:rsidDel="00BC4F93">
              <w:rPr>
                <w:rPrChange w:id="502" w:author="WILLIAM FRANCISCO LEITE" w:date="2016-06-22T21:21:00Z">
                  <w:rPr>
                    <w:rStyle w:val="Hyperlink"/>
                  </w:rPr>
                </w:rPrChange>
              </w:rPr>
              <w:delText>Mercado:</w:delText>
            </w:r>
            <w:r w:rsidDel="00BC4F93">
              <w:rPr>
                <w:webHidden/>
              </w:rPr>
              <w:tab/>
              <w:delText>26</w:delText>
            </w:r>
          </w:del>
        </w:p>
        <w:p w14:paraId="4890FC7C" w14:textId="77777777" w:rsidR="00C83871" w:rsidDel="00BC4F93" w:rsidRDefault="00C83871">
          <w:pPr>
            <w:pStyle w:val="Sumrio1"/>
            <w:tabs>
              <w:tab w:val="left" w:pos="1320"/>
            </w:tabs>
            <w:rPr>
              <w:del w:id="503" w:author="WILLIAM FRANCISCO LEITE" w:date="2016-06-22T21:21:00Z"/>
              <w:rFonts w:asciiTheme="minorHAnsi" w:eastAsiaTheme="minorEastAsia" w:hAnsiTheme="minorHAnsi" w:cstheme="minorBidi"/>
              <w:b w:val="0"/>
              <w:color w:val="auto"/>
              <w:sz w:val="22"/>
              <w:szCs w:val="22"/>
            </w:rPr>
          </w:pPr>
          <w:del w:id="504" w:author="WILLIAM FRANCISCO LEITE" w:date="2016-06-22T21:21:00Z">
            <w:r w:rsidRPr="00BC4F93" w:rsidDel="00BC4F93">
              <w:rPr>
                <w:rPrChange w:id="505" w:author="WILLIAM FRANCISCO LEITE" w:date="2016-06-22T21:21:00Z">
                  <w:rPr>
                    <w:rStyle w:val="Hyperlink"/>
                  </w:rPr>
                </w:rPrChange>
              </w:rPr>
              <w:delText>3.3.1.1.1.</w:delText>
            </w:r>
            <w:r w:rsidDel="00BC4F93">
              <w:rPr>
                <w:rFonts w:asciiTheme="minorHAnsi" w:eastAsiaTheme="minorEastAsia" w:hAnsiTheme="minorHAnsi" w:cstheme="minorBidi"/>
                <w:b w:val="0"/>
                <w:color w:val="auto"/>
                <w:sz w:val="22"/>
                <w:szCs w:val="22"/>
              </w:rPr>
              <w:tab/>
            </w:r>
            <w:r w:rsidRPr="00BC4F93" w:rsidDel="00BC4F93">
              <w:rPr>
                <w:rPrChange w:id="506" w:author="WILLIAM FRANCISCO LEITE" w:date="2016-06-22T21:21:00Z">
                  <w:rPr>
                    <w:rStyle w:val="Hyperlink"/>
                  </w:rPr>
                </w:rPrChange>
              </w:rPr>
              <w:delText>Cientifico</w:delText>
            </w:r>
            <w:r w:rsidDel="00BC4F93">
              <w:rPr>
                <w:webHidden/>
              </w:rPr>
              <w:tab/>
              <w:delText>26</w:delText>
            </w:r>
          </w:del>
        </w:p>
        <w:p w14:paraId="7D32F0EB" w14:textId="77777777" w:rsidR="00C83871" w:rsidDel="00BC4F93" w:rsidRDefault="00C83871">
          <w:pPr>
            <w:pStyle w:val="Sumrio1"/>
            <w:tabs>
              <w:tab w:val="left" w:pos="880"/>
            </w:tabs>
            <w:rPr>
              <w:del w:id="507" w:author="WILLIAM FRANCISCO LEITE" w:date="2016-06-22T21:21:00Z"/>
              <w:rFonts w:asciiTheme="minorHAnsi" w:eastAsiaTheme="minorEastAsia" w:hAnsiTheme="minorHAnsi" w:cstheme="minorBidi"/>
              <w:b w:val="0"/>
              <w:color w:val="auto"/>
              <w:sz w:val="22"/>
              <w:szCs w:val="22"/>
            </w:rPr>
          </w:pPr>
          <w:del w:id="508" w:author="WILLIAM FRANCISCO LEITE" w:date="2016-06-22T21:21:00Z">
            <w:r w:rsidRPr="00BC4F93" w:rsidDel="00BC4F93">
              <w:rPr>
                <w:rPrChange w:id="509" w:author="WILLIAM FRANCISCO LEITE" w:date="2016-06-22T21:21:00Z">
                  <w:rPr>
                    <w:rStyle w:val="Hyperlink"/>
                  </w:rPr>
                </w:rPrChange>
              </w:rPr>
              <w:delText>3.3.2.</w:delText>
            </w:r>
            <w:r w:rsidDel="00BC4F93">
              <w:rPr>
                <w:rFonts w:asciiTheme="minorHAnsi" w:eastAsiaTheme="minorEastAsia" w:hAnsiTheme="minorHAnsi" w:cstheme="minorBidi"/>
                <w:b w:val="0"/>
                <w:color w:val="auto"/>
                <w:sz w:val="22"/>
                <w:szCs w:val="22"/>
              </w:rPr>
              <w:tab/>
            </w:r>
            <w:r w:rsidRPr="00BC4F93" w:rsidDel="00BC4F93">
              <w:rPr>
                <w:rPrChange w:id="510" w:author="WILLIAM FRANCISCO LEITE" w:date="2016-06-22T21:21:00Z">
                  <w:rPr>
                    <w:rStyle w:val="Hyperlink"/>
                  </w:rPr>
                </w:rPrChange>
              </w:rPr>
              <w:delText>Coleta de Dados</w:delText>
            </w:r>
            <w:r w:rsidDel="00BC4F93">
              <w:rPr>
                <w:webHidden/>
              </w:rPr>
              <w:tab/>
              <w:delText>26</w:delText>
            </w:r>
          </w:del>
        </w:p>
        <w:p w14:paraId="26515957" w14:textId="77777777" w:rsidR="00C83871" w:rsidDel="00BC4F93" w:rsidRDefault="00C83871">
          <w:pPr>
            <w:pStyle w:val="Sumrio1"/>
            <w:tabs>
              <w:tab w:val="left" w:pos="880"/>
            </w:tabs>
            <w:rPr>
              <w:del w:id="511" w:author="WILLIAM FRANCISCO LEITE" w:date="2016-06-22T21:21:00Z"/>
              <w:rFonts w:asciiTheme="minorHAnsi" w:eastAsiaTheme="minorEastAsia" w:hAnsiTheme="minorHAnsi" w:cstheme="minorBidi"/>
              <w:b w:val="0"/>
              <w:color w:val="auto"/>
              <w:sz w:val="22"/>
              <w:szCs w:val="22"/>
            </w:rPr>
          </w:pPr>
          <w:del w:id="512" w:author="WILLIAM FRANCISCO LEITE" w:date="2016-06-22T21:21:00Z">
            <w:r w:rsidRPr="00BC4F93" w:rsidDel="00BC4F93">
              <w:rPr>
                <w:rPrChange w:id="513" w:author="WILLIAM FRANCISCO LEITE" w:date="2016-06-22T21:21:00Z">
                  <w:rPr>
                    <w:rStyle w:val="Hyperlink"/>
                  </w:rPr>
                </w:rPrChange>
              </w:rPr>
              <w:delText>3.3.3.</w:delText>
            </w:r>
            <w:r w:rsidDel="00BC4F93">
              <w:rPr>
                <w:rFonts w:asciiTheme="minorHAnsi" w:eastAsiaTheme="minorEastAsia" w:hAnsiTheme="minorHAnsi" w:cstheme="minorBidi"/>
                <w:b w:val="0"/>
                <w:color w:val="auto"/>
                <w:sz w:val="22"/>
                <w:szCs w:val="22"/>
              </w:rPr>
              <w:tab/>
            </w:r>
            <w:r w:rsidRPr="00BC4F93" w:rsidDel="00BC4F93">
              <w:rPr>
                <w:rPrChange w:id="514" w:author="WILLIAM FRANCISCO LEITE" w:date="2016-06-22T21:21:00Z">
                  <w:rPr>
                    <w:rStyle w:val="Hyperlink"/>
                  </w:rPr>
                </w:rPrChange>
              </w:rPr>
              <w:delText>Resultados Esperados</w:delText>
            </w:r>
            <w:r w:rsidDel="00BC4F93">
              <w:rPr>
                <w:webHidden/>
              </w:rPr>
              <w:tab/>
              <w:delText>27</w:delText>
            </w:r>
          </w:del>
        </w:p>
        <w:p w14:paraId="19DD1CB9" w14:textId="77777777" w:rsidR="00C83871" w:rsidDel="00BC4F93" w:rsidRDefault="00C83871">
          <w:pPr>
            <w:pStyle w:val="Sumrio1"/>
            <w:tabs>
              <w:tab w:val="left" w:pos="480"/>
            </w:tabs>
            <w:rPr>
              <w:del w:id="515" w:author="WILLIAM FRANCISCO LEITE" w:date="2016-06-22T21:21:00Z"/>
              <w:rFonts w:asciiTheme="minorHAnsi" w:eastAsiaTheme="minorEastAsia" w:hAnsiTheme="minorHAnsi" w:cstheme="minorBidi"/>
              <w:b w:val="0"/>
              <w:color w:val="auto"/>
              <w:sz w:val="22"/>
              <w:szCs w:val="22"/>
            </w:rPr>
          </w:pPr>
          <w:del w:id="516" w:author="WILLIAM FRANCISCO LEITE" w:date="2016-06-22T21:21:00Z">
            <w:r w:rsidRPr="00BC4F93" w:rsidDel="00BC4F93">
              <w:rPr>
                <w:rPrChange w:id="517" w:author="WILLIAM FRANCISCO LEITE" w:date="2016-06-22T21:21:00Z">
                  <w:rPr>
                    <w:rStyle w:val="Hyperlink"/>
                  </w:rPr>
                </w:rPrChange>
              </w:rPr>
              <w:delText>4.</w:delText>
            </w:r>
            <w:r w:rsidDel="00BC4F93">
              <w:rPr>
                <w:rFonts w:asciiTheme="minorHAnsi" w:eastAsiaTheme="minorEastAsia" w:hAnsiTheme="minorHAnsi" w:cstheme="minorBidi"/>
                <w:b w:val="0"/>
                <w:color w:val="auto"/>
                <w:sz w:val="22"/>
                <w:szCs w:val="22"/>
              </w:rPr>
              <w:tab/>
            </w:r>
            <w:r w:rsidRPr="00BC4F93" w:rsidDel="00BC4F93">
              <w:rPr>
                <w:rPrChange w:id="518" w:author="WILLIAM FRANCISCO LEITE" w:date="2016-06-22T21:21:00Z">
                  <w:rPr>
                    <w:rStyle w:val="Hyperlink"/>
                  </w:rPr>
                </w:rPrChange>
              </w:rPr>
              <w:delText>CONSIDERAÇÕES FINAIS</w:delText>
            </w:r>
            <w:r w:rsidDel="00BC4F93">
              <w:rPr>
                <w:webHidden/>
              </w:rPr>
              <w:tab/>
              <w:delText>27</w:delText>
            </w:r>
          </w:del>
        </w:p>
        <w:p w14:paraId="52A3AEF0" w14:textId="77777777" w:rsidR="00C83871" w:rsidDel="00BC4F93" w:rsidRDefault="00C83871">
          <w:pPr>
            <w:pStyle w:val="Sumrio1"/>
            <w:rPr>
              <w:del w:id="519" w:author="WILLIAM FRANCISCO LEITE" w:date="2016-06-22T21:21:00Z"/>
              <w:rFonts w:asciiTheme="minorHAnsi" w:eastAsiaTheme="minorEastAsia" w:hAnsiTheme="minorHAnsi" w:cstheme="minorBidi"/>
              <w:b w:val="0"/>
              <w:color w:val="auto"/>
              <w:sz w:val="22"/>
              <w:szCs w:val="22"/>
            </w:rPr>
          </w:pPr>
          <w:del w:id="520" w:author="WILLIAM FRANCISCO LEITE" w:date="2016-06-22T21:21:00Z">
            <w:r w:rsidRPr="00BC4F93" w:rsidDel="00BC4F93">
              <w:rPr>
                <w:rPrChange w:id="521" w:author="WILLIAM FRANCISCO LEITE" w:date="2016-06-22T21:21:00Z">
                  <w:rPr>
                    <w:rStyle w:val="Hyperlink"/>
                  </w:rPr>
                </w:rPrChange>
              </w:rPr>
              <w:delText>REFERÊNCIAS</w:delText>
            </w:r>
            <w:r w:rsidDel="00BC4F93">
              <w:rPr>
                <w:webHidden/>
              </w:rPr>
              <w:tab/>
              <w:delText>29</w:delText>
            </w:r>
          </w:del>
        </w:p>
        <w:p w14:paraId="6C7AFCD5" w14:textId="77777777" w:rsidR="00C83871" w:rsidDel="00BC4F93" w:rsidRDefault="00C83871">
          <w:pPr>
            <w:pStyle w:val="Sumrio1"/>
            <w:rPr>
              <w:del w:id="522" w:author="WILLIAM FRANCISCO LEITE" w:date="2016-06-22T21:21:00Z"/>
              <w:rFonts w:asciiTheme="minorHAnsi" w:eastAsiaTheme="minorEastAsia" w:hAnsiTheme="minorHAnsi" w:cstheme="minorBidi"/>
              <w:b w:val="0"/>
              <w:color w:val="auto"/>
              <w:sz w:val="22"/>
              <w:szCs w:val="22"/>
            </w:rPr>
          </w:pPr>
          <w:del w:id="523" w:author="WILLIAM FRANCISCO LEITE" w:date="2016-06-22T21:21:00Z">
            <w:r w:rsidRPr="00BC4F93" w:rsidDel="00BC4F93">
              <w:rPr>
                <w:rPrChange w:id="524" w:author="WILLIAM FRANCISCO LEITE" w:date="2016-06-22T21:21:00Z">
                  <w:rPr>
                    <w:rStyle w:val="Hyperlink"/>
                  </w:rPr>
                </w:rPrChange>
              </w:rPr>
              <w:delText>GLOSSÁRIO</w:delText>
            </w:r>
            <w:r w:rsidDel="00BC4F93">
              <w:rPr>
                <w:webHidden/>
              </w:rPr>
              <w:tab/>
              <w:delText>31</w:delText>
            </w:r>
          </w:del>
        </w:p>
        <w:p w14:paraId="45427ACE" w14:textId="77777777" w:rsidR="00C83871" w:rsidDel="00BC4F93" w:rsidRDefault="00C83871">
          <w:pPr>
            <w:pStyle w:val="Sumrio1"/>
            <w:rPr>
              <w:del w:id="525" w:author="WILLIAM FRANCISCO LEITE" w:date="2016-06-22T21:21:00Z"/>
              <w:rFonts w:asciiTheme="minorHAnsi" w:eastAsiaTheme="minorEastAsia" w:hAnsiTheme="minorHAnsi" w:cstheme="minorBidi"/>
              <w:b w:val="0"/>
              <w:color w:val="auto"/>
              <w:sz w:val="22"/>
              <w:szCs w:val="22"/>
            </w:rPr>
          </w:pPr>
          <w:del w:id="526" w:author="WILLIAM FRANCISCO LEITE" w:date="2016-06-22T21:21:00Z">
            <w:r w:rsidRPr="00BC4F93" w:rsidDel="00BC4F93">
              <w:rPr>
                <w:rPrChange w:id="527" w:author="WILLIAM FRANCISCO LEITE" w:date="2016-06-22T21:21:00Z">
                  <w:rPr>
                    <w:rStyle w:val="Hyperlink"/>
                  </w:rPr>
                </w:rPrChange>
              </w:rPr>
              <w:delText>APÊNDICE A – Topo da página inicial do portal</w:delText>
            </w:r>
            <w:r w:rsidDel="00BC4F93">
              <w:rPr>
                <w:webHidden/>
              </w:rPr>
              <w:tab/>
              <w:delText>32</w:delText>
            </w:r>
          </w:del>
        </w:p>
        <w:p w14:paraId="226DFB64" w14:textId="77777777" w:rsidR="00C83871" w:rsidDel="00BC4F93" w:rsidRDefault="00C83871">
          <w:pPr>
            <w:pStyle w:val="Sumrio1"/>
            <w:rPr>
              <w:del w:id="528" w:author="WILLIAM FRANCISCO LEITE" w:date="2016-06-22T21:21:00Z"/>
              <w:rFonts w:asciiTheme="minorHAnsi" w:eastAsiaTheme="minorEastAsia" w:hAnsiTheme="minorHAnsi" w:cstheme="minorBidi"/>
              <w:b w:val="0"/>
              <w:color w:val="auto"/>
              <w:sz w:val="22"/>
              <w:szCs w:val="22"/>
            </w:rPr>
          </w:pPr>
          <w:del w:id="529" w:author="WILLIAM FRANCISCO LEITE" w:date="2016-06-22T21:21:00Z">
            <w:r w:rsidRPr="00BC4F93" w:rsidDel="00BC4F93">
              <w:rPr>
                <w:rPrChange w:id="530" w:author="WILLIAM FRANCISCO LEITE" w:date="2016-06-22T21:21:00Z">
                  <w:rPr>
                    <w:rStyle w:val="Hyperlink"/>
                  </w:rPr>
                </w:rPrChange>
              </w:rPr>
              <w:delText>ANEXO A – Tabela de calorias</w:delText>
            </w:r>
            <w:r w:rsidDel="00BC4F93">
              <w:rPr>
                <w:webHidden/>
              </w:rPr>
              <w:tab/>
              <w:delText>33</w:delText>
            </w:r>
          </w:del>
        </w:p>
        <w:p w14:paraId="43A2D047" w14:textId="13C23C44" w:rsidR="00DD38BD" w:rsidRDefault="00213588" w:rsidP="00213588">
          <w:r>
            <w:rPr>
              <w:b/>
              <w:bCs/>
              <w:noProof/>
            </w:rPr>
            <w:fldChar w:fldCharType="end"/>
          </w:r>
        </w:p>
      </w:sdtContent>
    </w:sdt>
    <w:bookmarkStart w:id="531" w:name="h.1g28htc2lzpd" w:colFirst="0" w:colLast="0" w:displacedByCustomXml="prev"/>
    <w:bookmarkEnd w:id="531" w:displacedByCustomXml="prev"/>
    <w:p w14:paraId="6866437D" w14:textId="25C40689" w:rsidR="00DD38BD" w:rsidRDefault="00DD38BD" w:rsidP="00DD38BD"/>
    <w:p w14:paraId="6C3B85CA" w14:textId="59A54E55" w:rsidR="00DD38BD" w:rsidRDefault="00DD38BD" w:rsidP="00DD38BD">
      <w:pPr>
        <w:tabs>
          <w:tab w:val="left" w:pos="3570"/>
        </w:tabs>
      </w:pPr>
      <w:r>
        <w:tab/>
      </w:r>
    </w:p>
    <w:p w14:paraId="33CB4913" w14:textId="66B8C688" w:rsidR="00213588" w:rsidRPr="00DD38BD" w:rsidRDefault="00DD38BD" w:rsidP="00DD38BD">
      <w:pPr>
        <w:tabs>
          <w:tab w:val="left" w:pos="3570"/>
        </w:tabs>
        <w:sectPr w:rsidR="00213588" w:rsidRPr="00DD38BD" w:rsidSect="009440C6">
          <w:headerReference w:type="default" r:id="rId10"/>
          <w:pgSz w:w="11905" w:h="16837"/>
          <w:pgMar w:top="1701" w:right="1134" w:bottom="1134" w:left="1701" w:header="720" w:footer="720" w:gutter="0"/>
          <w:pgNumType w:fmt="lowerRoman" w:start="1"/>
          <w:cols w:space="720"/>
          <w:titlePg/>
          <w:docGrid w:linePitch="326"/>
        </w:sectPr>
      </w:pPr>
      <w:r>
        <w:tab/>
      </w:r>
    </w:p>
    <w:p w14:paraId="5E9318C5" w14:textId="635C4BDB" w:rsidR="0040470C" w:rsidRDefault="00C130C4" w:rsidP="0040470C">
      <w:pPr>
        <w:pStyle w:val="TituloCapitulo"/>
        <w:numPr>
          <w:ilvl w:val="0"/>
          <w:numId w:val="1"/>
        </w:numPr>
      </w:pPr>
      <w:bookmarkStart w:id="532" w:name="_Toc454822914"/>
      <w:commentRangeStart w:id="533"/>
      <w:r w:rsidRPr="007B3A45">
        <w:lastRenderedPageBreak/>
        <w:t>INTRODUÇÃO</w:t>
      </w:r>
      <w:commentRangeEnd w:id="533"/>
      <w:r w:rsidR="00A26E7A">
        <w:rPr>
          <w:rStyle w:val="Refdecomentrio"/>
          <w:rFonts w:ascii="Arial" w:hAnsi="Arial" w:cs="Arial"/>
          <w:b w:val="0"/>
        </w:rPr>
        <w:commentReference w:id="533"/>
      </w:r>
      <w:bookmarkEnd w:id="532"/>
    </w:p>
    <w:p w14:paraId="4C892FC0" w14:textId="3859BDAD" w:rsidR="0040470C" w:rsidDel="004B396A" w:rsidRDefault="0040470C" w:rsidP="0040470C">
      <w:pPr>
        <w:pStyle w:val="TextoNormal"/>
        <w:rPr>
          <w:del w:id="534" w:author="WILLIAM FRANCISCO LEITE" w:date="2016-06-22T20:52:00Z"/>
        </w:rPr>
      </w:pPr>
      <w:del w:id="535" w:author="WILLIAM FRANCISCO LEITE" w:date="2016-06-22T20:52:00Z">
        <w:r w:rsidDel="004B396A">
          <w:delText>O tempo é curto e precioso para todos, podemos otimizá-lo com soluções móveis.</w:delText>
        </w:r>
        <w:bookmarkStart w:id="536" w:name="_Toc454393840"/>
        <w:bookmarkStart w:id="537" w:name="_Toc454822915"/>
        <w:bookmarkEnd w:id="536"/>
        <w:bookmarkEnd w:id="537"/>
      </w:del>
    </w:p>
    <w:p w14:paraId="45F9C5EC" w14:textId="3901C2BE" w:rsidR="0040470C" w:rsidDel="004B396A" w:rsidRDefault="0040470C" w:rsidP="0040470C">
      <w:pPr>
        <w:pStyle w:val="TextoNormal"/>
        <w:rPr>
          <w:del w:id="538" w:author="WILLIAM FRANCISCO LEITE" w:date="2016-06-22T20:52:00Z"/>
        </w:rPr>
      </w:pPr>
      <w:del w:id="539" w:author="WILLIAM FRANCISCO LEITE" w:date="2016-06-22T20:52:00Z">
        <w:r w:rsidDel="004B396A">
          <w:delText>As redes atacadistas brasileiras atualmente não publicam em seus sites informações sobre valores dos produtos, apenas promoções, sendo assim dificulta a escolha dos clientes sobre qual estabelecimento oferece o melhor custo benefício.</w:delText>
        </w:r>
        <w:bookmarkStart w:id="540" w:name="_Toc454393841"/>
        <w:bookmarkStart w:id="541" w:name="_Toc454822916"/>
        <w:bookmarkEnd w:id="540"/>
        <w:bookmarkEnd w:id="541"/>
      </w:del>
    </w:p>
    <w:p w14:paraId="1A2ABB2A" w14:textId="6811EACA" w:rsidR="0040470C" w:rsidDel="004B396A" w:rsidRDefault="0040470C" w:rsidP="0040470C">
      <w:pPr>
        <w:pStyle w:val="TextoNormal"/>
        <w:rPr>
          <w:del w:id="542" w:author="WILLIAM FRANCISCO LEITE" w:date="2016-06-22T20:52:00Z"/>
        </w:rPr>
      </w:pPr>
      <w:del w:id="543" w:author="WILLIAM FRANCISCO LEITE" w:date="2016-06-22T20:52:00Z">
        <w:r w:rsidDel="004B396A">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544" w:name="_Toc454393842"/>
        <w:bookmarkStart w:id="545" w:name="_Toc454822917"/>
        <w:bookmarkEnd w:id="544"/>
        <w:bookmarkEnd w:id="545"/>
      </w:del>
    </w:p>
    <w:p w14:paraId="745AF838" w14:textId="6C0BB5BD" w:rsidR="0040470C" w:rsidDel="004B396A" w:rsidRDefault="0040470C" w:rsidP="0040470C">
      <w:pPr>
        <w:pStyle w:val="TextoNormal"/>
        <w:rPr>
          <w:del w:id="546" w:author="WILLIAM FRANCISCO LEITE" w:date="2016-06-22T20:52:00Z"/>
        </w:rPr>
      </w:pPr>
      <w:del w:id="547" w:author="WILLIAM FRANCISCO LEITE" w:date="2016-06-22T20:52:00Z">
        <w:r w:rsidDel="004B396A">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548" w:name="_Toc454393843"/>
        <w:bookmarkStart w:id="549" w:name="_Toc454822918"/>
        <w:bookmarkEnd w:id="548"/>
        <w:bookmarkEnd w:id="549"/>
      </w:del>
    </w:p>
    <w:p w14:paraId="60F184DD" w14:textId="18480C73" w:rsidR="0040470C" w:rsidDel="004B396A" w:rsidRDefault="0040470C" w:rsidP="0040470C">
      <w:pPr>
        <w:pStyle w:val="TextoNormal"/>
        <w:rPr>
          <w:del w:id="550" w:author="WILLIAM FRANCISCO LEITE" w:date="2016-06-22T20:52:00Z"/>
        </w:rPr>
      </w:pPr>
      <w:del w:id="551" w:author="WILLIAM FRANCISCO LEITE" w:date="2016-06-22T20:52:00Z">
        <w:r w:rsidDel="004B396A">
          <w:delText>Realizando pesquisas com o Público-alvo visamos coletar o máximo de informações sobre as dificuldades pesquisar por preço e localização dos produtos.</w:delText>
        </w:r>
        <w:bookmarkStart w:id="552" w:name="_Toc454393844"/>
        <w:bookmarkStart w:id="553" w:name="_Toc454822919"/>
        <w:bookmarkEnd w:id="552"/>
        <w:bookmarkEnd w:id="553"/>
      </w:del>
    </w:p>
    <w:p w14:paraId="2C82EA54" w14:textId="1ABE5B38" w:rsidR="0040470C" w:rsidDel="004B396A" w:rsidRDefault="0040470C" w:rsidP="0040470C">
      <w:pPr>
        <w:pStyle w:val="TextoNormal"/>
        <w:rPr>
          <w:del w:id="554" w:author="WILLIAM FRANCISCO LEITE" w:date="2016-06-22T20:52:00Z"/>
        </w:rPr>
      </w:pPr>
      <w:del w:id="555" w:author="WILLIAM FRANCISCO LEITE" w:date="2016-06-22T20:52:00Z">
        <w:r w:rsidDel="004B396A">
          <w:delText>Para obter o embasamento teórico foram feitas diversas pesquisas em materiais acadêmicos, como monografias e teses de doutorado com foco em desenvolvimento mobile.</w:delText>
        </w:r>
        <w:bookmarkStart w:id="556" w:name="_Toc454393845"/>
        <w:bookmarkStart w:id="557" w:name="_Toc454822920"/>
        <w:bookmarkEnd w:id="556"/>
        <w:bookmarkEnd w:id="557"/>
      </w:del>
    </w:p>
    <w:p w14:paraId="35645C67" w14:textId="05172799" w:rsidR="0040470C" w:rsidDel="004B396A" w:rsidRDefault="0040470C" w:rsidP="0040470C">
      <w:pPr>
        <w:pStyle w:val="TextoNormal"/>
        <w:rPr>
          <w:del w:id="558" w:author="WILLIAM FRANCISCO LEITE" w:date="2016-06-22T20:52:00Z"/>
        </w:rPr>
      </w:pPr>
      <w:del w:id="559" w:author="WILLIAM FRANCISCO LEITE" w:date="2016-06-22T20:52:00Z">
        <w:r w:rsidDel="004B396A">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560" w:name="_Toc454393846"/>
        <w:bookmarkStart w:id="561" w:name="_Toc454822921"/>
        <w:bookmarkEnd w:id="560"/>
        <w:bookmarkEnd w:id="561"/>
      </w:del>
    </w:p>
    <w:p w14:paraId="6397076A" w14:textId="6FCB3989" w:rsidR="0040470C" w:rsidDel="004B396A" w:rsidRDefault="0040470C" w:rsidP="0040470C">
      <w:pPr>
        <w:pStyle w:val="TextoNormal"/>
        <w:rPr>
          <w:del w:id="562" w:author="WILLIAM FRANCISCO LEITE" w:date="2016-06-22T20:52:00Z"/>
        </w:rPr>
      </w:pPr>
      <w:del w:id="563" w:author="WILLIAM FRANCISCO LEITE" w:date="2016-06-22T20:52:00Z">
        <w:r w:rsidDel="004B396A">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564" w:name="_Toc454393847"/>
        <w:bookmarkStart w:id="565" w:name="_Toc454822922"/>
        <w:bookmarkEnd w:id="564"/>
        <w:bookmarkEnd w:id="565"/>
      </w:del>
    </w:p>
    <w:p w14:paraId="1390E8D0" w14:textId="6F84AD5F" w:rsidR="00736E06" w:rsidRDefault="00A26E7A" w:rsidP="00736E06">
      <w:pPr>
        <w:pStyle w:val="SubtituloCapitulo"/>
      </w:pPr>
      <w:bookmarkStart w:id="566" w:name="_Toc454822923"/>
      <w:commentRangeStart w:id="567"/>
      <w:r>
        <w:t>Contexto e Justificativa</w:t>
      </w:r>
      <w:commentRangeEnd w:id="567"/>
      <w:r>
        <w:rPr>
          <w:rStyle w:val="Refdecomentrio"/>
          <w:rFonts w:ascii="Arial" w:hAnsi="Arial" w:cs="Arial"/>
          <w:b w:val="0"/>
        </w:rPr>
        <w:commentReference w:id="567"/>
      </w:r>
      <w:bookmarkEnd w:id="566"/>
    </w:p>
    <w:p w14:paraId="4B39E00E" w14:textId="2981A960" w:rsidR="00C25D16" w:rsidRDefault="00117D79" w:rsidP="00EF2153">
      <w:pPr>
        <w:pStyle w:val="TextoNormal"/>
        <w:rPr>
          <w:ins w:id="568" w:author="WILLIAM FRANCISCO LEITE" w:date="2016-06-22T20:53:00Z"/>
        </w:rPr>
      </w:pPr>
      <w:del w:id="569" w:author="WILLIAM FRANCISCO LEITE" w:date="2016-06-22T20:53:00Z">
        <w:r w:rsidDel="00C25D16">
          <w:delText>D</w:delText>
        </w:r>
      </w:del>
      <w:ins w:id="570" w:author="WILLIAM FRANCISCO LEITE" w:date="2016-06-22T20:53:00Z">
        <w:r w:rsidR="00C25D16">
          <w:t>O tempo é curto e precioso para todos, podemos otimizá-lo com soluções móveis.</w:t>
        </w:r>
      </w:ins>
    </w:p>
    <w:p w14:paraId="06555D58" w14:textId="77777777" w:rsidR="00C25D16" w:rsidRDefault="00C25D16" w:rsidP="00A8474A">
      <w:pPr>
        <w:pStyle w:val="TextoNormal"/>
        <w:rPr>
          <w:ins w:id="571" w:author="WILLIAM FRANCISCO LEITE" w:date="2016-06-22T20:53:00Z"/>
        </w:rPr>
        <w:pPrChange w:id="572" w:author="WILLIAM FRANCISCO LEITE" w:date="2016-06-27T21:43:00Z">
          <w:pPr>
            <w:pStyle w:val="TextoNormal"/>
          </w:pPr>
        </w:pPrChange>
      </w:pPr>
      <w:ins w:id="573" w:author="WILLIAM FRANCISCO LEITE" w:date="2016-06-22T20:53:00Z">
        <w:r>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Default="00C25D16" w:rsidP="00A8474A">
      <w:pPr>
        <w:pStyle w:val="TextoNormal"/>
        <w:rPr>
          <w:ins w:id="574" w:author="WILLIAM FRANCISCO LEITE" w:date="2016-06-22T20:53:00Z"/>
        </w:rPr>
        <w:pPrChange w:id="575" w:author="WILLIAM FRANCISCO LEITE" w:date="2016-06-27T21:43:00Z">
          <w:pPr>
            <w:pStyle w:val="TextoNormal"/>
          </w:pPr>
        </w:pPrChange>
      </w:pPr>
      <w:ins w:id="576" w:author="WILLIAM FRANCISCO LEITE" w:date="2016-06-22T20:53:00Z">
        <w:r>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Default="00C25D16" w:rsidP="00A8474A">
      <w:pPr>
        <w:pStyle w:val="TextoNormal"/>
        <w:rPr>
          <w:ins w:id="577" w:author="WILLIAM FRANCISCO LEITE" w:date="2016-06-22T20:53:00Z"/>
        </w:rPr>
        <w:pPrChange w:id="578" w:author="WILLIAM FRANCISCO LEITE" w:date="2016-06-27T21:43:00Z">
          <w:pPr>
            <w:pStyle w:val="TextoNormal"/>
          </w:pPr>
        </w:pPrChange>
      </w:pPr>
      <w:ins w:id="579" w:author="WILLIAM FRANCISCO LEITE" w:date="2016-06-22T20:53:00Z">
        <w: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Default="00C25D16" w:rsidP="00A8474A">
      <w:pPr>
        <w:pStyle w:val="TextoNormal"/>
        <w:rPr>
          <w:ins w:id="580" w:author="WILLIAM FRANCISCO LEITE" w:date="2016-06-22T20:53:00Z"/>
        </w:rPr>
        <w:pPrChange w:id="581" w:author="WILLIAM FRANCISCO LEITE" w:date="2016-06-27T21:43:00Z">
          <w:pPr>
            <w:pStyle w:val="TextoNormal"/>
          </w:pPr>
        </w:pPrChange>
      </w:pPr>
      <w:ins w:id="582" w:author="WILLIAM FRANCISCO LEITE" w:date="2016-06-22T20:53:00Z">
        <w:r>
          <w:t>Realizando pesquisas com o Público-alvo visamos coletar o máximo de informações sobre as dificuldades pesquisar por preço e localização dos produtos.</w:t>
        </w:r>
      </w:ins>
    </w:p>
    <w:p w14:paraId="45CF4D7A" w14:textId="77777777" w:rsidR="00C25D16" w:rsidRDefault="00C25D16" w:rsidP="00A8474A">
      <w:pPr>
        <w:pStyle w:val="TextoNormal"/>
        <w:rPr>
          <w:ins w:id="583" w:author="WILLIAM FRANCISCO LEITE" w:date="2016-06-22T20:53:00Z"/>
        </w:rPr>
        <w:pPrChange w:id="584" w:author="WILLIAM FRANCISCO LEITE" w:date="2016-06-27T21:43:00Z">
          <w:pPr>
            <w:pStyle w:val="TextoNormal"/>
          </w:pPr>
        </w:pPrChange>
      </w:pPr>
      <w:ins w:id="585" w:author="WILLIAM FRANCISCO LEITE" w:date="2016-06-22T20:53:00Z">
        <w:r>
          <w:t>Para obter o embasamento teórico foram feitas diversas pesquisas em materiais acadêmicos, como monografias e teses de doutorado com foco em desenvolvimento mobile.</w:t>
        </w:r>
      </w:ins>
    </w:p>
    <w:p w14:paraId="3CDC1A69" w14:textId="77777777" w:rsidR="00C25D16" w:rsidRDefault="00C25D16" w:rsidP="00A8474A">
      <w:pPr>
        <w:pStyle w:val="TextoNormal"/>
        <w:rPr>
          <w:ins w:id="586" w:author="WILLIAM FRANCISCO LEITE" w:date="2016-06-22T20:53:00Z"/>
        </w:rPr>
        <w:pPrChange w:id="587" w:author="WILLIAM FRANCISCO LEITE" w:date="2016-06-27T21:43:00Z">
          <w:pPr>
            <w:pStyle w:val="TextoNormal"/>
          </w:pPr>
        </w:pPrChange>
      </w:pPr>
      <w:ins w:id="588" w:author="WILLIAM FRANCISCO LEITE" w:date="2016-06-22T20:53:00Z">
        <w:r>
          <w:t>Através da engenharia WEB, computação distribuída e metodologia cientifica será possível desenvolver uma solução para disponibilizar informações sobre os produtos. O cliente poderá realizar a comparação de preços entre as redes atacadistas.</w:t>
        </w:r>
      </w:ins>
    </w:p>
    <w:p w14:paraId="53A9CF3D" w14:textId="62EE06DC" w:rsidR="00117D79" w:rsidRPr="00DD27CC" w:rsidRDefault="00C25D16" w:rsidP="00A8474A">
      <w:pPr>
        <w:pStyle w:val="TextoNormal"/>
        <w:pPrChange w:id="589" w:author="WILLIAM FRANCISCO LEITE" w:date="2016-06-27T21:43:00Z">
          <w:pPr>
            <w:pStyle w:val="TextoNormal"/>
          </w:pPr>
        </w:pPrChange>
      </w:pPr>
      <w:ins w:id="590" w:author="WILLIAM FRANCISCO LEITE" w:date="2016-06-22T20:53:00Z">
        <w:r>
          <w:t>Utilizando essa solução o cliente terá mais informações disponíveis para tomar decisões relacionadas ao custo benefício. Acompanhando a tendência de mobilidade os clientes poderão utilizar a solução em Smartphones, trazendo maior conforto e comodidade.</w:t>
        </w:r>
      </w:ins>
      <w:del w:id="591" w:author="WILLIAM FRANCISCO LEITE" w:date="2016-06-22T20:52:00Z">
        <w:r w:rsidR="00117D79" w:rsidDel="004B396A">
          <w:delText>igitar texto..</w:delText>
        </w:r>
      </w:del>
      <w:del w:id="592" w:author="WILLIAM FRANCISCO LEITE" w:date="2016-06-22T20:53:00Z">
        <w:r w:rsidR="00117D79" w:rsidDel="00C25D16">
          <w:delText>.</w:delText>
        </w:r>
      </w:del>
    </w:p>
    <w:p w14:paraId="5ECE464A" w14:textId="77777777" w:rsidR="00A26E7A" w:rsidRDefault="00A26E7A" w:rsidP="00736E06">
      <w:pPr>
        <w:pStyle w:val="SubtituloCapitulo"/>
      </w:pPr>
      <w:bookmarkStart w:id="593" w:name="_Toc454822924"/>
      <w:commentRangeStart w:id="594"/>
      <w:r>
        <w:t>Problema de Pesquisa</w:t>
      </w:r>
      <w:commentRangeEnd w:id="594"/>
      <w:r>
        <w:rPr>
          <w:rStyle w:val="Refdecomentrio"/>
          <w:rFonts w:ascii="Arial" w:hAnsi="Arial" w:cs="Arial"/>
          <w:b w:val="0"/>
        </w:rPr>
        <w:commentReference w:id="594"/>
      </w:r>
      <w:bookmarkEnd w:id="593"/>
    </w:p>
    <w:p w14:paraId="00616E40" w14:textId="0537A4DE" w:rsidR="00EB0F11" w:rsidRDefault="00EB0F11" w:rsidP="00EF2153">
      <w:pPr>
        <w:pStyle w:val="TextoNormal"/>
      </w:pPr>
      <w:r>
        <w:t xml:space="preserve">Observando o mercado de redes de supermercados atacadistas é notável a dificuldade para realizar a cotação entre diversos estabelecimentos. Principalmente </w:t>
      </w:r>
      <w:r>
        <w:lastRenderedPageBreak/>
        <w:t>pela distância entre um supermercado e outro, torna-se inviável comparar preços de produtos em mais de um estabelecimento.</w:t>
      </w:r>
    </w:p>
    <w:p w14:paraId="2293D544" w14:textId="2877EE7A" w:rsidR="00EB0F11" w:rsidRDefault="00EB0F11" w:rsidP="00A8474A">
      <w:pPr>
        <w:pStyle w:val="TextoNormal"/>
        <w:pPrChange w:id="595" w:author="WILLIAM FRANCISCO LEITE" w:date="2016-06-27T21:43:00Z">
          <w:pPr>
            <w:pStyle w:val="TextoNormal"/>
          </w:pPr>
        </w:pPrChange>
      </w:pPr>
      <w:r>
        <w:t>A questão central do trabalho está estabelecida em como fornecer as informações necessárias aos clientes com um instrumento que os coloque em posição favorável com relação ao custo benefício. </w:t>
      </w:r>
    </w:p>
    <w:p w14:paraId="70016EDC" w14:textId="77F508EF" w:rsidR="00EB0F11" w:rsidRDefault="00EB0F11" w:rsidP="00A8474A">
      <w:pPr>
        <w:pStyle w:val="TextoNormal"/>
        <w:pPrChange w:id="596" w:author="WILLIAM FRANCISCO LEITE" w:date="2016-06-27T21:43:00Z">
          <w:pPr>
            <w:pStyle w:val="TextoNormal"/>
          </w:pPr>
        </w:pPrChange>
      </w:pPr>
      <w:r>
        <w:t>- Como gerar vantagem competitiva aos supermercados atacadistas através da troca de informação?</w:t>
      </w:r>
    </w:p>
    <w:p w14:paraId="5E601994" w14:textId="77777777" w:rsidR="00EB0F11" w:rsidRDefault="00EB0F11" w:rsidP="00A8474A">
      <w:pPr>
        <w:pStyle w:val="TextoNormal"/>
        <w:pPrChange w:id="597" w:author="WILLIAM FRANCISCO LEITE" w:date="2016-06-27T21:43:00Z">
          <w:pPr>
            <w:pStyle w:val="TextoNormal"/>
          </w:pPr>
        </w:pPrChange>
      </w:pPr>
      <w:r>
        <w:t>- Como auxiliar clientes na cotação de produtos?</w:t>
      </w:r>
    </w:p>
    <w:p w14:paraId="03F5B4C5" w14:textId="76F577EC" w:rsidR="009E1E85" w:rsidRDefault="00EB0F11" w:rsidP="00A8474A">
      <w:pPr>
        <w:pStyle w:val="TextoNormal"/>
        <w:rPr>
          <w:ins w:id="598" w:author="WILLIAM FRANCISCO LEITE" w:date="2016-06-27T21:39:00Z"/>
        </w:rPr>
        <w:pPrChange w:id="599" w:author="WILLIAM FRANCISCO LEITE" w:date="2016-06-27T21:43:00Z">
          <w:pPr>
            <w:pStyle w:val="TextoNormal"/>
          </w:pPr>
        </w:pPrChange>
      </w:pPr>
      <w:r>
        <w:t>- Quais informações fornecer aos consumidores para que tenham o benefício desejado?</w:t>
      </w:r>
    </w:p>
    <w:p w14:paraId="42068275" w14:textId="77777777" w:rsidR="009E1E85" w:rsidRDefault="009E1E85" w:rsidP="00A8474A">
      <w:pPr>
        <w:pStyle w:val="TextoNormal"/>
        <w:pPrChange w:id="600" w:author="WILLIAM FRANCISCO LEITE" w:date="2016-06-27T21:43:00Z">
          <w:pPr>
            <w:pStyle w:val="TextoNormal"/>
          </w:pPr>
        </w:pPrChange>
      </w:pPr>
    </w:p>
    <w:p w14:paraId="290E7028" w14:textId="7FA8740E" w:rsidR="00A26E7A" w:rsidRDefault="00A26E7A" w:rsidP="00736E06">
      <w:pPr>
        <w:pStyle w:val="SubtituloCapitulo"/>
      </w:pPr>
      <w:bookmarkStart w:id="601" w:name="_Toc454822925"/>
      <w:commentRangeStart w:id="602"/>
      <w:r>
        <w:t>Objetivo</w:t>
      </w:r>
      <w:commentRangeEnd w:id="602"/>
      <w:r>
        <w:rPr>
          <w:rStyle w:val="Refdecomentrio"/>
          <w:rFonts w:ascii="Arial" w:hAnsi="Arial" w:cs="Arial"/>
          <w:b w:val="0"/>
        </w:rPr>
        <w:commentReference w:id="602"/>
      </w:r>
      <w:bookmarkEnd w:id="601"/>
    </w:p>
    <w:p w14:paraId="58B5C1DF" w14:textId="538993BD" w:rsidR="0040470C" w:rsidRDefault="0040470C" w:rsidP="00EF2153">
      <w:pPr>
        <w:pStyle w:val="TextoNormal"/>
      </w:pPr>
      <w:r>
        <w:t>Os clientes encontram dificuldade em localizar os preços dos produtos pois as redes atacadistas não fornecem essa informação online, publicando apenas promoções. Necessitando do deslocamento do cliente até os estabelecimentos para tal conferencia.</w:t>
      </w:r>
    </w:p>
    <w:p w14:paraId="3EB1C775" w14:textId="44257E40" w:rsidR="0040470C" w:rsidDel="009E1E85" w:rsidRDefault="0040470C" w:rsidP="00A8474A">
      <w:pPr>
        <w:pStyle w:val="TextoNormal"/>
        <w:rPr>
          <w:del w:id="603" w:author="WILLIAM FRANCISCO LEITE" w:date="2016-06-27T21:38:00Z"/>
        </w:rPr>
        <w:pPrChange w:id="604" w:author="WILLIAM FRANCISCO LEITE" w:date="2016-06-27T21:43:00Z">
          <w:pPr>
            <w:pStyle w:val="TextoNormal"/>
          </w:pPr>
        </w:pPrChange>
      </w:pPr>
      <w:commentRangeStart w:id="605"/>
      <w:r>
        <w:t>Criar um ambiente contendo diversas redes atacadistas e seus respectivos produtos seria a solução para o problema apresentado, pois reduziria o transtorno do cliente ao realizar pesquisas de comparação de preço.</w:t>
      </w:r>
      <w:commentRangeEnd w:id="605"/>
      <w:r w:rsidR="00DD27CC">
        <w:rPr>
          <w:rStyle w:val="Refdecomentrio"/>
        </w:rPr>
        <w:commentReference w:id="605"/>
      </w:r>
    </w:p>
    <w:p w14:paraId="3CD189C5" w14:textId="6D693643" w:rsidR="003B6A52" w:rsidDel="009E1E85" w:rsidRDefault="003B6A52" w:rsidP="00A8474A">
      <w:pPr>
        <w:pStyle w:val="TextoNormal"/>
        <w:rPr>
          <w:del w:id="606" w:author="WILLIAM FRANCISCO LEITE" w:date="2016-06-27T21:38:00Z"/>
        </w:rPr>
        <w:pPrChange w:id="607" w:author="WILLIAM FRANCISCO LEITE" w:date="2016-06-27T21:43:00Z">
          <w:pPr>
            <w:pStyle w:val="TextoNormal"/>
          </w:pPr>
        </w:pPrChange>
      </w:pPr>
    </w:p>
    <w:p w14:paraId="4D9F29E0" w14:textId="7853A072" w:rsidR="003B6A52" w:rsidDel="009E1E85" w:rsidRDefault="003B6A52" w:rsidP="00A8474A">
      <w:pPr>
        <w:pStyle w:val="TextoNormal"/>
        <w:rPr>
          <w:del w:id="608" w:author="WILLIAM FRANCISCO LEITE" w:date="2016-06-27T21:38:00Z"/>
        </w:rPr>
        <w:pPrChange w:id="609" w:author="WILLIAM FRANCISCO LEITE" w:date="2016-06-27T21:43:00Z">
          <w:pPr>
            <w:pStyle w:val="TextoNormal"/>
          </w:pPr>
        </w:pPrChange>
      </w:pPr>
    </w:p>
    <w:p w14:paraId="6E165203" w14:textId="77777777" w:rsidR="003B6A52" w:rsidRDefault="003B6A52" w:rsidP="00A8474A">
      <w:pPr>
        <w:pStyle w:val="TextoNormal"/>
        <w:pPrChange w:id="610" w:author="WILLIAM FRANCISCO LEITE" w:date="2016-06-27T21:43:00Z">
          <w:pPr>
            <w:pStyle w:val="TextoNormal"/>
          </w:pPr>
        </w:pPrChange>
      </w:pPr>
    </w:p>
    <w:p w14:paraId="446EF812" w14:textId="1BDB38FA" w:rsidR="003B6A52" w:rsidDel="009E1E85" w:rsidRDefault="003B6A52" w:rsidP="00A8474A">
      <w:pPr>
        <w:pStyle w:val="TextoNormal"/>
        <w:rPr>
          <w:del w:id="611" w:author="WILLIAM FRANCISCO LEITE" w:date="2016-06-27T21:38:00Z"/>
        </w:rPr>
        <w:pPrChange w:id="612" w:author="WILLIAM FRANCISCO LEITE" w:date="2016-06-27T21:43:00Z">
          <w:pPr>
            <w:pStyle w:val="TextoNormal"/>
          </w:pPr>
        </w:pPrChange>
      </w:pPr>
      <w:del w:id="613" w:author="WILLIAM FRANCISCO LEITE" w:date="2016-06-27T21:38:00Z">
        <w:r w:rsidDel="009E1E85">
          <w:delText>OBJETIVO (ESPECÍFICO):</w:delText>
        </w:r>
      </w:del>
    </w:p>
    <w:p w14:paraId="0C95FF08" w14:textId="77777777" w:rsidR="003B6A52" w:rsidRDefault="003B6A52" w:rsidP="00A8474A">
      <w:pPr>
        <w:pStyle w:val="TextoNormal"/>
        <w:pPrChange w:id="614" w:author="WILLIAM FRANCISCO LEITE" w:date="2016-06-27T21:43:00Z">
          <w:pPr>
            <w:pStyle w:val="TextoNormal"/>
          </w:pPr>
        </w:pPrChange>
      </w:pPr>
      <w:r>
        <w:t>A API deverá permitir comunicação com um segundo aplicativo em local remoto através de uma série de chamados via internet;</w:t>
      </w:r>
    </w:p>
    <w:p w14:paraId="16A7DDD4" w14:textId="7DFE170D" w:rsidR="003B6A52" w:rsidRDefault="003B6A52" w:rsidP="00A8474A">
      <w:pPr>
        <w:pStyle w:val="TextoNormal"/>
        <w:pPrChange w:id="615" w:author="WILLIAM FRANCISCO LEITE" w:date="2016-06-27T21:43:00Z">
          <w:pPr>
            <w:pStyle w:val="TextoNormal"/>
          </w:pPr>
        </w:pPrChange>
      </w:pPr>
      <w:r>
        <w:t>A API fará o intercâmbio de informações e deverá ser administrado através de serviços web (xml);</w:t>
      </w:r>
    </w:p>
    <w:p w14:paraId="58F6D0F4" w14:textId="77777777" w:rsidR="003B6A52" w:rsidRDefault="003B6A52" w:rsidP="00A8474A">
      <w:pPr>
        <w:pStyle w:val="TextoNormal"/>
        <w:pPrChange w:id="616" w:author="WILLIAM FRANCISCO LEITE" w:date="2016-06-27T21:43:00Z">
          <w:pPr>
            <w:pStyle w:val="TextoNormal"/>
          </w:pPr>
        </w:pPrChange>
      </w:pPr>
      <w:r>
        <w:t>Todos os recursos disponibilizados pela API serão baseados em Webservices Restful e as mensagens trafegadas no padrão JSON;</w:t>
      </w:r>
    </w:p>
    <w:p w14:paraId="6B1E2007" w14:textId="77777777" w:rsidR="007238F1" w:rsidRDefault="003B6A52" w:rsidP="00A8474A">
      <w:pPr>
        <w:pStyle w:val="TextoNormal"/>
        <w:rPr>
          <w:ins w:id="617" w:author="WILLIAM FRANCISCO LEITE" w:date="2016-06-27T21:40:00Z"/>
        </w:rPr>
        <w:pPrChange w:id="618" w:author="WILLIAM FRANCISCO LEITE" w:date="2016-06-27T21:43:00Z">
          <w:pPr>
            <w:pStyle w:val="TextoNormal"/>
          </w:pPr>
        </w:pPrChange>
      </w:pPr>
      <w:r>
        <w:t>A API deve consumir os dados enviados pelos supermercados atacadistas através de serviços web (xml) seguindo padrão pré-estabelecido</w:t>
      </w:r>
      <w:ins w:id="619" w:author="WILLIAM FRANCISCO LEITE" w:date="2016-06-27T21:40:00Z">
        <w:r w:rsidR="007238F1">
          <w:t>.</w:t>
        </w:r>
      </w:ins>
    </w:p>
    <w:p w14:paraId="1F17465A" w14:textId="7DBF991C" w:rsidR="003B6A52" w:rsidDel="007238F1" w:rsidRDefault="003B6A52" w:rsidP="00A8474A">
      <w:pPr>
        <w:pStyle w:val="TextoNormal"/>
        <w:rPr>
          <w:del w:id="620" w:author="WILLIAM FRANCISCO LEITE" w:date="2016-06-27T21:40:00Z"/>
        </w:rPr>
        <w:pPrChange w:id="621" w:author="WILLIAM FRANCISCO LEITE" w:date="2016-06-27T21:43:00Z">
          <w:pPr>
            <w:pStyle w:val="TextoNormal"/>
          </w:pPr>
        </w:pPrChange>
      </w:pPr>
      <w:del w:id="622" w:author="WILLIAM FRANCISCO LEITE" w:date="2016-06-27T21:40:00Z">
        <w:r w:rsidDel="007238F1">
          <w:delText>;</w:delText>
        </w:r>
      </w:del>
    </w:p>
    <w:p w14:paraId="671C1EAC" w14:textId="77777777" w:rsidR="003B6A52" w:rsidRDefault="003B6A52" w:rsidP="00A8474A">
      <w:pPr>
        <w:pStyle w:val="TextoNormal"/>
        <w:pPrChange w:id="623" w:author="WILLIAM FRANCISCO LEITE" w:date="2016-06-27T21:43:00Z">
          <w:pPr>
            <w:pStyle w:val="TextoNormal"/>
          </w:pPr>
        </w:pPrChange>
      </w:pPr>
    </w:p>
    <w:p w14:paraId="7C79290E" w14:textId="1E1EF3EA" w:rsidR="00A26E7A" w:rsidRDefault="00A26E7A" w:rsidP="00736E06">
      <w:pPr>
        <w:pStyle w:val="SubtituloCapitulo"/>
      </w:pPr>
      <w:bookmarkStart w:id="624" w:name="_Toc454822926"/>
      <w:commentRangeStart w:id="625"/>
      <w:r>
        <w:t>Escopo</w:t>
      </w:r>
      <w:commentRangeEnd w:id="625"/>
      <w:r>
        <w:rPr>
          <w:rStyle w:val="Refdecomentrio"/>
          <w:rFonts w:ascii="Arial" w:hAnsi="Arial" w:cs="Arial"/>
          <w:b w:val="0"/>
        </w:rPr>
        <w:commentReference w:id="625"/>
      </w:r>
      <w:bookmarkEnd w:id="624"/>
    </w:p>
    <w:p w14:paraId="17B2BF89" w14:textId="28D352BD" w:rsidR="00EB0F11" w:rsidRDefault="00EB0F11" w:rsidP="00EF2153">
      <w:pPr>
        <w:pStyle w:val="TextoNormal"/>
        <w:rPr>
          <w:ins w:id="626" w:author="Dogus - William" w:date="2016-06-21T13:44:00Z"/>
        </w:rPr>
      </w:pPr>
      <w:del w:id="627" w:author="Dogus - William" w:date="2016-06-21T13:36:00Z">
        <w:r w:rsidDel="00B03D23">
          <w:delText xml:space="preserve">Como </w:delText>
        </w:r>
      </w:del>
      <w:ins w:id="628" w:author="Dogus - William" w:date="2016-06-21T13:36:00Z">
        <w:r w:rsidR="00B03D23">
          <w:t xml:space="preserve">O </w:t>
        </w:r>
      </w:ins>
      <w:r>
        <w:t>problema em estudo é como apresentar os diferentes preços para determinados produtos, afim de que o consumidor do estabelecimento atacadista possa buscar o produto que retornará melhor custo benefício</w:t>
      </w:r>
      <w:ins w:id="629" w:author="Dogus - William" w:date="2016-06-21T13:50:00Z">
        <w:r w:rsidR="00946AEC">
          <w:t>, pesquisando entre diversos estabelecimentos</w:t>
        </w:r>
      </w:ins>
      <w:r>
        <w:t>.</w:t>
      </w:r>
    </w:p>
    <w:p w14:paraId="4E0B9459" w14:textId="3317E89F" w:rsidR="0028560B" w:rsidRDefault="00946AEC" w:rsidP="00A8474A">
      <w:pPr>
        <w:pStyle w:val="TextoNormal"/>
        <w:pPrChange w:id="630" w:author="WILLIAM FRANCISCO LEITE" w:date="2016-06-27T21:43:00Z">
          <w:pPr>
            <w:pStyle w:val="TextoNormal"/>
          </w:pPr>
        </w:pPrChange>
      </w:pPr>
      <w:ins w:id="631" w:author="Dogus - William" w:date="2016-06-21T13:49:00Z">
        <w:r>
          <w:lastRenderedPageBreak/>
          <w:t>O estabelecimento</w:t>
        </w:r>
      </w:ins>
      <w:ins w:id="632" w:author="Dogus - William" w:date="2016-06-21T13:44:00Z">
        <w:r w:rsidR="0028560B">
          <w:t xml:space="preserve"> atacadista deverá ser previamente cadastrad</w:t>
        </w:r>
      </w:ins>
      <w:ins w:id="633" w:author="Dogus - William" w:date="2016-06-21T13:49:00Z">
        <w:r>
          <w:t>o</w:t>
        </w:r>
      </w:ins>
      <w:ins w:id="634" w:author="Dogus - William" w:date="2016-06-21T13:44:00Z">
        <w:r w:rsidR="0028560B">
          <w:t xml:space="preserve"> no sistema</w:t>
        </w:r>
      </w:ins>
      <w:ins w:id="635" w:author="Dogus - William" w:date="2016-06-21T13:49:00Z">
        <w:r>
          <w:t xml:space="preserve"> através de um processo manual no sistema administrativo</w:t>
        </w:r>
      </w:ins>
      <w:ins w:id="636" w:author="Dogus - William" w:date="2016-06-21T13:44:00Z">
        <w:r w:rsidR="0028560B">
          <w:t>, com todas as informações relacionadas a endereço</w:t>
        </w:r>
      </w:ins>
      <w:ins w:id="637" w:author="Dogus - William" w:date="2016-06-21T13:48:00Z">
        <w:r>
          <w:t xml:space="preserve"> e geolocalização</w:t>
        </w:r>
      </w:ins>
      <w:ins w:id="638" w:author="Dogus - William" w:date="2016-06-21T13:49:00Z">
        <w:r>
          <w:t>.</w:t>
        </w:r>
      </w:ins>
    </w:p>
    <w:p w14:paraId="13738BEB" w14:textId="4B204CB3" w:rsidR="00EB0F11" w:rsidRDefault="00EB0F11" w:rsidP="00A8474A">
      <w:pPr>
        <w:pStyle w:val="TextoNormal"/>
        <w:pPrChange w:id="639" w:author="WILLIAM FRANCISCO LEITE" w:date="2016-06-27T21:43:00Z">
          <w:pPr>
            <w:pStyle w:val="TextoNormal"/>
          </w:pPr>
        </w:pPrChange>
      </w:pPr>
      <w:del w:id="640" w:author="Dogus - William" w:date="2016-06-21T13:37:00Z">
        <w:r w:rsidDel="0028560B">
          <w:delText>O processo iniciará com</w:delText>
        </w:r>
      </w:del>
      <w:ins w:id="641" w:author="Dogus - William" w:date="2016-06-21T13:37:00Z">
        <w:r w:rsidR="0028560B">
          <w:t>Para iniciar o carregamento dos dados deverá</w:t>
        </w:r>
      </w:ins>
      <w:del w:id="642" w:author="Dogus - William" w:date="2016-06-21T13:37:00Z">
        <w:r w:rsidDel="0028560B">
          <w:delText xml:space="preserve"> a</w:delText>
        </w:r>
      </w:del>
      <w:ins w:id="643" w:author="Dogus - William" w:date="2016-06-21T13:37:00Z">
        <w:r w:rsidR="0028560B">
          <w:t xml:space="preserve"> ser realizada a</w:t>
        </w:r>
      </w:ins>
      <w:r>
        <w:t xml:space="preserve"> coleta de informações de estabelecimentos e produtos, através de arquivo de serviço web </w:t>
      </w:r>
      <w:del w:id="644" w:author="Dogus - William" w:date="2016-06-21T13:37:00Z">
        <w:r w:rsidDel="0028560B">
          <w:delText>(xml)</w:delText>
        </w:r>
      </w:del>
      <w:ins w:id="645" w:author="Dogus - William" w:date="2016-06-21T13:37:00Z">
        <w:r w:rsidR="0028560B">
          <w:t>no formato XML</w:t>
        </w:r>
      </w:ins>
      <w:r>
        <w:t xml:space="preserve"> solicitado aos estabelecimentos atacadistas.</w:t>
      </w:r>
    </w:p>
    <w:p w14:paraId="60100AA4" w14:textId="33154C5F" w:rsidR="00EB0F11" w:rsidRDefault="00EB0F11" w:rsidP="00A8474A">
      <w:pPr>
        <w:pStyle w:val="TextoNormal"/>
        <w:pPrChange w:id="646" w:author="WILLIAM FRANCISCO LEITE" w:date="2016-06-27T21:43:00Z">
          <w:pPr>
            <w:pStyle w:val="TextoNormal"/>
          </w:pPr>
        </w:pPrChange>
      </w:pPr>
      <w:r>
        <w:t> Serão utilizadas para coleta de informações apenas redes de</w:t>
      </w:r>
      <w:r w:rsidR="003B6A52">
        <w:t xml:space="preserve"> </w:t>
      </w:r>
      <w:r>
        <w:t xml:space="preserve">supermercados atacadistas </w:t>
      </w:r>
      <w:ins w:id="647" w:author="Dogus - William" w:date="2016-06-21T13:38:00Z">
        <w:r w:rsidR="0028560B">
          <w:t xml:space="preserve">do estado </w:t>
        </w:r>
      </w:ins>
      <w:del w:id="648" w:author="Dogus - William" w:date="2016-06-21T13:38:00Z">
        <w:r w:rsidR="0028560B" w:rsidDel="0028560B">
          <w:delText>D</w:delText>
        </w:r>
      </w:del>
      <w:del w:id="649" w:author="Dogus - William" w:date="2016-06-21T13:37:00Z">
        <w:r w:rsidDel="0028560B">
          <w:delText xml:space="preserve">a cidade </w:delText>
        </w:r>
      </w:del>
      <w:r>
        <w:t>de São Paulo. </w:t>
      </w:r>
    </w:p>
    <w:p w14:paraId="09EA69A7" w14:textId="6D6E8A54" w:rsidR="00EB0F11" w:rsidDel="00946AEC" w:rsidRDefault="00EB0F11" w:rsidP="00A8474A">
      <w:pPr>
        <w:pStyle w:val="TextoNormal"/>
        <w:rPr>
          <w:del w:id="650" w:author="Dogus - William" w:date="2016-06-21T13:50:00Z"/>
        </w:rPr>
        <w:pPrChange w:id="651" w:author="WILLIAM FRANCISCO LEITE" w:date="2016-06-27T21:43:00Z">
          <w:pPr>
            <w:pStyle w:val="TextoNormal"/>
          </w:pPr>
        </w:pPrChange>
      </w:pPr>
      <w:del w:id="652" w:author="Dogus - William" w:date="2016-06-21T13:50:00Z">
        <w:r w:rsidDel="00946AEC">
          <w:delText>Para coleta de dados analíticos, contará apenas com clientes</w:delText>
        </w:r>
        <w:r w:rsidR="003B6A52" w:rsidDel="00946AEC">
          <w:delText xml:space="preserve"> </w:delText>
        </w:r>
        <w:r w:rsidDel="00946AEC">
          <w:delText>consumidores dos estabelecimentos selecionados.</w:delText>
        </w:r>
      </w:del>
    </w:p>
    <w:p w14:paraId="74C243E6" w14:textId="77777777" w:rsidR="00946AEC" w:rsidRDefault="0028560B" w:rsidP="00A8474A">
      <w:pPr>
        <w:pStyle w:val="TextoNormal"/>
        <w:rPr>
          <w:ins w:id="653" w:author="Dogus - William" w:date="2016-06-21T13:52:00Z"/>
        </w:rPr>
        <w:pPrChange w:id="654" w:author="WILLIAM FRANCISCO LEITE" w:date="2016-06-27T21:43:00Z">
          <w:pPr>
            <w:pStyle w:val="TextoNormal"/>
          </w:pPr>
        </w:pPrChange>
      </w:pPr>
      <w:ins w:id="655" w:author="Dogus - William" w:date="2016-06-21T13:40:00Z">
        <w:r>
          <w:t>Os dados serão disponibilizados através de uma API RESTful</w:t>
        </w:r>
      </w:ins>
      <w:ins w:id="656" w:author="Dogus - William" w:date="2016-06-21T13:41:00Z">
        <w:r>
          <w:t xml:space="preserve"> onde o retorno será com textos no formato JSON</w:t>
        </w:r>
      </w:ins>
      <w:ins w:id="657" w:author="Dogus - William" w:date="2016-06-21T13:40:00Z">
        <w:r>
          <w:t>, os recursos</w:t>
        </w:r>
      </w:ins>
      <w:ins w:id="658" w:author="Dogus - William" w:date="2016-06-21T13:42:00Z">
        <w:r>
          <w:t xml:space="preserve"> (URIs)</w:t>
        </w:r>
      </w:ins>
      <w:ins w:id="659" w:author="Dogus - William" w:date="2016-06-21T13:40:00Z">
        <w:r>
          <w:t xml:space="preserve"> contidos nessa API s</w:t>
        </w:r>
      </w:ins>
      <w:ins w:id="660" w:author="Dogus - William" w:date="2016-06-21T13:41:00Z">
        <w:r>
          <w:t>ão apenas para consulta</w:t>
        </w:r>
      </w:ins>
      <w:del w:id="661" w:author="Dogus - William" w:date="2016-06-21T13:40:00Z">
        <w:r w:rsidR="00EB0F11" w:rsidDel="0028560B">
          <w:delText>O processo de inicia-se com o levantamento de informações sobre os</w:delText>
        </w:r>
        <w:r w:rsidR="003B6A52" w:rsidDel="0028560B">
          <w:delText xml:space="preserve"> </w:delText>
        </w:r>
        <w:r w:rsidR="00EB0F11" w:rsidDel="0028560B">
          <w:delText>supermercados atacadistas e seus produtos, por meio de visitas aos</w:delText>
        </w:r>
        <w:r w:rsidR="003B6A52" w:rsidDel="0028560B">
          <w:delText xml:space="preserve"> </w:delText>
        </w:r>
        <w:r w:rsidR="00EB0F11" w:rsidDel="0028560B">
          <w:delText>estabelecimentos e conversas com seus gerentes, proprietários, funcionários,</w:delText>
        </w:r>
        <w:r w:rsidR="003B6A52" w:rsidDel="0028560B">
          <w:delText xml:space="preserve"> </w:delText>
        </w:r>
        <w:r w:rsidR="00EB0F11" w:rsidDel="0028560B">
          <w:delText xml:space="preserve">clientes e </w:delText>
        </w:r>
        <w:r w:rsidR="003B6A52" w:rsidDel="0028560B">
          <w:delText>possíveis</w:delText>
        </w:r>
        <w:r w:rsidR="00EB0F11" w:rsidDel="0028560B">
          <w:delText xml:space="preserve"> clientes</w:delText>
        </w:r>
      </w:del>
      <w:r w:rsidR="00EB0F11">
        <w:t>.</w:t>
      </w:r>
      <w:ins w:id="662" w:author="Dogus - William" w:date="2016-06-21T13:42:00Z">
        <w:r>
          <w:t xml:space="preserve"> </w:t>
        </w:r>
      </w:ins>
    </w:p>
    <w:p w14:paraId="44E1FAE6" w14:textId="77777777" w:rsidR="007238F1" w:rsidRDefault="00946AEC" w:rsidP="00A8474A">
      <w:pPr>
        <w:pStyle w:val="TextoNormal"/>
        <w:rPr>
          <w:ins w:id="663" w:author="WILLIAM FRANCISCO LEITE" w:date="2016-06-27T21:41:00Z"/>
        </w:rPr>
        <w:pPrChange w:id="664" w:author="WILLIAM FRANCISCO LEITE" w:date="2016-06-27T21:43:00Z">
          <w:pPr>
            <w:pStyle w:val="TextoNormal"/>
          </w:pPr>
        </w:pPrChange>
      </w:pPr>
      <w:ins w:id="665" w:author="Dogus - William" w:date="2016-06-21T13:52:00Z">
        <w:r>
          <w:t>A API não disponibiliza nenhum recurso para</w:t>
        </w:r>
      </w:ins>
      <w:ins w:id="666" w:author="Dogus - William" w:date="2016-06-21T13:42:00Z">
        <w:r w:rsidR="0028560B">
          <w:t xml:space="preserve"> entrada</w:t>
        </w:r>
      </w:ins>
      <w:ins w:id="667" w:author="Dogus - William" w:date="2016-06-21T13:53:00Z">
        <w:r>
          <w:t xml:space="preserve"> (gravação)</w:t>
        </w:r>
      </w:ins>
      <w:ins w:id="668" w:author="Dogus - William" w:date="2016-06-21T13:42:00Z">
        <w:r w:rsidR="0028560B">
          <w:t xml:space="preserve"> de informaç</w:t>
        </w:r>
      </w:ins>
      <w:ins w:id="669" w:author="Dogus - William" w:date="2016-06-21T13:53:00Z">
        <w:r>
          <w:t>ões das redes atacadistas ou</w:t>
        </w:r>
      </w:ins>
      <w:ins w:id="670" w:author="Dogus - William" w:date="2016-06-21T13:42:00Z">
        <w:r w:rsidR="0028560B">
          <w:t xml:space="preserve"> dos produtos</w:t>
        </w:r>
      </w:ins>
      <w:ins w:id="671" w:author="Dogus - William" w:date="2016-06-21T13:53:00Z">
        <w:r>
          <w:t>, atualizaç</w:t>
        </w:r>
      </w:ins>
      <w:ins w:id="672" w:author="Dogus - William" w:date="2016-06-21T13:54:00Z">
        <w:r>
          <w:t>ões em promoções e produtos</w:t>
        </w:r>
      </w:ins>
      <w:ins w:id="673" w:author="Dogus - William" w:date="2016-06-21T13:42:00Z">
        <w:r w:rsidR="0028560B">
          <w:t xml:space="preserve"> ser</w:t>
        </w:r>
      </w:ins>
      <w:ins w:id="674" w:author="Dogus - William" w:date="2016-06-21T13:54:00Z">
        <w:r>
          <w:t>ão</w:t>
        </w:r>
      </w:ins>
      <w:ins w:id="675" w:author="Dogus - William" w:date="2016-06-21T13:42:00Z">
        <w:r w:rsidR="0028560B">
          <w:t xml:space="preserve"> fei</w:t>
        </w:r>
      </w:ins>
      <w:ins w:id="676" w:author="Dogus - William" w:date="2016-06-21T13:54:00Z">
        <w:r>
          <w:t>tas</w:t>
        </w:r>
      </w:ins>
      <w:ins w:id="677" w:author="Dogus - William" w:date="2016-06-21T13:42:00Z">
        <w:r w:rsidR="0028560B">
          <w:t xml:space="preserve"> através do</w:t>
        </w:r>
      </w:ins>
      <w:ins w:id="678" w:author="Dogus - William" w:date="2016-06-21T13:43:00Z">
        <w:r w:rsidR="0028560B">
          <w:t>s</w:t>
        </w:r>
      </w:ins>
      <w:ins w:id="679" w:author="Dogus - William" w:date="2016-06-21T13:42:00Z">
        <w:r w:rsidR="0028560B">
          <w:t xml:space="preserve"> arquivo</w:t>
        </w:r>
      </w:ins>
      <w:ins w:id="680" w:author="Dogus - William" w:date="2016-06-21T13:43:00Z">
        <w:r w:rsidR="0028560B">
          <w:t>s</w:t>
        </w:r>
      </w:ins>
      <w:ins w:id="681" w:author="Dogus - William" w:date="2016-06-21T13:42:00Z">
        <w:r w:rsidR="0028560B">
          <w:t xml:space="preserve"> XML</w:t>
        </w:r>
      </w:ins>
      <w:ins w:id="682" w:author="Dogus - William" w:date="2016-06-21T13:43:00Z">
        <w:r w:rsidR="0028560B">
          <w:t>s</w:t>
        </w:r>
      </w:ins>
      <w:ins w:id="683" w:author="Dogus - William" w:date="2016-06-21T13:42:00Z">
        <w:r w:rsidR="0028560B">
          <w:t xml:space="preserve"> disponibilizado</w:t>
        </w:r>
      </w:ins>
      <w:ins w:id="684" w:author="Dogus - William" w:date="2016-06-21T13:43:00Z">
        <w:r w:rsidR="0028560B">
          <w:t>s</w:t>
        </w:r>
      </w:ins>
      <w:ins w:id="685" w:author="Dogus - William" w:date="2016-06-21T13:42:00Z">
        <w:r w:rsidR="0028560B">
          <w:t xml:space="preserve"> pela</w:t>
        </w:r>
      </w:ins>
      <w:ins w:id="686" w:author="Dogus - William" w:date="2016-06-21T13:43:00Z">
        <w:r w:rsidR="0028560B">
          <w:t>s</w:t>
        </w:r>
      </w:ins>
      <w:ins w:id="687" w:author="Dogus - William" w:date="2016-06-21T13:42:00Z">
        <w:r w:rsidR="0028560B">
          <w:t xml:space="preserve"> rede</w:t>
        </w:r>
      </w:ins>
      <w:ins w:id="688" w:author="Dogus - William" w:date="2016-06-21T13:43:00Z">
        <w:r w:rsidR="0028560B">
          <w:t>s</w:t>
        </w:r>
      </w:ins>
      <w:ins w:id="689" w:author="Dogus - William" w:date="2016-06-21T13:42:00Z">
        <w:r w:rsidR="0028560B">
          <w:t xml:space="preserve"> Atacadista</w:t>
        </w:r>
      </w:ins>
      <w:ins w:id="690" w:author="Dogus - William" w:date="2016-06-21T13:43:00Z">
        <w:r w:rsidR="0028560B">
          <w:t>s</w:t>
        </w:r>
      </w:ins>
      <w:ins w:id="691" w:author="Dogus - William" w:date="2016-06-21T13:42:00Z">
        <w:r w:rsidR="0028560B">
          <w:t>.</w:t>
        </w:r>
      </w:ins>
    </w:p>
    <w:p w14:paraId="662A29D5" w14:textId="2C6317C8" w:rsidR="00673797" w:rsidDel="007238F1" w:rsidRDefault="0028560B" w:rsidP="00A8474A">
      <w:pPr>
        <w:pStyle w:val="TextoNormal"/>
        <w:rPr>
          <w:del w:id="692" w:author="WILLIAM FRANCISCO LEITE" w:date="2016-06-27T21:40:00Z"/>
        </w:rPr>
        <w:pPrChange w:id="693" w:author="WILLIAM FRANCISCO LEITE" w:date="2016-06-27T21:43:00Z">
          <w:pPr>
            <w:pStyle w:val="TextoNormal"/>
          </w:pPr>
        </w:pPrChange>
      </w:pPr>
      <w:ins w:id="694" w:author="Dogus - William" w:date="2016-06-21T13:42:00Z">
        <w:r>
          <w:t xml:space="preserve"> </w:t>
        </w:r>
      </w:ins>
    </w:p>
    <w:p w14:paraId="72555295" w14:textId="77777777" w:rsidR="003B6A52" w:rsidRPr="00EF2153" w:rsidRDefault="003B6A52" w:rsidP="00A8474A">
      <w:pPr>
        <w:pStyle w:val="TextoNormal"/>
        <w:pPrChange w:id="695" w:author="WILLIAM FRANCISCO LEITE" w:date="2016-06-27T21:43:00Z">
          <w:pPr>
            <w:pStyle w:val="TextoNormal"/>
          </w:pPr>
        </w:pPrChange>
      </w:pPr>
    </w:p>
    <w:p w14:paraId="248010E1" w14:textId="3ACD465C" w:rsidR="00A26E7A" w:rsidRDefault="00A26E7A" w:rsidP="00736E06">
      <w:pPr>
        <w:pStyle w:val="SubtituloCapitulo"/>
      </w:pPr>
      <w:bookmarkStart w:id="696" w:name="_Toc454822927"/>
      <w:commentRangeStart w:id="697"/>
      <w:r>
        <w:t>Metodologia</w:t>
      </w:r>
      <w:commentRangeEnd w:id="697"/>
      <w:r>
        <w:rPr>
          <w:rStyle w:val="Refdecomentrio"/>
          <w:rFonts w:ascii="Arial" w:hAnsi="Arial" w:cs="Arial"/>
          <w:b w:val="0"/>
        </w:rPr>
        <w:commentReference w:id="697"/>
      </w:r>
      <w:bookmarkEnd w:id="696"/>
    </w:p>
    <w:p w14:paraId="71510288" w14:textId="3715FE1E" w:rsidR="003B6A52" w:rsidRDefault="00DD27CC" w:rsidP="00EF2153">
      <w:pPr>
        <w:pStyle w:val="TextoNormal"/>
      </w:pPr>
      <w:r>
        <w:rPr>
          <w:rStyle w:val="Refdecomentrio"/>
        </w:rPr>
        <w:commentReference w:id="698"/>
      </w:r>
      <w:r w:rsidR="003B6A52">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Default="003B6A52" w:rsidP="00A8474A">
      <w:pPr>
        <w:pStyle w:val="TextoNormal"/>
        <w:rPr>
          <w:ins w:id="699" w:author="WILLIAM FRANCISCO LEITE" w:date="2016-06-27T21:38:00Z"/>
        </w:rPr>
        <w:pPrChange w:id="700" w:author="WILLIAM FRANCISCO LEITE" w:date="2016-06-27T21:43:00Z">
          <w:pPr>
            <w:pStyle w:val="TextoNormal"/>
          </w:pPr>
        </w:pPrChange>
      </w:pPr>
      <w: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1B6C776B" w14:textId="77777777" w:rsidR="009E1E85" w:rsidRPr="00673797" w:rsidRDefault="009E1E85" w:rsidP="00A8474A">
      <w:pPr>
        <w:pStyle w:val="TextoNormal"/>
        <w:pPrChange w:id="701" w:author="WILLIAM FRANCISCO LEITE" w:date="2016-06-27T21:43:00Z">
          <w:pPr>
            <w:pStyle w:val="TextoNormal"/>
          </w:pPr>
        </w:pPrChange>
      </w:pPr>
    </w:p>
    <w:p w14:paraId="7A93C351" w14:textId="3B3F3C36" w:rsidR="00673797" w:rsidDel="009E1E85" w:rsidRDefault="00673797" w:rsidP="00673797">
      <w:pPr>
        <w:pStyle w:val="SubtituloCapitulo"/>
        <w:numPr>
          <w:ilvl w:val="0"/>
          <w:numId w:val="0"/>
        </w:numPr>
        <w:ind w:left="792"/>
        <w:rPr>
          <w:del w:id="702" w:author="WILLIAM FRANCISCO LEITE" w:date="2016-06-27T21:38:00Z"/>
        </w:rPr>
      </w:pPr>
    </w:p>
    <w:p w14:paraId="7011178D" w14:textId="401DF851" w:rsidR="00A26E7A" w:rsidRPr="007B3A45" w:rsidRDefault="00A26E7A" w:rsidP="00736E06">
      <w:pPr>
        <w:pStyle w:val="SubtituloCapitulo"/>
      </w:pPr>
      <w:bookmarkStart w:id="703" w:name="_Toc454822928"/>
      <w:commentRangeStart w:id="704"/>
      <w:r>
        <w:t>Organização do Trabalho</w:t>
      </w:r>
      <w:commentRangeEnd w:id="704"/>
      <w:r>
        <w:rPr>
          <w:rStyle w:val="Refdecomentrio"/>
          <w:rFonts w:ascii="Arial" w:hAnsi="Arial" w:cs="Arial"/>
          <w:b w:val="0"/>
        </w:rPr>
        <w:commentReference w:id="704"/>
      </w:r>
      <w:bookmarkEnd w:id="703"/>
    </w:p>
    <w:p w14:paraId="2590E3AC" w14:textId="77777777" w:rsidR="003B6A52" w:rsidRPr="00A8474A" w:rsidRDefault="003B6A52" w:rsidP="00A8474A">
      <w:pPr>
        <w:pStyle w:val="TextoNormal"/>
        <w:rPr>
          <w:rPrChange w:id="705" w:author="WILLIAM FRANCISCO LEITE" w:date="2016-06-27T21:43:00Z">
            <w:rPr/>
          </w:rPrChange>
        </w:rPr>
        <w:pPrChange w:id="706" w:author="WILLIAM FRANCISCO LEITE" w:date="2016-06-27T21:43:00Z">
          <w:pPr>
            <w:ind w:firstLine="720"/>
          </w:pPr>
        </w:pPrChange>
      </w:pPr>
      <w:r w:rsidRPr="00EF2153">
        <w:t xml:space="preserve">O presente trabalho está organizado da </w:t>
      </w:r>
      <w:r w:rsidRPr="00A8474A">
        <w:rPr>
          <w:rPrChange w:id="707" w:author="WILLIAM FRANCISCO LEITE" w:date="2016-06-27T21:43:00Z">
            <w:rPr/>
          </w:rPrChange>
        </w:rPr>
        <w:t>seguinte forma:</w:t>
      </w:r>
    </w:p>
    <w:p w14:paraId="427AF60E" w14:textId="35A219AA" w:rsidR="003B6A52" w:rsidRPr="00A8474A" w:rsidDel="00A8474A" w:rsidRDefault="003B6A52" w:rsidP="00A8474A">
      <w:pPr>
        <w:pStyle w:val="TextoNormal"/>
        <w:rPr>
          <w:del w:id="708" w:author="WILLIAM FRANCISCO LEITE" w:date="2016-06-27T21:43:00Z"/>
          <w:rPrChange w:id="709" w:author="WILLIAM FRANCISCO LEITE" w:date="2016-06-27T21:43:00Z">
            <w:rPr>
              <w:del w:id="710" w:author="WILLIAM FRANCISCO LEITE" w:date="2016-06-27T21:43:00Z"/>
            </w:rPr>
          </w:rPrChange>
        </w:rPr>
        <w:pPrChange w:id="711" w:author="WILLIAM FRANCISCO LEITE" w:date="2016-06-27T21:43:00Z">
          <w:pPr/>
        </w:pPrChange>
      </w:pPr>
    </w:p>
    <w:p w14:paraId="31DB6E32" w14:textId="58C0F858" w:rsidR="003B6A52" w:rsidRPr="00A8474A" w:rsidRDefault="003B6A52" w:rsidP="00A8474A">
      <w:pPr>
        <w:pStyle w:val="TextoNormal"/>
        <w:rPr>
          <w:rPrChange w:id="712" w:author="WILLIAM FRANCISCO LEITE" w:date="2016-06-27T21:43:00Z">
            <w:rPr/>
          </w:rPrChange>
        </w:rPr>
        <w:pPrChange w:id="713" w:author="WILLIAM FRANCISCO LEITE" w:date="2016-06-27T21:43:00Z">
          <w:pPr>
            <w:ind w:firstLine="720"/>
          </w:pPr>
        </w:pPrChange>
      </w:pPr>
      <w:r w:rsidRPr="00A8474A">
        <w:rPr>
          <w:rPrChange w:id="714" w:author="WILLIAM FRANCISCO LEITE" w:date="2016-06-27T21:43:00Z">
            <w:rPr/>
          </w:rPrChange>
        </w:rPr>
        <w:t>No Capítulo 2 - Revisão da Literatura aborda em quais teorias e pesquisas este trabalho se fundamentou.</w:t>
      </w:r>
    </w:p>
    <w:p w14:paraId="4A1F4DA1" w14:textId="26BF5E69" w:rsidR="003B6A52" w:rsidRPr="00A8474A" w:rsidDel="00A8474A" w:rsidRDefault="003B6A52" w:rsidP="00A8474A">
      <w:pPr>
        <w:pStyle w:val="TextoNormal"/>
        <w:rPr>
          <w:del w:id="715" w:author="WILLIAM FRANCISCO LEITE" w:date="2016-06-27T21:43:00Z"/>
          <w:rPrChange w:id="716" w:author="WILLIAM FRANCISCO LEITE" w:date="2016-06-27T21:43:00Z">
            <w:rPr>
              <w:del w:id="717" w:author="WILLIAM FRANCISCO LEITE" w:date="2016-06-27T21:43:00Z"/>
            </w:rPr>
          </w:rPrChange>
        </w:rPr>
        <w:pPrChange w:id="718" w:author="WILLIAM FRANCISCO LEITE" w:date="2016-06-27T21:43:00Z">
          <w:pPr/>
        </w:pPrChange>
      </w:pPr>
    </w:p>
    <w:p w14:paraId="040FF89C" w14:textId="17FD7720" w:rsidR="003B6A52" w:rsidRPr="00A8474A" w:rsidRDefault="003B6A52" w:rsidP="00A8474A">
      <w:pPr>
        <w:pStyle w:val="TextoNormal"/>
        <w:rPr>
          <w:rPrChange w:id="719" w:author="WILLIAM FRANCISCO LEITE" w:date="2016-06-27T21:43:00Z">
            <w:rPr/>
          </w:rPrChange>
        </w:rPr>
        <w:pPrChange w:id="720" w:author="WILLIAM FRANCISCO LEITE" w:date="2016-06-27T21:43:00Z">
          <w:pPr>
            <w:ind w:firstLine="720"/>
          </w:pPr>
        </w:pPrChange>
      </w:pPr>
      <w:r w:rsidRPr="00A8474A">
        <w:rPr>
          <w:rPrChange w:id="721" w:author="WILLIAM FRANCISCO LEITE" w:date="2016-06-27T21:43:00Z">
            <w:rPr/>
          </w:rPrChange>
        </w:rPr>
        <w:t>No Capítulo 3 - Detalharemos o Problema com base em fundamentação teórica e também o detalhamento da solução e os resultados esperados.</w:t>
      </w:r>
    </w:p>
    <w:p w14:paraId="73C12FAB" w14:textId="169598D8" w:rsidR="003B6A52" w:rsidRPr="00A8474A" w:rsidDel="00A8474A" w:rsidRDefault="003B6A52" w:rsidP="00A8474A">
      <w:pPr>
        <w:pStyle w:val="TextoNormal"/>
        <w:rPr>
          <w:del w:id="722" w:author="WILLIAM FRANCISCO LEITE" w:date="2016-06-27T21:43:00Z"/>
          <w:rPrChange w:id="723" w:author="WILLIAM FRANCISCO LEITE" w:date="2016-06-27T21:43:00Z">
            <w:rPr>
              <w:del w:id="724" w:author="WILLIAM FRANCISCO LEITE" w:date="2016-06-27T21:43:00Z"/>
            </w:rPr>
          </w:rPrChange>
        </w:rPr>
        <w:pPrChange w:id="725" w:author="WILLIAM FRANCISCO LEITE" w:date="2016-06-27T21:43:00Z">
          <w:pPr>
            <w:ind w:firstLine="720"/>
          </w:pPr>
        </w:pPrChange>
      </w:pPr>
    </w:p>
    <w:p w14:paraId="0166821A" w14:textId="2B9C5205" w:rsidR="0040470C" w:rsidRPr="00A8474A" w:rsidRDefault="003B6A52" w:rsidP="00A8474A">
      <w:pPr>
        <w:pStyle w:val="TextoNormal"/>
        <w:rPr>
          <w:rPrChange w:id="726" w:author="WILLIAM FRANCISCO LEITE" w:date="2016-06-27T21:43:00Z">
            <w:rPr>
              <w:b/>
            </w:rPr>
          </w:rPrChange>
        </w:rPr>
        <w:pPrChange w:id="727" w:author="WILLIAM FRANCISCO LEITE" w:date="2016-06-27T21:43:00Z">
          <w:pPr>
            <w:ind w:firstLine="720"/>
          </w:pPr>
        </w:pPrChange>
      </w:pPr>
      <w:r w:rsidRPr="00A8474A">
        <w:rPr>
          <w:rPrChange w:id="728" w:author="WILLIAM FRANCISCO LEITE" w:date="2016-06-27T21:43:00Z">
            <w:rPr/>
          </w:rPrChange>
        </w:rPr>
        <w:t>Finalmente no Capítulo 4 serão apresentadas as considerações finais deste trabalho.</w:t>
      </w:r>
    </w:p>
    <w:p w14:paraId="2A3141FB" w14:textId="77777777" w:rsidR="00CD5B56" w:rsidRDefault="00CD5B56">
      <w:pPr>
        <w:rPr>
          <w:rFonts w:ascii="Times New Roman" w:hAnsi="Times New Roman" w:cs="Times New Roman"/>
          <w:b/>
        </w:rPr>
      </w:pPr>
      <w:r>
        <w:br w:type="page"/>
      </w:r>
    </w:p>
    <w:p w14:paraId="3D567E5F" w14:textId="752BBE52" w:rsidR="001F1004" w:rsidRDefault="001F1004" w:rsidP="00C463EE">
      <w:pPr>
        <w:pStyle w:val="TituloCapitulo"/>
        <w:numPr>
          <w:ilvl w:val="0"/>
          <w:numId w:val="1"/>
        </w:numPr>
      </w:pPr>
      <w:bookmarkStart w:id="729" w:name="_Toc454822929"/>
      <w:commentRangeStart w:id="730"/>
      <w:r>
        <w:lastRenderedPageBreak/>
        <w:t>REVISÃO DA LITERATURA</w:t>
      </w:r>
      <w:commentRangeEnd w:id="730"/>
      <w:r>
        <w:rPr>
          <w:rStyle w:val="Refdecomentrio"/>
          <w:rFonts w:ascii="Arial" w:hAnsi="Arial" w:cs="Arial"/>
          <w:b w:val="0"/>
        </w:rPr>
        <w:commentReference w:id="730"/>
      </w:r>
      <w:bookmarkEnd w:id="729"/>
    </w:p>
    <w:p w14:paraId="51CB78D8" w14:textId="27A357D0" w:rsidR="009F6A3A" w:rsidRDefault="009F6A3A" w:rsidP="009F6A3A">
      <w:pPr>
        <w:pStyle w:val="SubtituloCapitulo"/>
      </w:pPr>
      <w:bookmarkStart w:id="731" w:name="_Toc454822930"/>
      <w:r>
        <w:t>API</w:t>
      </w:r>
      <w:bookmarkEnd w:id="731"/>
    </w:p>
    <w:p w14:paraId="68747C9E" w14:textId="78844397" w:rsidR="00E775CB" w:rsidRDefault="009F6A3A" w:rsidP="00EF2153">
      <w:pPr>
        <w:pStyle w:val="TextoNormal"/>
        <w:rPr>
          <w:ins w:id="732" w:author="WILLIAM FRANCISCO LEITE" w:date="2016-06-22T21:07:00Z"/>
        </w:rPr>
      </w:pPr>
      <w:del w:id="733" w:author="WILLIAM FRANCISCO LEITE" w:date="2016-06-22T21:07:00Z">
        <w:r w:rsidDel="00E775CB">
          <w:delText xml:space="preserve">Uma </w:delText>
        </w:r>
      </w:del>
      <w:ins w:id="734" w:author="WILLIAM FRANCISCO LEITE" w:date="2016-06-22T21:07:00Z">
        <w:r w:rsidR="00E775CB">
          <w:t>Praticamente</w:t>
        </w:r>
        <w:r w:rsidR="00E775CB" w:rsidRPr="00E775CB">
          <w:t xml:space="preserve"> todos os softwares tem de pedir outro software para fazer algumas coisas para ele.</w:t>
        </w:r>
      </w:ins>
    </w:p>
    <w:p w14:paraId="1AE5DB8A" w14:textId="77777777" w:rsidR="00E775CB" w:rsidRDefault="00E775CB" w:rsidP="00A8474A">
      <w:pPr>
        <w:pStyle w:val="TextoNormal"/>
        <w:rPr>
          <w:ins w:id="735" w:author="WILLIAM FRANCISCO LEITE" w:date="2016-06-22T21:08:00Z"/>
        </w:rPr>
        <w:pPrChange w:id="736" w:author="WILLIAM FRANCISCO LEITE" w:date="2016-06-27T21:43:00Z">
          <w:pPr>
            <w:pStyle w:val="TextoNormal"/>
          </w:pPr>
        </w:pPrChange>
      </w:pPr>
      <w:ins w:id="737" w:author="WILLIAM FRANCISCO LEITE" w:date="2016-06-22T21:06:00Z">
        <w:r w:rsidRPr="00E775CB">
          <w:t xml:space="preserve">Para alcançar este objetivo, o programa perguntando utiliza um conjunto de solicitações padronizados, chamados interfaces de programação de aplicativos (API), que foram definidos para o programa que está sendo chamado. </w:t>
        </w:r>
      </w:ins>
    </w:p>
    <w:p w14:paraId="124C4558" w14:textId="2DE95E19" w:rsidR="009F6A3A" w:rsidDel="00E775CB" w:rsidRDefault="00E775CB" w:rsidP="00A8474A">
      <w:pPr>
        <w:pStyle w:val="TextoNormal"/>
        <w:rPr>
          <w:del w:id="738" w:author="WILLIAM FRANCISCO LEITE" w:date="2016-06-22T21:06:00Z"/>
        </w:rPr>
        <w:pPrChange w:id="739" w:author="WILLIAM FRANCISCO LEITE" w:date="2016-06-27T21:43:00Z">
          <w:pPr>
            <w:pStyle w:val="TextoNormal"/>
          </w:pPr>
        </w:pPrChange>
      </w:pPr>
      <w:ins w:id="740" w:author="WILLIAM FRANCISCO LEITE" w:date="2016-06-22T21:06:00Z">
        <w:del w:id="741" w:author="Osnir Estevam" w:date="2016-06-25T18:39:00Z">
          <w:r w:rsidRPr="00E775CB" w:rsidDel="00753065">
            <w:delText>Quase todas as aplicações depende</w:delText>
          </w:r>
        </w:del>
      </w:ins>
      <w:ins w:id="742" w:author="Osnir Estevam" w:date="2016-06-25T18:39:00Z">
        <w:r w:rsidR="00753065" w:rsidRPr="00E775CB">
          <w:t>Quase todas as aplicações dependem</w:t>
        </w:r>
      </w:ins>
      <w:ins w:id="743" w:author="WILLIAM FRANCISCO LEITE" w:date="2016-06-22T21:06:00Z">
        <w:r w:rsidRPr="00E775CB">
          <w:t xml:space="preserve"> das APIs do sistema operacional subjacente para executar tais funções básicas como o acesso ao sistema de arquivos. Em essência, API de um programa define a maneira correta para um desenvolvedor para solicitar serviços a partir desse programa.</w:t>
        </w:r>
      </w:ins>
      <w:ins w:id="744" w:author="WILLIAM FRANCISCO LEITE" w:date="2016-06-22T21:08:00Z">
        <w:r>
          <w:t xml:space="preserve"> (ORENSTEIN, 2016)</w:t>
        </w:r>
      </w:ins>
      <w:del w:id="745" w:author="WILLIAM FRANCISCO LEITE" w:date="2016-06-22T21:06:00Z">
        <w:r w:rsidR="009F6A3A" w:rsidDel="00E775CB">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Del="00E775CB" w:rsidRDefault="009F6A3A" w:rsidP="00A8474A">
      <w:pPr>
        <w:pStyle w:val="TextoNormal"/>
        <w:rPr>
          <w:del w:id="746" w:author="WILLIAM FRANCISCO LEITE" w:date="2016-06-22T21:06:00Z"/>
        </w:rPr>
        <w:pPrChange w:id="747" w:author="WILLIAM FRANCISCO LEITE" w:date="2016-06-27T21:43:00Z">
          <w:pPr>
            <w:pStyle w:val="TextoNormal"/>
          </w:pPr>
        </w:pPrChange>
      </w:pPr>
      <w:del w:id="748" w:author="WILLIAM FRANCISCO LEITE" w:date="2016-06-22T21:06:00Z">
        <w:r w:rsidDel="00E775CB">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Del="00E775CB" w:rsidRDefault="009F6A3A" w:rsidP="00A8474A">
      <w:pPr>
        <w:pStyle w:val="TextoNormal"/>
        <w:rPr>
          <w:del w:id="749" w:author="WILLIAM FRANCISCO LEITE" w:date="2016-06-22T21:06:00Z"/>
        </w:rPr>
        <w:pPrChange w:id="750" w:author="WILLIAM FRANCISCO LEITE" w:date="2016-06-27T21:43:00Z">
          <w:pPr>
            <w:pStyle w:val="TextoNormal"/>
          </w:pPr>
        </w:pPrChange>
      </w:pPr>
      <w:del w:id="751" w:author="WILLIAM FRANCISCO LEITE" w:date="2016-06-22T21:06:00Z">
        <w:r w:rsidDel="00E775CB">
          <w:delText xml:space="preserve">Atualmente na WEB é possível encontrar diversas APIs fornecendo serviços, um exemplo é a API do Google Maps que disponibiliza geolocalização. Com essa API é possível enviar coordenadas de localização e receber </w:delText>
        </w:r>
        <w:r w:rsidR="006D53ED" w:rsidDel="00E775CB">
          <w:delText>um mapa</w:delText>
        </w:r>
        <w:r w:rsidDel="00E775CB">
          <w:delText xml:space="preserve"> destacando as coordenadas que foram enviadas, existem outros recursos disponibilizados pela API do Google Maps.</w:delText>
        </w:r>
      </w:del>
    </w:p>
    <w:p w14:paraId="77911E30" w14:textId="1491917C" w:rsidR="009F6A3A" w:rsidDel="00E775CB" w:rsidRDefault="009F6A3A" w:rsidP="00A8474A">
      <w:pPr>
        <w:pStyle w:val="TextoNormal"/>
        <w:rPr>
          <w:del w:id="752" w:author="WILLIAM FRANCISCO LEITE" w:date="2016-06-22T21:06:00Z"/>
        </w:rPr>
        <w:pPrChange w:id="753" w:author="WILLIAM FRANCISCO LEITE" w:date="2016-06-27T21:43:00Z">
          <w:pPr>
            <w:pStyle w:val="TextoNormal"/>
          </w:pPr>
        </w:pPrChange>
      </w:pPr>
      <w:del w:id="754" w:author="WILLIAM FRANCISCO LEITE" w:date="2016-06-22T21:06:00Z">
        <w:r w:rsidDel="00E775CB">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723CB924" w14:textId="77777777" w:rsidR="00CD5B56" w:rsidRDefault="001F1004" w:rsidP="00A8474A">
      <w:pPr>
        <w:pStyle w:val="TextoNormal"/>
        <w:pPrChange w:id="755" w:author="WILLIAM FRANCISCO LEITE" w:date="2016-06-27T21:43:00Z">
          <w:pPr>
            <w:pStyle w:val="TextoNormal"/>
          </w:pPr>
        </w:pPrChange>
      </w:pPr>
      <w:r>
        <w:br w:type="page"/>
      </w:r>
    </w:p>
    <w:p w14:paraId="07810D71" w14:textId="71FB2A23" w:rsidR="00CD5B56" w:rsidRDefault="00946E7D" w:rsidP="00480D45">
      <w:pPr>
        <w:pStyle w:val="Legenda"/>
        <w:keepNext/>
        <w:spacing w:after="120"/>
        <w:rPr>
          <w:ins w:id="756" w:author="William" w:date="2016-06-26T18:10:00Z"/>
          <w:noProof/>
        </w:rPr>
        <w:pPrChange w:id="757" w:author="WILLIAM FRANCISCO LEITE" w:date="2016-06-27T21:17:00Z">
          <w:pPr>
            <w:pStyle w:val="Legenda"/>
            <w:keepNext/>
          </w:pPr>
        </w:pPrChange>
      </w:pPr>
      <w:bookmarkStart w:id="758" w:name="_Toc454825121"/>
      <w:ins w:id="759" w:author="WILLIAM FRANCISCO LEITE" w:date="2016-06-27T21:15:00Z">
        <w:r>
          <w:lastRenderedPageBreak/>
          <w:t xml:space="preserve">              </w:t>
        </w:r>
      </w:ins>
      <w:r w:rsidR="00CD5B56">
        <w:t xml:space="preserve">Figura </w:t>
      </w:r>
      <w:ins w:id="760" w:author="Dogus - William" w:date="2016-06-27T13:52:00Z">
        <w:r w:rsidR="00A67559">
          <w:fldChar w:fldCharType="begin"/>
        </w:r>
        <w:r w:rsidR="00A67559">
          <w:instrText xml:space="preserve"> SEQ Figura \* ARABIC </w:instrText>
        </w:r>
      </w:ins>
      <w:r w:rsidR="00A67559">
        <w:fldChar w:fldCharType="separate"/>
      </w:r>
      <w:ins w:id="761" w:author="WILLIAM FRANCISCO LEITE" w:date="2016-06-27T21:52:00Z">
        <w:r w:rsidR="00F649F3">
          <w:rPr>
            <w:noProof/>
          </w:rPr>
          <w:t>1</w:t>
        </w:r>
      </w:ins>
      <w:ins w:id="762" w:author="Dogus - William" w:date="2016-06-27T13:52:00Z">
        <w:r w:rsidR="00A67559">
          <w:fldChar w:fldCharType="end"/>
        </w:r>
      </w:ins>
      <w:ins w:id="763" w:author="William" w:date="2016-06-26T18:41:00Z">
        <w:del w:id="764" w:author="Dogus - William" w:date="2016-06-27T13:52:00Z">
          <w:r w:rsidR="00D50635" w:rsidDel="00A67559">
            <w:fldChar w:fldCharType="begin"/>
          </w:r>
          <w:r w:rsidR="00D50635" w:rsidDel="00A67559">
            <w:delInstrText xml:space="preserve"> SEQ Figura \* ARABIC </w:delInstrText>
          </w:r>
        </w:del>
      </w:ins>
      <w:del w:id="765" w:author="Dogus - William" w:date="2016-06-27T13:52:00Z">
        <w:r w:rsidR="00D50635" w:rsidDel="00A67559">
          <w:fldChar w:fldCharType="separate"/>
        </w:r>
      </w:del>
      <w:ins w:id="766" w:author="William" w:date="2016-06-26T18:42:00Z">
        <w:del w:id="767" w:author="Dogus - William" w:date="2016-06-27T13:52:00Z">
          <w:r w:rsidR="00936C3E" w:rsidDel="00A67559">
            <w:rPr>
              <w:noProof/>
            </w:rPr>
            <w:delText>1</w:delText>
          </w:r>
        </w:del>
      </w:ins>
      <w:ins w:id="768" w:author="William" w:date="2016-06-26T18:41:00Z">
        <w:del w:id="769" w:author="Dogus - William" w:date="2016-06-27T13:52:00Z">
          <w:r w:rsidR="00D50635" w:rsidDel="00A67559">
            <w:fldChar w:fldCharType="end"/>
          </w:r>
        </w:del>
      </w:ins>
      <w:ins w:id="770" w:author="Osnir Estevam" w:date="2016-06-25T19:00:00Z">
        <w:del w:id="771" w:author="William" w:date="2016-06-26T18:37:00Z">
          <w:r w:rsidR="004F557E" w:rsidDel="00D50635">
            <w:fldChar w:fldCharType="begin"/>
          </w:r>
          <w:r w:rsidR="004F557E" w:rsidDel="00D50635">
            <w:delInstrText xml:space="preserve"> SEQ Figura \* ARABIC </w:delInstrText>
          </w:r>
        </w:del>
      </w:ins>
      <w:del w:id="772" w:author="William" w:date="2016-06-26T18:37:00Z">
        <w:r w:rsidR="004F557E" w:rsidDel="00D50635">
          <w:fldChar w:fldCharType="separate"/>
        </w:r>
      </w:del>
      <w:ins w:id="773" w:author="Osnir Estevam" w:date="2016-06-25T20:42:00Z">
        <w:del w:id="774" w:author="William" w:date="2016-06-26T18:37:00Z">
          <w:r w:rsidR="00972796" w:rsidDel="00D50635">
            <w:rPr>
              <w:noProof/>
            </w:rPr>
            <w:delText>1</w:delText>
          </w:r>
        </w:del>
      </w:ins>
      <w:ins w:id="775" w:author="Osnir Estevam" w:date="2016-06-25T19:00:00Z">
        <w:del w:id="776" w:author="William" w:date="2016-06-26T18:37:00Z">
          <w:r w:rsidR="004F557E" w:rsidDel="00D50635">
            <w:fldChar w:fldCharType="end"/>
          </w:r>
        </w:del>
      </w:ins>
      <w:del w:id="777"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6D53ED" w:rsidDel="004F557E">
          <w:rPr>
            <w:noProof/>
          </w:rPr>
          <w:delText>1</w:delText>
        </w:r>
        <w:r w:rsidR="00753065" w:rsidDel="004F557E">
          <w:rPr>
            <w:noProof/>
          </w:rPr>
          <w:fldChar w:fldCharType="end"/>
        </w:r>
      </w:del>
      <w:del w:id="778" w:author="Osnir Estevam" w:date="2016-06-25T19:22:00Z">
        <w:r w:rsidR="00CD5B56" w:rsidDel="005C16AD">
          <w:delText>:</w:delText>
        </w:r>
      </w:del>
      <w:ins w:id="779" w:author="Osnir Estevam" w:date="2016-06-25T19:22:00Z">
        <w:r w:rsidR="005C16AD">
          <w:t xml:space="preserve"> -</w:t>
        </w:r>
      </w:ins>
      <w:r w:rsidR="00CD5B56">
        <w:t xml:space="preserve"> Interoperabilidade da API </w:t>
      </w:r>
      <w:fldSimple w:instr=" SEQ Interoperabilidade_da_API \* ARABIC ">
        <w:r w:rsidR="006D53ED">
          <w:rPr>
            <w:noProof/>
          </w:rPr>
          <w:t>1</w:t>
        </w:r>
        <w:bookmarkEnd w:id="758"/>
      </w:fldSimple>
    </w:p>
    <w:p w14:paraId="21877617" w14:textId="35F908EE" w:rsidR="00B11730" w:rsidRPr="00B11730" w:rsidRDefault="00B11730" w:rsidP="00480D45">
      <w:pPr>
        <w:spacing w:after="120" w:line="240" w:lineRule="auto"/>
        <w:jc w:val="center"/>
        <w:pPrChange w:id="780" w:author="WILLIAM FRANCISCO LEITE" w:date="2016-06-27T21:17:00Z">
          <w:pPr>
            <w:pStyle w:val="Legenda"/>
            <w:keepNext/>
          </w:pPr>
        </w:pPrChange>
      </w:pPr>
      <w:ins w:id="781" w:author="William" w:date="2016-06-26T18:11:00Z">
        <w:r>
          <w:rPr>
            <w:noProof/>
          </w:rPr>
          <w:drawing>
            <wp:inline distT="0" distB="0" distL="0" distR="0" wp14:anchorId="2DD862B6" wp14:editId="7246D278">
              <wp:extent cx="4857750" cy="4695825"/>
              <wp:effectExtent l="19050" t="19050" r="19050" b="285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ervices.png"/>
                      <pic:cNvPicPr/>
                    </pic:nvPicPr>
                    <pic:blipFill>
                      <a:blip r:embed="rId11">
                        <a:extLst>
                          <a:ext uri="{28A0092B-C50C-407E-A947-70E740481C1C}">
                            <a14:useLocalDpi xmlns:a14="http://schemas.microsoft.com/office/drawing/2010/main" val="0"/>
                          </a:ext>
                        </a:extLst>
                      </a:blip>
                      <a:stretch>
                        <a:fillRect/>
                      </a:stretch>
                    </pic:blipFill>
                    <pic:spPr>
                      <a:xfrm>
                        <a:off x="0" y="0"/>
                        <a:ext cx="4857750" cy="4695825"/>
                      </a:xfrm>
                      <a:prstGeom prst="rect">
                        <a:avLst/>
                      </a:prstGeom>
                      <a:ln>
                        <a:solidFill>
                          <a:schemeClr val="tx1"/>
                        </a:solidFill>
                      </a:ln>
                    </pic:spPr>
                  </pic:pic>
                </a:graphicData>
              </a:graphic>
            </wp:inline>
          </w:drawing>
        </w:r>
      </w:ins>
    </w:p>
    <w:p w14:paraId="1405D9F3" w14:textId="0037CB90" w:rsidR="006C1596" w:rsidDel="00480D45" w:rsidRDefault="009F6A3A" w:rsidP="00946E7D">
      <w:pPr>
        <w:keepNext/>
        <w:spacing w:line="240" w:lineRule="auto"/>
        <w:rPr>
          <w:del w:id="782" w:author="WILLIAM FRANCISCO LEITE" w:date="2016-06-27T21:17:00Z"/>
        </w:rPr>
        <w:pPrChange w:id="783" w:author="WILLIAM FRANCISCO LEITE" w:date="2016-06-27T21:15:00Z">
          <w:pPr>
            <w:keepNext/>
          </w:pPr>
        </w:pPrChange>
      </w:pPr>
      <w:del w:id="784" w:author="WILLIAM FRANCISCO LEITE" w:date="2016-06-27T21:17:00Z">
        <w:r w:rsidDel="00480D45">
          <w:rPr>
            <w:noProof/>
          </w:rPr>
          <w:drawing>
            <wp:inline distT="114300" distB="114300" distL="114300" distR="114300" wp14:anchorId="009793BE" wp14:editId="220547F9">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2"/>
                      <a:srcRect/>
                      <a:stretch>
                        <a:fillRect/>
                      </a:stretch>
                    </pic:blipFill>
                    <pic:spPr>
                      <a:xfrm>
                        <a:off x="0" y="0"/>
                        <a:ext cx="5572125" cy="1878013"/>
                      </a:xfrm>
                      <a:prstGeom prst="rect">
                        <a:avLst/>
                      </a:prstGeom>
                      <a:ln>
                        <a:solidFill>
                          <a:schemeClr val="tx1"/>
                        </a:solidFill>
                      </a:ln>
                    </pic:spPr>
                  </pic:pic>
                </a:graphicData>
              </a:graphic>
            </wp:inline>
          </w:drawing>
        </w:r>
      </w:del>
    </w:p>
    <w:p w14:paraId="71372E33" w14:textId="4917D7CC" w:rsidR="001F1004" w:rsidRDefault="00946E7D" w:rsidP="00CD5B56">
      <w:pPr>
        <w:pStyle w:val="Legenda"/>
      </w:pPr>
      <w:ins w:id="785" w:author="WILLIAM FRANCISCO LEITE" w:date="2016-06-27T21:15:00Z">
        <w:r>
          <w:t xml:space="preserve">              </w:t>
        </w:r>
      </w:ins>
      <w:r w:rsidR="00CD5B56">
        <w:t xml:space="preserve">Fonte: </w:t>
      </w:r>
      <w:del w:id="786" w:author="William" w:date="2016-06-26T18:28:00Z">
        <w:r w:rsidR="00CD5B56" w:rsidDel="003101BC">
          <w:delText xml:space="preserve">FULANO </w:delText>
        </w:r>
      </w:del>
      <w:ins w:id="787" w:author="William" w:date="2016-06-26T18:28:00Z">
        <w:r w:rsidR="003101BC">
          <w:t>Happiest</w:t>
        </w:r>
      </w:ins>
      <w:ins w:id="788" w:author="William" w:date="2016-06-26T18:30:00Z">
        <w:r w:rsidR="0096620B">
          <w:t xml:space="preserve"> Minds Technologies</w:t>
        </w:r>
      </w:ins>
      <w:ins w:id="789" w:author="William" w:date="2016-06-26T18:28:00Z">
        <w:r w:rsidR="003101BC">
          <w:t xml:space="preserve"> </w:t>
        </w:r>
      </w:ins>
      <w:r w:rsidR="00CD5B56">
        <w:t>(20</w:t>
      </w:r>
      <w:ins w:id="790" w:author="William" w:date="2016-06-26T18:27:00Z">
        <w:r w:rsidR="003101BC">
          <w:t>16</w:t>
        </w:r>
      </w:ins>
      <w:del w:id="791" w:author="William" w:date="2016-06-26T18:27:00Z">
        <w:r w:rsidR="00CD5B56" w:rsidDel="003101BC">
          <w:delText>XX</w:delText>
        </w:r>
      </w:del>
      <w:r w:rsidR="00CD5B56">
        <w:t>)</w:t>
      </w:r>
    </w:p>
    <w:p w14:paraId="2E29C5EA" w14:textId="77777777" w:rsidR="00A521ED" w:rsidRDefault="00A521ED"/>
    <w:p w14:paraId="1820A789" w14:textId="77777777" w:rsidR="00A521ED" w:rsidRPr="00A521ED" w:rsidRDefault="00A521ED" w:rsidP="00A521ED">
      <w:pPr>
        <w:pStyle w:val="SubtituloCapitulo"/>
      </w:pPr>
      <w:bookmarkStart w:id="792" w:name="_Toc454822931"/>
      <w:r w:rsidRPr="00A521ED">
        <w:t>Modelo de Entidade Relacional (MER):</w:t>
      </w:r>
      <w:bookmarkEnd w:id="792"/>
    </w:p>
    <w:p w14:paraId="37C7FEAC" w14:textId="77777777" w:rsidR="00A521ED" w:rsidRPr="00EF099E" w:rsidRDefault="00A521ED" w:rsidP="00A521ED">
      <w:pPr>
        <w:rPr>
          <w:rFonts w:ascii="Times New Roman" w:hAnsi="Times New Roman" w:cs="Times New Roman"/>
          <w:b/>
          <w:u w:val="single"/>
          <w:rPrChange w:id="793" w:author="WILLIAM FRANCISCO LEITE" w:date="2016-06-22T20:13:00Z">
            <w:rPr>
              <w:rFonts w:ascii="Times New Roman" w:hAnsi="Times New Roman" w:cs="Times New Roman"/>
              <w:b/>
            </w:rPr>
          </w:rPrChange>
        </w:rPr>
      </w:pPr>
    </w:p>
    <w:p w14:paraId="00F3B5CB" w14:textId="565D0DAA" w:rsidR="00AE2B20" w:rsidRDefault="00AE2B20">
      <w:pPr>
        <w:ind w:firstLine="720"/>
        <w:rPr>
          <w:ins w:id="794" w:author="WILLIAM FRANCISCO LEITE" w:date="2016-06-22T20:01:00Z"/>
        </w:rPr>
        <w:pPrChange w:id="795" w:author="WILLIAM FRANCISCO LEITE" w:date="2016-06-22T20:01:00Z">
          <w:pPr/>
        </w:pPrChange>
      </w:pPr>
      <w:ins w:id="796" w:author="WILLIAM FRANCISCO LEITE" w:date="2016-06-22T20:01:00Z">
        <w:r>
          <w:t>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relacionamento (DER). A abordagem ER foi criada em 1976 por Peter Chen. Ela pode ser considerada como um padrão de fato para modelagem conceitual.</w:t>
        </w:r>
      </w:ins>
    </w:p>
    <w:p w14:paraId="7D319BE0" w14:textId="2ED410F2" w:rsidR="00EF099E" w:rsidRPr="00A521ED" w:rsidRDefault="00AE2B20" w:rsidP="00EF2153">
      <w:pPr>
        <w:pStyle w:val="TextoNormal"/>
        <w:rPr>
          <w:ins w:id="797" w:author="WILLIAM FRANCISCO LEITE" w:date="2016-06-22T20:12:00Z"/>
        </w:rPr>
      </w:pPr>
      <w:ins w:id="798" w:author="WILLIAM FRANCISCO LEITE" w:date="2016-06-22T20:01:00Z">
        <w:r>
          <w:t>Mesmo as técnicas de modelagem orientada a objetos que têm surgido nos últimos anos baseiam-se nos conceitos da abordagem ER.</w:t>
        </w:r>
      </w:ins>
      <w:ins w:id="799" w:author="WILLIAM FRANCISCO LEITE" w:date="2016-06-22T20:02:00Z">
        <w:r>
          <w:t xml:space="preserve"> </w:t>
        </w:r>
      </w:ins>
      <w:ins w:id="800" w:author="WILLIAM FRANCISCO LEITE" w:date="2016-06-22T20:12:00Z">
        <w:r w:rsidR="00EF099E">
          <w:t>(HEUSER, 1998, p. 11)</w:t>
        </w:r>
      </w:ins>
    </w:p>
    <w:p w14:paraId="0E81E667" w14:textId="021BBD16" w:rsidR="00A521ED" w:rsidRPr="00A521ED" w:rsidRDefault="00A521ED">
      <w:pPr>
        <w:pPrChange w:id="801" w:author="WILLIAM FRANCISCO LEITE" w:date="2016-06-22T20:01:00Z">
          <w:pPr>
            <w:pStyle w:val="TextoNormal"/>
          </w:pPr>
        </w:pPrChange>
      </w:pPr>
      <w:del w:id="802" w:author="WILLIAM FRANCISCO LEITE" w:date="2016-06-22T20:01:00Z">
        <w:r w:rsidRPr="00A521ED" w:rsidDel="00AE2B20">
          <w:delText xml:space="preserve">Este modelo representa a estrutura que o banco de dados deverá possuir de uma forma mais abstrata. Ele é utilizado para descrever objetos relacionados em um nicho de negócios e suas </w:delText>
        </w:r>
        <w:r w:rsidR="00824F00" w:rsidRPr="00A521ED" w:rsidDel="00AE2B20">
          <w:delText>características</w:delText>
        </w:r>
      </w:del>
      <w:del w:id="803" w:author="WILLIAM FRANCISCO LEITE" w:date="2016-06-22T20:12:00Z">
        <w:r w:rsidRPr="00A521ED" w:rsidDel="00EF099E">
          <w:delText xml:space="preserve">. </w:delText>
        </w:r>
      </w:del>
    </w:p>
    <w:p w14:paraId="2870AFB2" w14:textId="77777777" w:rsidR="00A521ED" w:rsidRPr="00A521ED" w:rsidRDefault="00A521ED" w:rsidP="00A521ED">
      <w:pPr>
        <w:rPr>
          <w:rFonts w:ascii="Times New Roman" w:hAnsi="Times New Roman" w:cs="Times New Roman"/>
          <w:b/>
        </w:rPr>
      </w:pPr>
    </w:p>
    <w:p w14:paraId="061114F0" w14:textId="77777777" w:rsidR="00A521ED" w:rsidRPr="00A521ED" w:rsidRDefault="00A521ED" w:rsidP="00A521ED">
      <w:pPr>
        <w:rPr>
          <w:rFonts w:ascii="Times New Roman" w:hAnsi="Times New Roman" w:cs="Times New Roman"/>
          <w:b/>
        </w:rPr>
      </w:pPr>
    </w:p>
    <w:p w14:paraId="585CE36C" w14:textId="77777777" w:rsidR="00A521ED" w:rsidRPr="00A521ED" w:rsidRDefault="00A521ED" w:rsidP="00C463EE">
      <w:pPr>
        <w:pStyle w:val="SubtituloCapitulo"/>
        <w:numPr>
          <w:ilvl w:val="2"/>
          <w:numId w:val="1"/>
        </w:numPr>
      </w:pPr>
      <w:bookmarkStart w:id="804" w:name="_Toc454822932"/>
      <w:r w:rsidRPr="00A521ED">
        <w:t>Entidades</w:t>
      </w:r>
      <w:bookmarkEnd w:id="804"/>
    </w:p>
    <w:p w14:paraId="7E8D94D3" w14:textId="08E6582A" w:rsidR="00A521ED" w:rsidRPr="00A521ED" w:rsidDel="00AE2B20" w:rsidRDefault="00A521ED" w:rsidP="00EF2153">
      <w:pPr>
        <w:pStyle w:val="TextoNormal"/>
        <w:rPr>
          <w:del w:id="805" w:author="WILLIAM FRANCISCO LEITE" w:date="2016-06-22T20:04:00Z"/>
        </w:rPr>
      </w:pPr>
      <w:del w:id="806" w:author="WILLIAM FRANCISCO LEITE" w:date="2016-06-22T20:04:00Z">
        <w:r w:rsidRPr="00A521ED" w:rsidDel="00AE2B20">
          <w:delText xml:space="preserve">Os </w:delText>
        </w:r>
      </w:del>
      <w:ins w:id="807" w:author="WILLIAM FRANCISCO LEITE" w:date="2016-06-22T20:04:00Z">
        <w:r w:rsidR="00AE2B20">
          <w:t xml:space="preserve">Uma entidade representa, no modelo conceitual, um conjunto de objetos da realidade modelada. Como o objetivo de um modelo ER é modelar de forma abstrata um BD, interessam-nos somente os objetos sobre os quais deseja-se manter informações. </w:t>
        </w:r>
      </w:ins>
      <w:ins w:id="808" w:author="WILLIAM FRANCISCO LEITE" w:date="2016-06-22T20:22:00Z">
        <w:r w:rsidR="006C014A">
          <w:t>Alguns</w:t>
        </w:r>
      </w:ins>
      <w:ins w:id="809" w:author="WILLIAM FRANCISCO LEITE" w:date="2016-06-22T20:04:00Z">
        <w:r w:rsidR="00AE2B20">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(uma pessoa, um automóvel), quanto objetos abstratos (um departamento, um endereço2).</w:t>
        </w:r>
      </w:ins>
      <w:del w:id="810" w:author="WILLIAM FRANCISCO LEITE" w:date="2016-06-22T20:04:00Z">
        <w:r w:rsidRPr="00A521ED" w:rsidDel="00AE2B20">
          <w:delText xml:space="preserve">objetos, também chamados de entidades são as partes envolvidas de um domínio e podem ser físicos ou lógicos. Sendo as físicas </w:delText>
        </w:r>
        <w:r w:rsidR="00824F00" w:rsidRPr="00A521ED" w:rsidDel="00AE2B20">
          <w:delText>tangíveis</w:delText>
        </w:r>
        <w:r w:rsidRPr="00A521ED" w:rsidDel="00AE2B20">
          <w:delText xml:space="preserve"> e as lógicas aqueles que </w:delText>
        </w:r>
        <w:r w:rsidR="00824F00" w:rsidRPr="00A521ED" w:rsidDel="00AE2B20">
          <w:delText>existem</w:delText>
        </w:r>
        <w:r w:rsidRPr="00A521ED" w:rsidDel="00AE2B20">
          <w:delText xml:space="preserve"> da interação com as unidades físicas, mas não são objetos físicos.</w:delText>
        </w:r>
      </w:del>
    </w:p>
    <w:p w14:paraId="189366C1" w14:textId="4F138A4B" w:rsidR="00A521ED" w:rsidRPr="00A521ED" w:rsidDel="00AE2B20" w:rsidRDefault="00A521ED" w:rsidP="00A8474A">
      <w:pPr>
        <w:pStyle w:val="TextoNormal"/>
        <w:rPr>
          <w:del w:id="811" w:author="WILLIAM FRANCISCO LEITE" w:date="2016-06-22T20:04:00Z"/>
        </w:rPr>
        <w:pPrChange w:id="812" w:author="WILLIAM FRANCISCO LEITE" w:date="2016-06-27T21:43:00Z">
          <w:pPr>
            <w:pStyle w:val="TextoNormal"/>
          </w:pPr>
        </w:pPrChange>
      </w:pPr>
    </w:p>
    <w:p w14:paraId="603E3C02" w14:textId="44976E52" w:rsidR="00A521ED" w:rsidRPr="00A521ED" w:rsidDel="00AE2B20" w:rsidRDefault="00A521ED" w:rsidP="00A8474A">
      <w:pPr>
        <w:pStyle w:val="TextoNormal"/>
        <w:rPr>
          <w:del w:id="813" w:author="WILLIAM FRANCISCO LEITE" w:date="2016-06-22T20:04:00Z"/>
        </w:rPr>
        <w:pPrChange w:id="814" w:author="WILLIAM FRANCISCO LEITE" w:date="2016-06-27T21:43:00Z">
          <w:pPr>
            <w:pStyle w:val="TextoNormal"/>
          </w:pPr>
        </w:pPrChange>
      </w:pPr>
      <w:del w:id="815" w:author="WILLIAM FRANCISCO LEITE" w:date="2016-06-22T20:04:00Z">
        <w:r w:rsidRPr="00A521ED" w:rsidDel="00AE2B20">
          <w:delText xml:space="preserve">As entidades podem ser classificadas de acordo com o motivo </w:delText>
        </w:r>
        <w:r w:rsidDel="00AE2B20">
          <w:delText xml:space="preserve">de sua existência: </w:delText>
        </w:r>
      </w:del>
    </w:p>
    <w:p w14:paraId="4E90F650" w14:textId="007024DF" w:rsidR="00A521ED" w:rsidRPr="00A521ED" w:rsidDel="00AE2B20" w:rsidRDefault="00A521ED" w:rsidP="00A8474A">
      <w:pPr>
        <w:pStyle w:val="TextoNormal"/>
        <w:rPr>
          <w:del w:id="816" w:author="WILLIAM FRANCISCO LEITE" w:date="2016-06-22T20:04:00Z"/>
        </w:rPr>
        <w:pPrChange w:id="817" w:author="WILLIAM FRANCISCO LEITE" w:date="2016-06-27T21:43:00Z">
          <w:pPr>
            <w:pStyle w:val="TextoNormal"/>
          </w:pPr>
        </w:pPrChange>
      </w:pPr>
      <w:del w:id="818" w:author="WILLIAM FRANCISCO LEITE" w:date="2016-06-22T20:04:00Z">
        <w:r w:rsidRPr="00A521ED" w:rsidDel="00AE2B20">
          <w:delText>Entidades fortes: Sua existência não depende de outras entidades;</w:delText>
        </w:r>
      </w:del>
    </w:p>
    <w:p w14:paraId="2A462FE2" w14:textId="694333C2" w:rsidR="00A521ED" w:rsidRPr="00A521ED" w:rsidDel="00AE2B20" w:rsidRDefault="00A521ED" w:rsidP="00A8474A">
      <w:pPr>
        <w:pStyle w:val="TextoNormal"/>
        <w:rPr>
          <w:del w:id="819" w:author="WILLIAM FRANCISCO LEITE" w:date="2016-06-22T20:04:00Z"/>
        </w:rPr>
        <w:pPrChange w:id="820" w:author="WILLIAM FRANCISCO LEITE" w:date="2016-06-27T21:43:00Z">
          <w:pPr>
            <w:pStyle w:val="TextoNormal"/>
          </w:pPr>
        </w:pPrChange>
      </w:pPr>
      <w:del w:id="821" w:author="WILLIAM FRANCISCO LEITE" w:date="2016-06-22T20:04:00Z">
        <w:r w:rsidRPr="00A521ED" w:rsidDel="00AE2B20">
          <w:delText>Entidades fracas: dependem de outras entidades para existirem;</w:delText>
        </w:r>
      </w:del>
    </w:p>
    <w:p w14:paraId="32700D2C" w14:textId="38192B6A" w:rsidR="00EF099E" w:rsidRDefault="00A521ED" w:rsidP="00A8474A">
      <w:pPr>
        <w:pStyle w:val="TextoNormal"/>
        <w:rPr>
          <w:ins w:id="822" w:author="WILLIAM FRANCISCO LEITE" w:date="2016-06-22T20:23:00Z"/>
        </w:rPr>
        <w:pPrChange w:id="823" w:author="WILLIAM FRANCISCO LEITE" w:date="2016-06-27T21:43:00Z">
          <w:pPr>
            <w:pStyle w:val="TextoNormal"/>
          </w:pPr>
        </w:pPrChange>
      </w:pPr>
      <w:del w:id="824" w:author="WILLIAM FRANCISCO LEITE" w:date="2016-06-22T20:04:00Z">
        <w:r w:rsidRPr="00A521ED" w:rsidDel="00AE2B20">
          <w:delText>Entidades associativas: esse existe quando há o tipo de relacionamento muitos para muitos</w:delText>
        </w:r>
      </w:del>
      <w:ins w:id="825" w:author="WILLIAM FRANCISCO LEITE" w:date="2016-06-22T20:03:00Z">
        <w:r w:rsidR="00AE2B20">
          <w:t xml:space="preserve"> </w:t>
        </w:r>
      </w:ins>
      <w:ins w:id="826" w:author="WILLIAM FRANCISCO LEITE" w:date="2016-06-22T20:12:00Z">
        <w:del w:id="827" w:author="Osnir Estevam" w:date="2016-06-25T19:23:00Z">
          <w:r w:rsidR="00EF099E" w:rsidDel="005C16AD">
            <w:delText>.</w:delText>
          </w:r>
        </w:del>
        <w:r w:rsidR="00EF099E">
          <w:t>(HEUSER, 1998, p. 12)</w:t>
        </w:r>
      </w:ins>
    </w:p>
    <w:p w14:paraId="6504F6DC" w14:textId="3A6A401F" w:rsidR="00D50635" w:rsidRDefault="00480D45" w:rsidP="00480D45">
      <w:pPr>
        <w:pStyle w:val="Legenda"/>
        <w:keepNext/>
        <w:spacing w:after="120"/>
        <w:rPr>
          <w:ins w:id="828" w:author="William" w:date="2016-06-26T18:37:00Z"/>
        </w:rPr>
        <w:pPrChange w:id="829" w:author="WILLIAM FRANCISCO LEITE" w:date="2016-06-27T21:16:00Z">
          <w:pPr>
            <w:pStyle w:val="Legenda"/>
          </w:pPr>
        </w:pPrChange>
      </w:pPr>
      <w:bookmarkStart w:id="830" w:name="_Toc454825122"/>
      <w:ins w:id="831" w:author="WILLIAM FRANCISCO LEITE" w:date="2016-06-27T21:16:00Z">
        <w:r>
          <w:t xml:space="preserve">                                                  </w:t>
        </w:r>
      </w:ins>
      <w:ins w:id="832" w:author="William" w:date="2016-06-26T18:37:00Z">
        <w:r w:rsidR="00D50635">
          <w:t xml:space="preserve">Figura </w:t>
        </w:r>
      </w:ins>
      <w:ins w:id="833" w:author="Dogus - William" w:date="2016-06-27T13:52:00Z">
        <w:r w:rsidR="00A67559">
          <w:fldChar w:fldCharType="begin"/>
        </w:r>
        <w:r w:rsidR="00A67559">
          <w:instrText xml:space="preserve"> SEQ Figura \* ARABIC </w:instrText>
        </w:r>
      </w:ins>
      <w:r w:rsidR="00A67559">
        <w:fldChar w:fldCharType="separate"/>
      </w:r>
      <w:ins w:id="834" w:author="Dogus - William" w:date="2016-06-27T13:52:00Z">
        <w:r w:rsidR="00A67559">
          <w:rPr>
            <w:noProof/>
          </w:rPr>
          <w:t>2</w:t>
        </w:r>
        <w:r w:rsidR="00A67559">
          <w:fldChar w:fldCharType="end"/>
        </w:r>
      </w:ins>
      <w:ins w:id="835" w:author="William" w:date="2016-06-26T18:41:00Z">
        <w:del w:id="836" w:author="Dogus - William" w:date="2016-06-27T13:52:00Z">
          <w:r w:rsidR="00D50635" w:rsidDel="00A67559">
            <w:fldChar w:fldCharType="begin"/>
          </w:r>
          <w:r w:rsidR="00D50635" w:rsidDel="00A67559">
            <w:delInstrText xml:space="preserve"> SEQ Figura \* ARABIC </w:delInstrText>
          </w:r>
        </w:del>
      </w:ins>
      <w:del w:id="837" w:author="Dogus - William" w:date="2016-06-27T13:52:00Z">
        <w:r w:rsidR="00D50635" w:rsidDel="00A67559">
          <w:fldChar w:fldCharType="separate"/>
        </w:r>
      </w:del>
      <w:ins w:id="838" w:author="William" w:date="2016-06-26T18:41:00Z">
        <w:del w:id="839" w:author="Dogus - William" w:date="2016-06-27T13:52:00Z">
          <w:r w:rsidR="00D50635" w:rsidDel="00A67559">
            <w:rPr>
              <w:noProof/>
            </w:rPr>
            <w:delText>2</w:delText>
          </w:r>
          <w:r w:rsidR="00D50635" w:rsidDel="00A67559">
            <w:fldChar w:fldCharType="end"/>
          </w:r>
        </w:del>
      </w:ins>
      <w:ins w:id="840" w:author="William" w:date="2016-06-26T18:37:00Z">
        <w:del w:id="841" w:author="WILLIAM FRANCISCO LEITE" w:date="2016-06-27T21:16:00Z">
          <w:r w:rsidR="00D50635" w:rsidDel="00480D45">
            <w:delText xml:space="preserve"> </w:delText>
          </w:r>
        </w:del>
        <w:r w:rsidR="00D50635">
          <w:t xml:space="preserve">: </w:t>
        </w:r>
      </w:ins>
      <w:ins w:id="842" w:author="William" w:date="2016-06-26T18:38:00Z">
        <w:r w:rsidR="00D50635">
          <w:t>Modelo Entidade</w:t>
        </w:r>
      </w:ins>
      <w:bookmarkEnd w:id="830"/>
    </w:p>
    <w:p w14:paraId="11E541B9" w14:textId="77777777" w:rsidR="00D50635" w:rsidRDefault="006C014A" w:rsidP="00EF2153">
      <w:pPr>
        <w:pStyle w:val="TextoNormal"/>
        <w:rPr>
          <w:ins w:id="843" w:author="William" w:date="2016-06-26T18:38:00Z"/>
        </w:rPr>
      </w:pPr>
      <w:ins w:id="844" w:author="WILLIAM FRANCISCO LEITE" w:date="2016-06-22T20:23:00Z">
        <w:r>
          <w:rPr>
            <w:noProof/>
          </w:rPr>
          <w:drawing>
            <wp:inline distT="0" distB="0" distL="0" distR="0" wp14:anchorId="3362EE7B" wp14:editId="3FA6D108">
              <wp:extent cx="3038400" cy="705600"/>
              <wp:effectExtent l="19050" t="19050" r="10160" b="184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3">
                        <a:extLst>
                          <a:ext uri="{28A0092B-C50C-407E-A947-70E740481C1C}">
                            <a14:useLocalDpi xmlns:a14="http://schemas.microsoft.com/office/drawing/2010/main" val="0"/>
                          </a:ext>
                        </a:extLst>
                      </a:blip>
                      <a:stretch>
                        <a:fillRect/>
                      </a:stretch>
                    </pic:blipFill>
                    <pic:spPr>
                      <a:xfrm>
                        <a:off x="0" y="0"/>
                        <a:ext cx="3038400" cy="705600"/>
                      </a:xfrm>
                      <a:prstGeom prst="rect">
                        <a:avLst/>
                      </a:prstGeom>
                      <a:ln>
                        <a:solidFill>
                          <a:schemeClr val="tx1"/>
                        </a:solidFill>
                      </a:ln>
                    </pic:spPr>
                  </pic:pic>
                </a:graphicData>
              </a:graphic>
            </wp:inline>
          </w:drawing>
        </w:r>
      </w:ins>
    </w:p>
    <w:p w14:paraId="07D0E863" w14:textId="192AAED8" w:rsidR="006C014A" w:rsidRPr="00A521ED" w:rsidRDefault="00480D45">
      <w:pPr>
        <w:pStyle w:val="Legenda"/>
        <w:rPr>
          <w:ins w:id="845" w:author="WILLIAM FRANCISCO LEITE" w:date="2016-06-22T20:12:00Z"/>
        </w:rPr>
        <w:pPrChange w:id="846" w:author="William" w:date="2016-06-26T18:38:00Z">
          <w:pPr>
            <w:pStyle w:val="TextoNormal"/>
          </w:pPr>
        </w:pPrChange>
      </w:pPr>
      <w:ins w:id="847" w:author="WILLIAM FRANCISCO LEITE" w:date="2016-06-27T21:16:00Z">
        <w:r>
          <w:t xml:space="preserve">                                                  </w:t>
        </w:r>
      </w:ins>
      <w:ins w:id="848" w:author="William" w:date="2016-06-26T18:38:00Z">
        <w:r w:rsidR="00D50635">
          <w:t xml:space="preserve">Fonte:  Livro </w:t>
        </w:r>
      </w:ins>
      <w:ins w:id="849" w:author="William" w:date="2016-06-26T18:46:00Z">
        <w:r w:rsidR="007423C2">
          <w:t>Projeto de Banco de Dados (1998)</w:t>
        </w:r>
      </w:ins>
    </w:p>
    <w:p w14:paraId="61A7BC41" w14:textId="470553E3" w:rsidR="00A521ED" w:rsidRPr="00A521ED" w:rsidDel="00EF099E" w:rsidRDefault="00A521ED" w:rsidP="00EF2153">
      <w:pPr>
        <w:pStyle w:val="TextoNormal"/>
        <w:rPr>
          <w:del w:id="850" w:author="WILLIAM FRANCISCO LEITE" w:date="2016-06-22T20:12:00Z"/>
        </w:rPr>
      </w:pPr>
    </w:p>
    <w:p w14:paraId="7AEDEA91" w14:textId="223D139E" w:rsidR="00A521ED" w:rsidRPr="00A521ED" w:rsidDel="00AE2B20" w:rsidRDefault="00A521ED" w:rsidP="00A8474A">
      <w:pPr>
        <w:pStyle w:val="TextoNormal"/>
        <w:rPr>
          <w:del w:id="851" w:author="WILLIAM FRANCISCO LEITE" w:date="2016-06-22T20:05:00Z"/>
        </w:rPr>
        <w:pPrChange w:id="852" w:author="WILLIAM FRANCISCO LEITE" w:date="2016-06-27T21:43:00Z">
          <w:pPr>
            <w:pStyle w:val="TextoNormal"/>
          </w:pPr>
        </w:pPrChange>
      </w:pPr>
    </w:p>
    <w:p w14:paraId="144CBE88" w14:textId="77777777" w:rsidR="00A521ED" w:rsidRPr="00A521ED" w:rsidRDefault="00A521ED" w:rsidP="00A8474A">
      <w:pPr>
        <w:pStyle w:val="TextoNormal"/>
        <w:pPrChange w:id="853" w:author="WILLIAM FRANCISCO LEITE" w:date="2016-06-27T21:43:00Z">
          <w:pPr>
            <w:pStyle w:val="TextoNormal"/>
          </w:pPr>
        </w:pPrChange>
      </w:pPr>
    </w:p>
    <w:p w14:paraId="5F3612A3" w14:textId="3497622A" w:rsidR="00A521ED" w:rsidRPr="00A521ED" w:rsidRDefault="00A521ED" w:rsidP="00C463EE">
      <w:pPr>
        <w:pStyle w:val="SubtituloCapitulo"/>
        <w:numPr>
          <w:ilvl w:val="2"/>
          <w:numId w:val="1"/>
        </w:numPr>
      </w:pPr>
      <w:bookmarkStart w:id="854" w:name="_Toc454822933"/>
      <w:r w:rsidRPr="00A521ED">
        <w:t>Relacionamentos</w:t>
      </w:r>
      <w:bookmarkEnd w:id="854"/>
    </w:p>
    <w:p w14:paraId="599B4F29" w14:textId="171878F5" w:rsidR="00AE2B20" w:rsidRDefault="00A521ED" w:rsidP="00EF2153">
      <w:pPr>
        <w:pStyle w:val="TextoNormal"/>
        <w:rPr>
          <w:ins w:id="855" w:author="WILLIAM FRANCISCO LEITE" w:date="2016-06-22T20:06:00Z"/>
        </w:rPr>
      </w:pPr>
      <w:del w:id="856" w:author="WILLIAM FRANCISCO LEITE" w:date="2016-06-22T20:06:00Z">
        <w:r w:rsidRPr="00A521ED" w:rsidDel="00AE2B20">
          <w:delText>A</w:delText>
        </w:r>
      </w:del>
      <w:ins w:id="857" w:author="WILLIAM FRANCISCO LEITE" w:date="2016-06-22T20:06:00Z">
        <w:r w:rsidR="00AE2B20">
          <w:t>Além de especificar os objetos sobre os quais</w:t>
        </w:r>
        <w:r w:rsidR="006C014A">
          <w:t xml:space="preserve"> deseja-se manter informa</w:t>
        </w:r>
        <w:r w:rsidR="00AE2B20">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a quais departamentos em uma organização. </w:t>
        </w:r>
      </w:ins>
    </w:p>
    <w:p w14:paraId="3638CA16" w14:textId="307815DD" w:rsidR="00AE2B20" w:rsidRDefault="00AE2B20" w:rsidP="00A8474A">
      <w:pPr>
        <w:pStyle w:val="TextoNormal"/>
        <w:rPr>
          <w:ins w:id="858" w:author="WILLIAM FRANCISCO LEITE" w:date="2016-06-22T20:06:00Z"/>
        </w:rPr>
        <w:pPrChange w:id="859" w:author="WILLIAM FRANCISCO LEITE" w:date="2016-06-27T21:43:00Z">
          <w:pPr>
            <w:pStyle w:val="TextoNormal"/>
          </w:pPr>
        </w:pPrChange>
      </w:pPr>
      <w:ins w:id="860" w:author="WILLIAM FRANCISCO LEITE" w:date="2016-06-22T20:06:00Z">
        <w:del w:id="861" w:author="Osnir Estevam" w:date="2016-06-25T18:47:00Z">
          <w:r w:rsidDel="00771577">
            <w:delText>relacionamento</w:delText>
          </w:r>
        </w:del>
      </w:ins>
      <w:ins w:id="862" w:author="Osnir Estevam" w:date="2016-06-25T18:47:00Z">
        <w:r w:rsidR="00771577">
          <w:t>Relacionamento</w:t>
        </w:r>
      </w:ins>
      <w:ins w:id="863" w:author="WILLIAM FRANCISCO LEITE" w:date="2016-06-22T20:06:00Z">
        <w:r>
          <w:t xml:space="preserve"> = conjunto de associações entre entidades </w:t>
        </w:r>
      </w:ins>
    </w:p>
    <w:p w14:paraId="554BF77B" w14:textId="3F6BD72A" w:rsidR="00D50635" w:rsidRDefault="00633438" w:rsidP="00633438">
      <w:pPr>
        <w:pStyle w:val="Legenda"/>
        <w:keepNext/>
        <w:spacing w:after="120"/>
        <w:rPr>
          <w:ins w:id="864" w:author="William" w:date="2016-06-26T18:41:00Z"/>
        </w:rPr>
        <w:pPrChange w:id="865" w:author="WILLIAM FRANCISCO LEITE" w:date="2016-06-27T21:18:00Z">
          <w:pPr>
            <w:pStyle w:val="Legenda"/>
          </w:pPr>
        </w:pPrChange>
      </w:pPr>
      <w:bookmarkStart w:id="866" w:name="_Toc454825123"/>
      <w:ins w:id="867" w:author="WILLIAM FRANCISCO LEITE" w:date="2016-06-27T21:17:00Z">
        <w:r>
          <w:t xml:space="preserve">                             </w:t>
        </w:r>
      </w:ins>
      <w:ins w:id="868" w:author="William" w:date="2016-06-26T18:41:00Z">
        <w:r w:rsidR="00D50635">
          <w:t xml:space="preserve">Figura </w:t>
        </w:r>
      </w:ins>
      <w:ins w:id="869" w:author="Dogus - William" w:date="2016-06-27T13:52:00Z">
        <w:r w:rsidR="00A67559">
          <w:fldChar w:fldCharType="begin"/>
        </w:r>
        <w:r w:rsidR="00A67559">
          <w:instrText xml:space="preserve"> SEQ Figura \* ARABIC </w:instrText>
        </w:r>
      </w:ins>
      <w:r w:rsidR="00A67559">
        <w:fldChar w:fldCharType="separate"/>
      </w:r>
      <w:ins w:id="870" w:author="Dogus - William" w:date="2016-06-27T13:52:00Z">
        <w:r w:rsidR="00A67559">
          <w:rPr>
            <w:noProof/>
          </w:rPr>
          <w:t>3</w:t>
        </w:r>
        <w:r w:rsidR="00A67559">
          <w:fldChar w:fldCharType="end"/>
        </w:r>
      </w:ins>
      <w:ins w:id="871" w:author="William" w:date="2016-06-26T18:41:00Z">
        <w:del w:id="872" w:author="Dogus - William" w:date="2016-06-27T13:52:00Z">
          <w:r w:rsidR="00D50635" w:rsidDel="00A67559">
            <w:fldChar w:fldCharType="begin"/>
          </w:r>
          <w:r w:rsidR="00D50635" w:rsidDel="00A67559">
            <w:delInstrText xml:space="preserve"> SEQ Figura \* ARABIC </w:delInstrText>
          </w:r>
        </w:del>
      </w:ins>
      <w:del w:id="873" w:author="Dogus - William" w:date="2016-06-27T13:52:00Z">
        <w:r w:rsidR="00D50635" w:rsidDel="00A67559">
          <w:fldChar w:fldCharType="separate"/>
        </w:r>
      </w:del>
      <w:ins w:id="874" w:author="William" w:date="2016-06-26T18:41:00Z">
        <w:del w:id="875" w:author="Dogus - William" w:date="2016-06-27T13:52:00Z">
          <w:r w:rsidR="00D50635" w:rsidDel="00A67559">
            <w:rPr>
              <w:noProof/>
            </w:rPr>
            <w:delText>3</w:delText>
          </w:r>
          <w:r w:rsidR="00D50635" w:rsidDel="00A67559">
            <w:fldChar w:fldCharType="end"/>
          </w:r>
        </w:del>
        <w:del w:id="876" w:author="WILLIAM FRANCISCO LEITE" w:date="2016-06-27T21:17:00Z">
          <w:r w:rsidR="00D50635" w:rsidDel="00633438">
            <w:delText xml:space="preserve"> </w:delText>
          </w:r>
        </w:del>
        <w:r w:rsidR="00D50635">
          <w:t>: Modelo Relacionamento</w:t>
        </w:r>
        <w:bookmarkEnd w:id="866"/>
      </w:ins>
    </w:p>
    <w:p w14:paraId="5B4E893C" w14:textId="77458713" w:rsidR="00D50635" w:rsidRDefault="006C014A" w:rsidP="00EF2153">
      <w:pPr>
        <w:pStyle w:val="TextoNormal"/>
        <w:rPr>
          <w:ins w:id="877" w:author="William" w:date="2016-06-26T18:41:00Z"/>
        </w:rPr>
      </w:pPr>
      <w:ins w:id="878" w:author="WILLIAM FRANCISCO LEITE" w:date="2016-06-22T20:23:00Z">
        <w:r>
          <w:rPr>
            <w:noProof/>
          </w:rPr>
          <w:drawing>
            <wp:inline distT="0" distB="0" distL="0" distR="0" wp14:anchorId="42A5A9B6" wp14:editId="7DADF4DF">
              <wp:extent cx="4372585" cy="790685"/>
              <wp:effectExtent l="19050" t="19050" r="28575" b="285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4">
                        <a:extLst>
                          <a:ext uri="{28A0092B-C50C-407E-A947-70E740481C1C}">
                            <a14:useLocalDpi xmlns:a14="http://schemas.microsoft.com/office/drawing/2010/main" val="0"/>
                          </a:ext>
                        </a:extLst>
                      </a:blip>
                      <a:stretch>
                        <a:fillRect/>
                      </a:stretch>
                    </pic:blipFill>
                    <pic:spPr>
                      <a:xfrm>
                        <a:off x="0" y="0"/>
                        <a:ext cx="4372585" cy="790685"/>
                      </a:xfrm>
                      <a:prstGeom prst="rect">
                        <a:avLst/>
                      </a:prstGeom>
                      <a:ln>
                        <a:solidFill>
                          <a:schemeClr val="tx1"/>
                        </a:solidFill>
                      </a:ln>
                    </pic:spPr>
                  </pic:pic>
                </a:graphicData>
              </a:graphic>
            </wp:inline>
          </w:drawing>
        </w:r>
      </w:ins>
    </w:p>
    <w:p w14:paraId="3BAD80F0" w14:textId="618827CD" w:rsidR="00AE2B20" w:rsidRDefault="00633438" w:rsidP="00633438">
      <w:pPr>
        <w:pStyle w:val="Legenda"/>
        <w:spacing w:after="120"/>
        <w:rPr>
          <w:ins w:id="879" w:author="William" w:date="2016-06-26T18:41:00Z"/>
        </w:rPr>
        <w:pPrChange w:id="880" w:author="WILLIAM FRANCISCO LEITE" w:date="2016-06-27T21:18:00Z">
          <w:pPr>
            <w:pStyle w:val="TextoNormal"/>
          </w:pPr>
        </w:pPrChange>
      </w:pPr>
      <w:ins w:id="881" w:author="WILLIAM FRANCISCO LEITE" w:date="2016-06-27T21:17:00Z">
        <w:r>
          <w:t xml:space="preserve">                             </w:t>
        </w:r>
      </w:ins>
      <w:ins w:id="882" w:author="William" w:date="2016-06-26T18:41:00Z">
        <w:r w:rsidR="00D50635">
          <w:t xml:space="preserve">Fonte:  Livro </w:t>
        </w:r>
      </w:ins>
      <w:ins w:id="883" w:author="William" w:date="2016-06-26T18:46:00Z">
        <w:r w:rsidR="007423C2">
          <w:t>Projeto de Banco de Dados (1998)</w:t>
        </w:r>
      </w:ins>
    </w:p>
    <w:p w14:paraId="39812707" w14:textId="77777777" w:rsidR="00DF7776" w:rsidRPr="00DF7776" w:rsidRDefault="00DF7776">
      <w:pPr>
        <w:rPr>
          <w:ins w:id="884" w:author="WILLIAM FRANCISCO LEITE" w:date="2016-06-22T20:06:00Z"/>
        </w:rPr>
        <w:pPrChange w:id="885" w:author="William" w:date="2016-06-26T18:41:00Z">
          <w:pPr>
            <w:pStyle w:val="TextoNormal"/>
          </w:pPr>
        </w:pPrChange>
      </w:pPr>
    </w:p>
    <w:p w14:paraId="1F850259" w14:textId="23084924" w:rsidR="00A521ED" w:rsidRPr="00A521ED" w:rsidDel="00AE2B20" w:rsidRDefault="00AE2B20" w:rsidP="00EF2153">
      <w:pPr>
        <w:pStyle w:val="TextoNormal"/>
        <w:rPr>
          <w:del w:id="886" w:author="WILLIAM FRANCISCO LEITE" w:date="2016-06-22T20:06:00Z"/>
        </w:rPr>
      </w:pPr>
      <w:ins w:id="887" w:author="WILLIAM FRANCISCO LEITE" w:date="2016-06-22T20:06:00Z">
        <w:r>
          <w:lastRenderedPageBreak/>
          <w:t xml:space="preserve">Em um DER, um relacionamento é representado através de um losango, ligado por linhas aos retângulos representativos das entidades que participam do relacionamento. </w:t>
        </w:r>
      </w:ins>
      <w:ins w:id="888" w:author="Osnir Estevam" w:date="2016-06-25T19:23:00Z">
        <w:r w:rsidR="005C16AD">
          <w:t>(</w:t>
        </w:r>
      </w:ins>
      <w:del w:id="889" w:author="WILLIAM FRANCISCO LEITE" w:date="2016-06-22T20:06:00Z">
        <w:r w:rsidR="00A521ED" w:rsidRPr="00A521ED" w:rsidDel="00AE2B20">
          <w:delText xml:space="preserve">pós identificar as entidades, devemos descrever o relacionamento entre elas e podem </w:delText>
        </w:r>
        <w:r w:rsidR="00A521ED" w:rsidDel="00AE2B20">
          <w:delText>ser classi</w:delText>
        </w:r>
        <w:r w:rsidR="00CD5B56" w:rsidDel="00AE2B20">
          <w:delText>fi</w:delText>
        </w:r>
        <w:r w:rsidR="00A521ED" w:rsidDel="00AE2B20">
          <w:delText>cados de três formas:</w:delText>
        </w:r>
      </w:del>
    </w:p>
    <w:p w14:paraId="4CB7DBB6" w14:textId="5B4C955E" w:rsidR="00A521ED" w:rsidRPr="00A521ED" w:rsidDel="00AE2B20" w:rsidRDefault="00A521ED" w:rsidP="00A8474A">
      <w:pPr>
        <w:pStyle w:val="TextoNormal"/>
        <w:rPr>
          <w:del w:id="890" w:author="WILLIAM FRANCISCO LEITE" w:date="2016-06-22T20:06:00Z"/>
        </w:rPr>
        <w:pPrChange w:id="891" w:author="WILLIAM FRANCISCO LEITE" w:date="2016-06-27T21:43:00Z">
          <w:pPr>
            <w:pStyle w:val="TextoNormal"/>
          </w:pPr>
        </w:pPrChange>
      </w:pPr>
      <w:del w:id="892" w:author="WILLIAM FRANCISCO LEITE" w:date="2016-06-22T20:06:00Z">
        <w:r w:rsidRPr="00A521ED" w:rsidDel="00AE2B20">
          <w:delText>Um para Um: Cada entidade referencia apenas uma entidade da outra;</w:delText>
        </w:r>
      </w:del>
    </w:p>
    <w:p w14:paraId="4474A49E" w14:textId="39205E32" w:rsidR="00A521ED" w:rsidRPr="00A521ED" w:rsidDel="00AE2B20" w:rsidRDefault="00A521ED" w:rsidP="00A8474A">
      <w:pPr>
        <w:pStyle w:val="TextoNormal"/>
        <w:rPr>
          <w:del w:id="893" w:author="WILLIAM FRANCISCO LEITE" w:date="2016-06-22T20:06:00Z"/>
        </w:rPr>
        <w:pPrChange w:id="894" w:author="WILLIAM FRANCISCO LEITE" w:date="2016-06-27T21:43:00Z">
          <w:pPr>
            <w:pStyle w:val="TextoNormal"/>
          </w:pPr>
        </w:pPrChange>
      </w:pPr>
      <w:del w:id="895" w:author="WILLIAM FRANCISCO LEITE" w:date="2016-06-22T20:06:00Z">
        <w:r w:rsidRPr="00A521ED" w:rsidDel="00AE2B20">
          <w:delText xml:space="preserve">Um para muitos: </w:delText>
        </w:r>
        <w:r w:rsidR="00824F00" w:rsidRPr="00A521ED" w:rsidDel="00AE2B20">
          <w:delText>uma entidade</w:delText>
        </w:r>
        <w:r w:rsidR="00824F00" w:rsidDel="00AE2B20">
          <w:delText xml:space="preserve"> pode referenciar muitas outras</w:delText>
        </w:r>
        <w:r w:rsidRPr="00A521ED" w:rsidDel="00AE2B20">
          <w:delText>;</w:delText>
        </w:r>
      </w:del>
    </w:p>
    <w:p w14:paraId="707F1E3D" w14:textId="2F4D286E" w:rsidR="00EF099E" w:rsidRPr="00A521ED" w:rsidRDefault="00A521ED" w:rsidP="00A8474A">
      <w:pPr>
        <w:pStyle w:val="TextoNormal"/>
        <w:rPr>
          <w:ins w:id="896" w:author="WILLIAM FRANCISCO LEITE" w:date="2016-06-22T20:12:00Z"/>
        </w:rPr>
        <w:pPrChange w:id="897" w:author="WILLIAM FRANCISCO LEITE" w:date="2016-06-27T21:43:00Z">
          <w:pPr>
            <w:pStyle w:val="TextoNormal"/>
          </w:pPr>
        </w:pPrChange>
      </w:pPr>
      <w:del w:id="898" w:author="WILLIAM FRANCISCO LEITE" w:date="2016-06-22T20:06:00Z">
        <w:r w:rsidRPr="00A521ED" w:rsidDel="00AE2B20">
          <w:delText>Muitos para muitos: cada uma das entidades pode referencias muitas entidades da outra</w:delText>
        </w:r>
      </w:del>
      <w:ins w:id="899" w:author="WILLIAM FRANCISCO LEITE" w:date="2016-06-22T20:12:00Z">
        <w:r w:rsidR="00EF099E">
          <w:t>HEUSER, 1998, p. 13)</w:t>
        </w:r>
      </w:ins>
    </w:p>
    <w:p w14:paraId="49DC1086" w14:textId="23182639" w:rsidR="00A521ED" w:rsidRPr="00A521ED" w:rsidDel="00EF099E" w:rsidRDefault="00A521ED" w:rsidP="00A8474A">
      <w:pPr>
        <w:pStyle w:val="TextoNormal"/>
        <w:rPr>
          <w:del w:id="900" w:author="WILLIAM FRANCISCO LEITE" w:date="2016-06-22T20:12:00Z"/>
        </w:rPr>
        <w:pPrChange w:id="901" w:author="WILLIAM FRANCISCO LEITE" w:date="2016-06-27T21:43:00Z">
          <w:pPr>
            <w:pStyle w:val="TextoNormal"/>
          </w:pPr>
        </w:pPrChange>
      </w:pPr>
      <w:del w:id="902" w:author="WILLIAM FRANCISCO LEITE" w:date="2016-06-22T20:06:00Z">
        <w:r w:rsidRPr="00A521ED" w:rsidDel="00AE2B20">
          <w:delText xml:space="preserve">; </w:delText>
        </w:r>
      </w:del>
    </w:p>
    <w:p w14:paraId="1A72B754" w14:textId="77777777" w:rsidR="00A521ED" w:rsidRPr="00A521ED" w:rsidRDefault="00A521ED" w:rsidP="00A8474A">
      <w:pPr>
        <w:pStyle w:val="TextoNormal"/>
        <w:pPrChange w:id="903" w:author="WILLIAM FRANCISCO LEITE" w:date="2016-06-27T21:43:00Z">
          <w:pPr>
            <w:pStyle w:val="TextoNormal"/>
          </w:pPr>
        </w:pPrChange>
      </w:pPr>
    </w:p>
    <w:p w14:paraId="3DEFD267" w14:textId="6D3F9C93" w:rsidR="00A521ED" w:rsidRPr="00A521ED" w:rsidRDefault="00A521ED" w:rsidP="00C463EE">
      <w:pPr>
        <w:pStyle w:val="SubtituloCapitulo"/>
        <w:numPr>
          <w:ilvl w:val="2"/>
          <w:numId w:val="1"/>
        </w:numPr>
      </w:pPr>
      <w:bookmarkStart w:id="904" w:name="_Toc454822934"/>
      <w:r w:rsidRPr="00A521ED">
        <w:t>Atributo</w:t>
      </w:r>
      <w:bookmarkEnd w:id="904"/>
    </w:p>
    <w:p w14:paraId="057B18EF" w14:textId="645BA0C9" w:rsidR="00AE2B20" w:rsidRDefault="00A521ED" w:rsidP="00EF2153">
      <w:pPr>
        <w:pStyle w:val="TextoNormal"/>
        <w:rPr>
          <w:ins w:id="905" w:author="WILLIAM FRANCISCO LEITE" w:date="2016-06-22T20:07:00Z"/>
        </w:rPr>
      </w:pPr>
      <w:del w:id="906" w:author="WILLIAM FRANCISCO LEITE" w:date="2016-06-22T20:07:00Z">
        <w:r w:rsidRPr="00A521ED" w:rsidDel="00AE2B20">
          <w:delText xml:space="preserve">Os </w:delText>
        </w:r>
      </w:del>
      <w:ins w:id="907" w:author="WILLIAM FRANCISCO LEITE" w:date="2016-06-22T20:07:00Z">
        <w:r w:rsidR="00AE2B20">
          <w:t xml:space="preserve">Para associar informações a ocorrências de entidades ou de relacionamentos usa-se o conceito de atributo. </w:t>
        </w:r>
      </w:ins>
    </w:p>
    <w:p w14:paraId="09E67CD7" w14:textId="30A33F7E" w:rsidR="00936C3E" w:rsidRDefault="00E611CA" w:rsidP="00E611CA">
      <w:pPr>
        <w:pStyle w:val="Legenda"/>
        <w:keepNext/>
        <w:spacing w:after="120"/>
        <w:rPr>
          <w:ins w:id="908" w:author="William" w:date="2016-06-26T18:42:00Z"/>
        </w:rPr>
        <w:pPrChange w:id="909" w:author="WILLIAM FRANCISCO LEITE" w:date="2016-06-27T21:19:00Z">
          <w:pPr>
            <w:pStyle w:val="Legenda"/>
          </w:pPr>
        </w:pPrChange>
      </w:pPr>
      <w:bookmarkStart w:id="910" w:name="_Toc454825124"/>
      <w:ins w:id="911" w:author="WILLIAM FRANCISCO LEITE" w:date="2016-06-27T21:18:00Z">
        <w:r>
          <w:t xml:space="preserve">                                                                            </w:t>
        </w:r>
      </w:ins>
      <w:ins w:id="912" w:author="William" w:date="2016-06-26T18:42:00Z">
        <w:r w:rsidR="00936C3E">
          <w:t xml:space="preserve">Figura </w:t>
        </w:r>
      </w:ins>
      <w:ins w:id="913" w:author="Dogus - William" w:date="2016-06-27T13:52:00Z">
        <w:r w:rsidR="00A67559">
          <w:fldChar w:fldCharType="begin"/>
        </w:r>
        <w:r w:rsidR="00A67559">
          <w:instrText xml:space="preserve"> SEQ Figura \* ARABIC </w:instrText>
        </w:r>
      </w:ins>
      <w:r w:rsidR="00A67559">
        <w:fldChar w:fldCharType="separate"/>
      </w:r>
      <w:ins w:id="914" w:author="Dogus - William" w:date="2016-06-27T13:52:00Z">
        <w:r w:rsidR="00A67559">
          <w:rPr>
            <w:noProof/>
          </w:rPr>
          <w:t>4</w:t>
        </w:r>
        <w:r w:rsidR="00A67559">
          <w:fldChar w:fldCharType="end"/>
        </w:r>
      </w:ins>
      <w:ins w:id="915" w:author="William" w:date="2016-06-26T18:42:00Z">
        <w:del w:id="916" w:author="Dogus - William" w:date="2016-06-27T13:52:00Z">
          <w:r w:rsidR="00936C3E" w:rsidDel="00A67559">
            <w:fldChar w:fldCharType="begin"/>
          </w:r>
          <w:r w:rsidR="00936C3E" w:rsidDel="00A67559">
            <w:delInstrText xml:space="preserve"> SEQ Figura \* ARABIC </w:delInstrText>
          </w:r>
        </w:del>
      </w:ins>
      <w:del w:id="917" w:author="Dogus - William" w:date="2016-06-27T13:52:00Z">
        <w:r w:rsidR="00936C3E" w:rsidDel="00A67559">
          <w:fldChar w:fldCharType="separate"/>
        </w:r>
      </w:del>
      <w:ins w:id="918" w:author="William" w:date="2016-06-26T18:42:00Z">
        <w:del w:id="919" w:author="Dogus - William" w:date="2016-06-27T13:52:00Z">
          <w:r w:rsidR="00936C3E" w:rsidDel="00A67559">
            <w:rPr>
              <w:noProof/>
            </w:rPr>
            <w:delText>4</w:delText>
          </w:r>
          <w:r w:rsidR="00936C3E" w:rsidDel="00A67559">
            <w:fldChar w:fldCharType="end"/>
          </w:r>
        </w:del>
        <w:del w:id="920" w:author="WILLIAM FRANCISCO LEITE" w:date="2016-06-27T21:18:00Z">
          <w:r w:rsidR="00936C3E" w:rsidDel="00E611CA">
            <w:delText xml:space="preserve"> </w:delText>
          </w:r>
        </w:del>
        <w:r w:rsidR="00936C3E">
          <w:t>: Modelo Atributo</w:t>
        </w:r>
        <w:bookmarkEnd w:id="910"/>
      </w:ins>
    </w:p>
    <w:p w14:paraId="6C6490A5" w14:textId="363F5809" w:rsidR="00936C3E" w:rsidRDefault="006C014A" w:rsidP="00EF2153">
      <w:pPr>
        <w:pStyle w:val="TextoNormal"/>
        <w:rPr>
          <w:ins w:id="921" w:author="William" w:date="2016-06-26T18:42:00Z"/>
        </w:rPr>
      </w:pPr>
      <w:ins w:id="922" w:author="WILLIAM FRANCISCO LEITE" w:date="2016-06-22T20:24:00Z">
        <w:r>
          <w:rPr>
            <w:noProof/>
          </w:rPr>
          <w:drawing>
            <wp:inline distT="0" distB="0" distL="0" distR="0" wp14:anchorId="5C6A95CC" wp14:editId="15980E78">
              <wp:extent cx="1352739" cy="1238423"/>
              <wp:effectExtent l="19050" t="19050" r="19050"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5">
                        <a:extLst>
                          <a:ext uri="{28A0092B-C50C-407E-A947-70E740481C1C}">
                            <a14:useLocalDpi xmlns:a14="http://schemas.microsoft.com/office/drawing/2010/main" val="0"/>
                          </a:ext>
                        </a:extLst>
                      </a:blip>
                      <a:stretch>
                        <a:fillRect/>
                      </a:stretch>
                    </pic:blipFill>
                    <pic:spPr>
                      <a:xfrm>
                        <a:off x="0" y="0"/>
                        <a:ext cx="1352739" cy="1238423"/>
                      </a:xfrm>
                      <a:prstGeom prst="rect">
                        <a:avLst/>
                      </a:prstGeom>
                      <a:ln>
                        <a:solidFill>
                          <a:schemeClr val="tx1"/>
                        </a:solidFill>
                      </a:ln>
                    </pic:spPr>
                  </pic:pic>
                </a:graphicData>
              </a:graphic>
            </wp:inline>
          </w:drawing>
        </w:r>
      </w:ins>
    </w:p>
    <w:p w14:paraId="7FBE6625" w14:textId="01C7A3DD" w:rsidR="006C014A" w:rsidRDefault="00E611CA" w:rsidP="00E611CA">
      <w:pPr>
        <w:pStyle w:val="Legenda"/>
        <w:spacing w:after="120"/>
        <w:rPr>
          <w:ins w:id="923" w:author="William" w:date="2016-06-26T18:43:00Z"/>
        </w:rPr>
        <w:pPrChange w:id="924" w:author="WILLIAM FRANCISCO LEITE" w:date="2016-06-27T21:19:00Z">
          <w:pPr>
            <w:pStyle w:val="TextoNormal"/>
          </w:pPr>
        </w:pPrChange>
      </w:pPr>
      <w:ins w:id="925" w:author="WILLIAM FRANCISCO LEITE" w:date="2016-06-27T21:18:00Z">
        <w:r>
          <w:t xml:space="preserve">                                                                            </w:t>
        </w:r>
      </w:ins>
      <w:ins w:id="926" w:author="William" w:date="2016-06-26T18:42:00Z">
        <w:r w:rsidR="00936C3E">
          <w:t xml:space="preserve">Fonte:  </w:t>
        </w:r>
      </w:ins>
      <w:ins w:id="927" w:author="William" w:date="2016-06-26T18:43:00Z">
        <w:r w:rsidR="00936C3E">
          <w:t xml:space="preserve">Livro </w:t>
        </w:r>
      </w:ins>
      <w:ins w:id="928" w:author="William" w:date="2016-06-26T18:46:00Z">
        <w:r w:rsidR="007423C2">
          <w:t>Projeto de Banco de Dados (1998)</w:t>
        </w:r>
      </w:ins>
    </w:p>
    <w:p w14:paraId="7B472EE6" w14:textId="77777777" w:rsidR="00936C3E" w:rsidRPr="00936C3E" w:rsidRDefault="00936C3E">
      <w:pPr>
        <w:rPr>
          <w:ins w:id="929" w:author="WILLIAM FRANCISCO LEITE" w:date="2016-06-22T20:24:00Z"/>
        </w:rPr>
        <w:pPrChange w:id="930" w:author="William" w:date="2016-06-26T18:43:00Z">
          <w:pPr>
            <w:pStyle w:val="TextoNormal"/>
          </w:pPr>
        </w:pPrChange>
      </w:pPr>
    </w:p>
    <w:p w14:paraId="785049B6" w14:textId="2C1FA02C" w:rsidR="00AE2B20" w:rsidRDefault="00AE2B20" w:rsidP="00EF2153">
      <w:pPr>
        <w:pStyle w:val="TextoNormal"/>
        <w:rPr>
          <w:ins w:id="931" w:author="WILLIAM FRANCISCO LEITE" w:date="2016-06-22T20:07:00Z"/>
        </w:rPr>
      </w:pPr>
      <w:ins w:id="932" w:author="WILLIAM FRANCISCO LEITE" w:date="2016-06-22T20:07:00Z">
        <w:r>
          <w:t>Atributos são representados graficamente conforme mostra a Figura</w:t>
        </w:r>
      </w:ins>
      <w:ins w:id="933" w:author="WILLIAM FRANCISCO LEITE" w:date="2016-06-22T20:08:00Z">
        <w:r>
          <w:t xml:space="preserve"> </w:t>
        </w:r>
      </w:ins>
      <w:ins w:id="934" w:author="WILLIAM FRANCISCO LEITE" w:date="2016-06-22T20:07:00Z">
        <w:r>
          <w:t>2.14. A figura expressa que a cada ocorrência de PROJETO é associado exatamente</w:t>
        </w:r>
      </w:ins>
      <w:ins w:id="935" w:author="WILLIAM FRANCISCO LEITE" w:date="2016-06-22T20:08:00Z">
        <w:r>
          <w:t xml:space="preserve"> </w:t>
        </w:r>
      </w:ins>
      <w:ins w:id="936" w:author="WILLIAM FRANCISCO LEITE" w:date="2016-06-22T20:07:00Z">
        <w:r>
          <w:t>um nome, um código e um tipo.</w:t>
        </w:r>
      </w:ins>
    </w:p>
    <w:p w14:paraId="717898DB" w14:textId="7464B764" w:rsidR="00A521ED" w:rsidRPr="00A521ED" w:rsidDel="00AE2B20" w:rsidRDefault="00AE2B20" w:rsidP="00A8474A">
      <w:pPr>
        <w:pStyle w:val="TextoNormal"/>
        <w:rPr>
          <w:del w:id="937" w:author="WILLIAM FRANCISCO LEITE" w:date="2016-06-22T20:07:00Z"/>
        </w:rPr>
        <w:pPrChange w:id="938" w:author="WILLIAM FRANCISCO LEITE" w:date="2016-06-27T21:43:00Z">
          <w:pPr>
            <w:pStyle w:val="TextoNormal"/>
          </w:pPr>
        </w:pPrChange>
      </w:pPr>
      <w:ins w:id="939" w:author="WILLIAM FRANCISCO LEITE" w:date="2016-06-22T20:07:00Z">
        <w:r>
          <w:t>Na prática, atributos não são representados graficamente, para não</w:t>
        </w:r>
      </w:ins>
      <w:ins w:id="940" w:author="WILLIAM FRANCISCO LEITE" w:date="2016-06-22T20:08:00Z">
        <w:r>
          <w:t xml:space="preserve"> </w:t>
        </w:r>
      </w:ins>
      <w:ins w:id="941" w:author="WILLIAM FRANCISCO LEITE" w:date="2016-06-22T20:07:00Z">
        <w:r>
          <w:t>sobrecarregar os diagramas, já que muitas vezes entidades possuem um</w:t>
        </w:r>
      </w:ins>
      <w:ins w:id="942" w:author="WILLIAM FRANCISCO LEITE" w:date="2016-06-22T20:08:00Z">
        <w:r>
          <w:t xml:space="preserve"> </w:t>
        </w:r>
      </w:ins>
      <w:ins w:id="943" w:author="WILLIAM FRANCISCO LEITE" w:date="2016-06-22T20:07:00Z">
        <w:r>
          <w:t>grande número de atributos. Prefere-se usar uma representação textual que</w:t>
        </w:r>
      </w:ins>
      <w:ins w:id="944" w:author="WILLIAM FRANCISCO LEITE" w:date="2016-06-22T20:08:00Z">
        <w:r>
          <w:t xml:space="preserve"> </w:t>
        </w:r>
      </w:ins>
      <w:ins w:id="945" w:author="WILLIAM FRANCISCO LEITE" w:date="2016-06-22T20:07:00Z">
        <w:r>
          <w:t>aparece separadamente do diagrama ER. Ao final deste capítulo, é fornecida</w:t>
        </w:r>
      </w:ins>
      <w:ins w:id="946" w:author="WILLIAM FRANCISCO LEITE" w:date="2016-06-22T20:08:00Z">
        <w:r>
          <w:t xml:space="preserve"> </w:t>
        </w:r>
      </w:ins>
      <w:ins w:id="947" w:author="WILLIAM FRANCISCO LEITE" w:date="2016-06-22T20:07:00Z">
        <w:r>
          <w:t>uma possível sintaxe para uma representação textual dos atributos. No caso</w:t>
        </w:r>
      </w:ins>
      <w:ins w:id="948" w:author="WILLIAM FRANCISCO LEITE" w:date="2016-06-22T20:08:00Z">
        <w:r>
          <w:t xml:space="preserve"> </w:t>
        </w:r>
      </w:ins>
      <w:ins w:id="949" w:author="WILLIAM FRANCISCO LEITE" w:date="2016-06-22T20:07:00Z">
        <w:r>
          <w:t>de ser usado um software para construção de modelos ER, o próprio software</w:t>
        </w:r>
      </w:ins>
      <w:ins w:id="950" w:author="WILLIAM FRANCISCO LEITE" w:date="2016-06-22T20:08:00Z">
        <w:r>
          <w:t xml:space="preserve"> </w:t>
        </w:r>
      </w:ins>
      <w:ins w:id="951" w:author="WILLIAM FRANCISCO LEITE" w:date="2016-06-22T20:07:00Z">
        <w:r>
          <w:t>encarrega-se do armazenamento da lista de atributos de cada entidade em um</w:t>
        </w:r>
      </w:ins>
      <w:ins w:id="952" w:author="WILLIAM FRANCISCO LEITE" w:date="2016-06-22T20:08:00Z">
        <w:r>
          <w:t xml:space="preserve"> </w:t>
        </w:r>
      </w:ins>
      <w:ins w:id="953" w:author="WILLIAM FRANCISCO LEITE" w:date="2016-06-22T20:07:00Z">
        <w:r>
          <w:t>dicionário de dados</w:t>
        </w:r>
      </w:ins>
      <w:ins w:id="954" w:author="WILLIAM FRANCISCO LEITE" w:date="2016-06-22T20:08:00Z">
        <w:r>
          <w:t>.</w:t>
        </w:r>
      </w:ins>
      <w:ins w:id="955" w:author="Osnir Estevam" w:date="2016-06-25T20:01:00Z">
        <w:r w:rsidR="00A5658A">
          <w:t xml:space="preserve"> </w:t>
        </w:r>
      </w:ins>
      <w:ins w:id="956" w:author="WILLIAM FRANCISCO LEITE" w:date="2016-06-22T20:10:00Z">
        <w:r>
          <w:t>(H</w:t>
        </w:r>
      </w:ins>
      <w:ins w:id="957" w:author="WILLIAM FRANCISCO LEITE" w:date="2016-06-22T20:11:00Z">
        <w:r w:rsidR="00EF099E">
          <w:t>EUSER</w:t>
        </w:r>
      </w:ins>
      <w:ins w:id="958" w:author="WILLIAM FRANCISCO LEITE" w:date="2016-06-22T20:10:00Z">
        <w:r>
          <w:t>,</w:t>
        </w:r>
      </w:ins>
      <w:ins w:id="959" w:author="WILLIAM FRANCISCO LEITE" w:date="2016-06-22T20:11:00Z">
        <w:r>
          <w:t xml:space="preserve"> </w:t>
        </w:r>
        <w:r w:rsidR="00EF099E">
          <w:t>1998,</w:t>
        </w:r>
      </w:ins>
      <w:ins w:id="960" w:author="WILLIAM FRANCISCO LEITE" w:date="2016-06-22T20:10:00Z">
        <w:r>
          <w:t xml:space="preserve"> p. 21)</w:t>
        </w:r>
      </w:ins>
      <w:del w:id="961" w:author="WILLIAM FRANCISCO LEITE" w:date="2016-06-22T20:07:00Z">
        <w:r w:rsidR="00A521ED" w:rsidRPr="00A521ED" w:rsidDel="00AE2B20">
          <w:delText>atributos são as características das entidades dentro do domínio. Elas são identificadas durante o proc</w:delText>
        </w:r>
        <w:r w:rsidR="00A521ED" w:rsidDel="00AE2B20">
          <w:delText xml:space="preserve">esso de análise de requisitos. </w:delText>
        </w:r>
      </w:del>
    </w:p>
    <w:p w14:paraId="3A8CEB1E" w14:textId="4DEE9173" w:rsidR="00A521ED" w:rsidRPr="00A521ED" w:rsidDel="00AE2B20" w:rsidRDefault="00A521ED" w:rsidP="00A8474A">
      <w:pPr>
        <w:pStyle w:val="TextoNormal"/>
        <w:rPr>
          <w:del w:id="962" w:author="WILLIAM FRANCISCO LEITE" w:date="2016-06-22T20:07:00Z"/>
        </w:rPr>
        <w:pPrChange w:id="963" w:author="WILLIAM FRANCISCO LEITE" w:date="2016-06-27T21:43:00Z">
          <w:pPr>
            <w:pStyle w:val="TextoNormal"/>
          </w:pPr>
        </w:pPrChange>
      </w:pPr>
      <w:del w:id="964" w:author="WILLIAM FRANCISCO LEITE" w:date="2016-06-22T20:07:00Z">
        <w:r w:rsidRPr="00A521ED" w:rsidDel="00AE2B20">
          <w:delText xml:space="preserve">Os atributos podem ser classificados quanto a sua função como: </w:delText>
        </w:r>
      </w:del>
    </w:p>
    <w:p w14:paraId="4B24A48E" w14:textId="544EC876" w:rsidR="00A521ED" w:rsidRPr="00A521ED" w:rsidDel="00AE2B20" w:rsidRDefault="00A521ED" w:rsidP="00A8474A">
      <w:pPr>
        <w:pStyle w:val="TextoNormal"/>
        <w:rPr>
          <w:del w:id="965" w:author="WILLIAM FRANCISCO LEITE" w:date="2016-06-22T20:07:00Z"/>
        </w:rPr>
        <w:pPrChange w:id="966" w:author="WILLIAM FRANCISCO LEITE" w:date="2016-06-27T21:43:00Z">
          <w:pPr>
            <w:pStyle w:val="TextoNormal"/>
          </w:pPr>
        </w:pPrChange>
      </w:pPr>
      <w:del w:id="967" w:author="WILLIAM FRANCISCO LEITE" w:date="2016-06-22T20:07:00Z">
        <w:r w:rsidRPr="00A521ED" w:rsidDel="00AE2B20">
          <w:delText>Descritivos: características próprias da entidade;</w:delText>
        </w:r>
      </w:del>
    </w:p>
    <w:p w14:paraId="57C9C070" w14:textId="6D6D2EFB" w:rsidR="00A521ED" w:rsidRPr="00A521ED" w:rsidDel="00AE2B20" w:rsidRDefault="00A521ED" w:rsidP="00A8474A">
      <w:pPr>
        <w:pStyle w:val="TextoNormal"/>
        <w:rPr>
          <w:del w:id="968" w:author="WILLIAM FRANCISCO LEITE" w:date="2016-06-22T20:07:00Z"/>
        </w:rPr>
        <w:pPrChange w:id="969" w:author="WILLIAM FRANCISCO LEITE" w:date="2016-06-27T21:43:00Z">
          <w:pPr>
            <w:pStyle w:val="TextoNormal"/>
          </w:pPr>
        </w:pPrChange>
      </w:pPr>
      <w:del w:id="970" w:author="WILLIAM FRANCISCO LEITE" w:date="2016-06-22T20:07:00Z">
        <w:r w:rsidRPr="00A521ED" w:rsidDel="00AE2B20">
          <w:delText>Nominativos: Definem e identificam a entidade;</w:delText>
        </w:r>
      </w:del>
    </w:p>
    <w:p w14:paraId="7DE74661" w14:textId="10B04467" w:rsidR="00A521ED" w:rsidRPr="00A521ED" w:rsidDel="00AE2B20" w:rsidRDefault="00A521ED" w:rsidP="00A8474A">
      <w:pPr>
        <w:pStyle w:val="TextoNormal"/>
        <w:rPr>
          <w:del w:id="971" w:author="WILLIAM FRANCISCO LEITE" w:date="2016-06-22T20:07:00Z"/>
        </w:rPr>
        <w:pPrChange w:id="972" w:author="WILLIAM FRANCISCO LEITE" w:date="2016-06-27T21:43:00Z">
          <w:pPr>
            <w:pStyle w:val="TextoNormal"/>
          </w:pPr>
        </w:pPrChange>
      </w:pPr>
      <w:del w:id="973" w:author="WILLIAM FRANCISCO LEITE" w:date="2016-06-22T20:07:00Z">
        <w:r w:rsidRPr="00A521ED" w:rsidDel="00AE2B20">
          <w:delText>Referenciais: é a ligação de uma entidade com outra no que se refere a relacionamento;</w:delText>
        </w:r>
      </w:del>
    </w:p>
    <w:p w14:paraId="2C83FC8A" w14:textId="1CB34258" w:rsidR="00A521ED" w:rsidRPr="00A521ED" w:rsidDel="00AE2B20" w:rsidRDefault="00A521ED" w:rsidP="00A8474A">
      <w:pPr>
        <w:pStyle w:val="TextoNormal"/>
        <w:rPr>
          <w:del w:id="974" w:author="WILLIAM FRANCISCO LEITE" w:date="2016-06-22T20:07:00Z"/>
        </w:rPr>
        <w:pPrChange w:id="975" w:author="WILLIAM FRANCISCO LEITE" w:date="2016-06-27T21:43:00Z">
          <w:pPr>
            <w:pStyle w:val="TextoNormal"/>
          </w:pPr>
        </w:pPrChange>
      </w:pPr>
      <w:del w:id="976" w:author="WILLIAM FRANCISCO LEITE" w:date="2016-06-22T20:07:00Z">
        <w:r w:rsidRPr="00A521ED" w:rsidDel="00AE2B20">
          <w:delText>E classificados quanto a sua estrutura como:</w:delText>
        </w:r>
      </w:del>
    </w:p>
    <w:p w14:paraId="5E7BF300" w14:textId="2404F5E0" w:rsidR="00A521ED" w:rsidRPr="00A521ED" w:rsidDel="00AE2B20" w:rsidRDefault="00A521ED" w:rsidP="00A8474A">
      <w:pPr>
        <w:pStyle w:val="TextoNormal"/>
        <w:rPr>
          <w:del w:id="977" w:author="WILLIAM FRANCISCO LEITE" w:date="2016-06-22T20:07:00Z"/>
        </w:rPr>
        <w:pPrChange w:id="978" w:author="WILLIAM FRANCISCO LEITE" w:date="2016-06-27T21:43:00Z">
          <w:pPr>
            <w:pStyle w:val="TextoNormal"/>
          </w:pPr>
        </w:pPrChange>
      </w:pPr>
      <w:del w:id="979" w:author="WILLIAM FRANCISCO LEITE" w:date="2016-06-22T20:07:00Z">
        <w:r w:rsidRPr="00A521ED" w:rsidDel="00AE2B20">
          <w:delText>Simples: entidade definida através de um atributo;</w:delText>
        </w:r>
      </w:del>
    </w:p>
    <w:p w14:paraId="54264208" w14:textId="6D5945EC" w:rsidR="00A521ED" w:rsidRPr="00A521ED" w:rsidRDefault="00A521ED" w:rsidP="00A8474A">
      <w:pPr>
        <w:pStyle w:val="TextoNormal"/>
        <w:pPrChange w:id="980" w:author="WILLIAM FRANCISCO LEITE" w:date="2016-06-27T21:43:00Z">
          <w:pPr>
            <w:pStyle w:val="TextoNormal"/>
          </w:pPr>
        </w:pPrChange>
      </w:pPr>
      <w:del w:id="981" w:author="WILLIAM FRANCISCO LEITE" w:date="2016-06-22T20:07:00Z">
        <w:r w:rsidRPr="00A521ED" w:rsidDel="00AE2B20">
          <w:delText>Composto: vários atributos necessários para definir uma entidade</w:delText>
        </w:r>
      </w:del>
      <w:del w:id="982" w:author="WILLIAM FRANCISCO LEITE" w:date="2016-06-22T20:09:00Z">
        <w:r w:rsidRPr="00A521ED" w:rsidDel="00AE2B20">
          <w:delText xml:space="preserve">; </w:delText>
        </w:r>
      </w:del>
    </w:p>
    <w:p w14:paraId="5AC0107C" w14:textId="77777777" w:rsidR="00A521ED" w:rsidRPr="00A521ED" w:rsidRDefault="00A521ED" w:rsidP="00A521ED">
      <w:pPr>
        <w:rPr>
          <w:rFonts w:ascii="Times New Roman" w:hAnsi="Times New Roman" w:cs="Times New Roman"/>
          <w:b/>
        </w:rPr>
      </w:pPr>
    </w:p>
    <w:p w14:paraId="15454E40" w14:textId="75410B7E" w:rsidR="00A521ED" w:rsidRPr="00A521ED" w:rsidRDefault="00A521ED" w:rsidP="00A521ED">
      <w:pPr>
        <w:pStyle w:val="SubtituloCapitulo"/>
      </w:pPr>
      <w:bookmarkStart w:id="983" w:name="_Toc454822935"/>
      <w:r w:rsidRPr="00A521ED">
        <w:t>BPM (Business Process Model)</w:t>
      </w:r>
      <w:bookmarkEnd w:id="983"/>
    </w:p>
    <w:p w14:paraId="7FB573CB" w14:textId="77777777" w:rsidR="00A8474A" w:rsidRDefault="00A521ED" w:rsidP="00EF2153">
      <w:pPr>
        <w:pStyle w:val="TextoNormal"/>
        <w:rPr>
          <w:ins w:id="984" w:author="WILLIAM FRANCISCO LEITE" w:date="2016-06-27T21:44:00Z"/>
        </w:rPr>
      </w:pPr>
      <w:del w:id="985" w:author="WILLIAM FRANCISCO LEITE" w:date="2016-06-22T21:42:00Z">
        <w:r w:rsidRPr="00A521ED" w:rsidDel="00357292">
          <w:delText>O</w:delText>
        </w:r>
      </w:del>
      <w:del w:id="986" w:author="WILLIAM FRANCISCO LEITE" w:date="2016-06-22T21:25:00Z">
        <w:r w:rsidRPr="00A521ED" w:rsidDel="0058637E">
          <w:delText xml:space="preserve"> </w:delText>
        </w:r>
      </w:del>
      <w:ins w:id="987" w:author="WILLIAM FRANCISCO LEITE" w:date="2016-06-22T21:42:00Z">
        <w:r w:rsidR="00357292" w:rsidRPr="00357292">
          <w:t xml:space="preserve">Um modelo padrão de Processos de Negócios e Notation (BPMN) </w:t>
        </w:r>
        <w:r w:rsidR="00357292">
          <w:t>fornece para as</w:t>
        </w:r>
        <w:r w:rsidR="00357292" w:rsidRPr="00357292">
          <w:t xml:space="preserve"> empresas a capacidade de compreender os seus procedimentos internos de negócios em uma notação gráfica e dará as organizações a capacidade de comunicar esses procedimentos de uma forma padrão. Além disso, a notação gráfica irá facilitar o entendimento das colaborações de desempenho e transações </w:t>
        </w:r>
        <w:r w:rsidR="00357292" w:rsidRPr="00357292">
          <w:lastRenderedPageBreak/>
          <w:t>de negócios entre as organizações. Isso irá garantir que as empresas vão compreender-se e participantes em seus negócios e permitirá que as organizações para se adaptarem às novas circunstâncias de negócios interna e B2B rapidamente.</w:t>
        </w:r>
        <w:r w:rsidR="00357292">
          <w:t xml:space="preserve"> (</w:t>
        </w:r>
      </w:ins>
      <w:ins w:id="988" w:author="WILLIAM FRANCISCO LEITE" w:date="2016-06-22T21:43:00Z">
        <w:r w:rsidR="00A8491C">
          <w:t>OMG</w:t>
        </w:r>
      </w:ins>
      <w:ins w:id="989" w:author="WILLIAM FRANCISCO LEITE" w:date="2016-06-22T21:44:00Z">
        <w:r w:rsidR="00357292">
          <w:t xml:space="preserve"> </w:t>
        </w:r>
      </w:ins>
      <w:ins w:id="990" w:author="WILLIAM FRANCISCO LEITE" w:date="2016-06-22T21:43:00Z">
        <w:r w:rsidR="00357292">
          <w:t>, 2016</w:t>
        </w:r>
      </w:ins>
      <w:ins w:id="991" w:author="WILLIAM FRANCISCO LEITE" w:date="2016-06-22T21:42:00Z">
        <w:r w:rsidR="00357292">
          <w:t>)</w:t>
        </w:r>
        <w:r w:rsidR="00357292" w:rsidRPr="00357292" w:rsidDel="0058637E">
          <w:t xml:space="preserve"> </w:t>
        </w:r>
      </w:ins>
    </w:p>
    <w:p w14:paraId="1ED7A1A1" w14:textId="6F28296E" w:rsidR="00A521ED" w:rsidRPr="00A521ED" w:rsidDel="0058637E" w:rsidRDefault="00A521ED" w:rsidP="00A8474A">
      <w:pPr>
        <w:pStyle w:val="TextoNormal"/>
        <w:rPr>
          <w:del w:id="992" w:author="WILLIAM FRANCISCO LEITE" w:date="2016-06-22T21:25:00Z"/>
        </w:rPr>
        <w:pPrChange w:id="993" w:author="WILLIAM FRANCISCO LEITE" w:date="2016-06-27T21:43:00Z">
          <w:pPr>
            <w:pStyle w:val="TextoNormal"/>
          </w:pPr>
        </w:pPrChange>
      </w:pPr>
      <w:del w:id="994" w:author="WILLIAM FRANCISCO LEITE" w:date="2016-06-22T21:25:00Z">
        <w:r w:rsidRPr="00A521ED" w:rsidDel="0058637E">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A521ED" w:rsidDel="0058637E" w:rsidRDefault="00A521ED" w:rsidP="00A8474A">
      <w:pPr>
        <w:pStyle w:val="TextoNormal"/>
        <w:rPr>
          <w:del w:id="995" w:author="WILLIAM FRANCISCO LEITE" w:date="2016-06-22T21:25:00Z"/>
        </w:rPr>
        <w:pPrChange w:id="996" w:author="WILLIAM FRANCISCO LEITE" w:date="2016-06-27T21:43:00Z">
          <w:pPr>
            <w:pStyle w:val="TextoNormal"/>
          </w:pPr>
        </w:pPrChange>
      </w:pPr>
      <w:del w:id="997" w:author="WILLIAM FRANCISCO LEITE" w:date="2016-06-22T21:25:00Z">
        <w:r w:rsidDel="0058637E">
          <w:delText xml:space="preserve">Além </w:delText>
        </w:r>
        <w:r w:rsidRPr="00A521ED" w:rsidDel="0058637E">
          <w:delText xml:space="preserve">disso, os componentes gráficos irão facilitar o entendimento das colaborações de desempenho e transações de negócios entre as organizações. </w:delText>
        </w:r>
      </w:del>
    </w:p>
    <w:p w14:paraId="53618BDB" w14:textId="77777777" w:rsidR="00A521ED" w:rsidRPr="00A521ED" w:rsidRDefault="00A521ED" w:rsidP="00A8474A">
      <w:pPr>
        <w:pStyle w:val="TextoNormal"/>
        <w:pPrChange w:id="998" w:author="WILLIAM FRANCISCO LEITE" w:date="2016-06-27T21:43:00Z">
          <w:pPr>
            <w:pStyle w:val="TextoNormal"/>
          </w:pPr>
        </w:pPrChange>
      </w:pPr>
    </w:p>
    <w:p w14:paraId="76DE0799" w14:textId="5028AF5C" w:rsidR="00A521ED" w:rsidRPr="00A521ED" w:rsidRDefault="00A521ED" w:rsidP="00A521ED">
      <w:pPr>
        <w:pStyle w:val="SubtituloCapitulo"/>
      </w:pPr>
      <w:bookmarkStart w:id="999" w:name="_Toc454822936"/>
      <w:r w:rsidRPr="00A521ED">
        <w:t>Protocolo HTTP (Hyper Transfer Protocol)</w:t>
      </w:r>
      <w:bookmarkEnd w:id="999"/>
    </w:p>
    <w:p w14:paraId="3ED671AB" w14:textId="3058E796" w:rsidR="00A521ED" w:rsidRPr="00A521ED" w:rsidRDefault="00A521ED" w:rsidP="00EF2153">
      <w:pPr>
        <w:pStyle w:val="TextoNormal"/>
      </w:pPr>
      <w:r w:rsidRPr="00A521ED">
        <w:t>O Hypertext Transfer Protocol (HTTP) é um protocolo em nível de aplicação, para colaboração de sistemas distribuídos, hipermídia. É genérico, não guarda estado (stateless), o protocolo pode ser usado para diversos tipos de tarefas além do uso para hipertexto, como servidores de nomes e sistemas de gerenciamento de objetos distribuídos. Através da extensão dos seus métodos de requisição, códigos de erro e cabeçalhos.</w:t>
      </w:r>
    </w:p>
    <w:p w14:paraId="43D374FA" w14:textId="59D6010E" w:rsidR="00A521ED" w:rsidRPr="00A521ED" w:rsidRDefault="00A521ED" w:rsidP="00A8474A">
      <w:pPr>
        <w:pStyle w:val="TextoNormal"/>
        <w:pPrChange w:id="1000" w:author="WILLIAM FRANCISCO LEITE" w:date="2016-06-27T21:43:00Z">
          <w:pPr>
            <w:pStyle w:val="TextoNormal"/>
          </w:pPr>
        </w:pPrChange>
      </w:pPr>
      <w:r w:rsidRPr="00A521ED">
        <w:t>Uma característica do protocolo HTTP é entrada e a negociação para representação dos dados, permitindo que os sistemas possam ser construídos independentes dos dados recebidos.</w:t>
      </w:r>
      <w:ins w:id="1001" w:author="WILLIAM FRANCISCO LEITE" w:date="2016-06-22T20:30:00Z">
        <w:r w:rsidR="006C014A">
          <w:t xml:space="preserve"> (W3, 2016)</w:t>
        </w:r>
      </w:ins>
    </w:p>
    <w:p w14:paraId="223B7C14" w14:textId="77777777" w:rsidR="00A521ED" w:rsidRPr="00A521ED" w:rsidRDefault="00A521ED" w:rsidP="00A521ED">
      <w:pPr>
        <w:rPr>
          <w:rFonts w:ascii="Times New Roman" w:hAnsi="Times New Roman" w:cs="Times New Roman"/>
          <w:b/>
        </w:rPr>
      </w:pPr>
    </w:p>
    <w:p w14:paraId="5F13DC43" w14:textId="5DF9D728" w:rsidR="00A521ED" w:rsidRPr="00A521ED" w:rsidRDefault="00A521ED" w:rsidP="00A521ED">
      <w:pPr>
        <w:pStyle w:val="SubtituloCapitulo"/>
      </w:pPr>
      <w:bookmarkStart w:id="1002" w:name="_Toc454822937"/>
      <w:r w:rsidRPr="00A521ED">
        <w:t>Arquitetura REST</w:t>
      </w:r>
      <w:bookmarkEnd w:id="1002"/>
    </w:p>
    <w:p w14:paraId="17F5DDBE" w14:textId="6CBCA149" w:rsidR="00A521ED" w:rsidRPr="00A521ED" w:rsidRDefault="00A521ED" w:rsidP="00EF2153">
      <w:pPr>
        <w:pStyle w:val="TextoNormal"/>
      </w:pPr>
      <w:r w:rsidRPr="00A521ED">
        <w:t>Representational State Transfer (REST) é uma abstração dos elementos arquitetônicos dentro de um sistema hipermídia distribuído. REST ignora os detalhes da implementação do componente e da sintaxe do protocolo, concentrando-se apenas nos papéis dos componentes, as restrições sobre sua interação com outros componentes, e sua interpretação de elementos dos dados significativos.</w:t>
      </w:r>
    </w:p>
    <w:p w14:paraId="4E488EF9" w14:textId="2CC3D727" w:rsidR="00A521ED" w:rsidRPr="00A521ED" w:rsidRDefault="00A521ED" w:rsidP="00EF2153">
      <w:pPr>
        <w:pStyle w:val="TextoNormal"/>
      </w:pPr>
      <w:r w:rsidRPr="00A521ED">
        <w:t xml:space="preserve">REST é diferente de protocolos como SOAP ou XML-RPC, é mais uma filosofia ou um conjunto de princípios do que um protocolo propriamente dito. Ele  consiste em um conjunto de ideias sobre como os dados podem ser transferidos de modo elegante e tira grande vantagem dos recursos (verbos) disponíveis no protocolo HTTP.           </w:t>
      </w:r>
    </w:p>
    <w:p w14:paraId="50A1D533" w14:textId="452ACD23" w:rsidR="00A521ED" w:rsidRPr="00A521ED" w:rsidRDefault="00A521ED" w:rsidP="00A8474A">
      <w:pPr>
        <w:pStyle w:val="TextoNormal"/>
        <w:pPrChange w:id="1003" w:author="WILLIAM FRANCISCO LEITE" w:date="2016-06-27T21:43:00Z">
          <w:pPr>
            <w:pStyle w:val="TextoNormal"/>
          </w:pPr>
        </w:pPrChange>
      </w:pPr>
      <w:r w:rsidRPr="00A521ED">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A521ED">
        <w:t>e, portanto,</w:t>
      </w:r>
      <w:r w:rsidRPr="00A521ED">
        <w:t xml:space="preserve"> a essência do seu comportamento com um aplicativo baseado na rede.</w:t>
      </w:r>
      <w:ins w:id="1004" w:author="WILLIAM FRANCISCO LEITE" w:date="2016-06-27T21:20:00Z">
        <w:r w:rsidR="00163180">
          <w:t xml:space="preserve"> </w:t>
        </w:r>
      </w:ins>
      <w:ins w:id="1005" w:author="WILLIAM FRANCISCO LEITE" w:date="2016-06-22T20:32:00Z">
        <w:r w:rsidR="006C014A">
          <w:t>(</w:t>
        </w:r>
        <w:r w:rsidR="00037F64" w:rsidRPr="00A521ED">
          <w:t>FIELDING</w:t>
        </w:r>
        <w:r w:rsidR="00037F64">
          <w:t>, 2000</w:t>
        </w:r>
        <w:r w:rsidR="006C014A">
          <w:t>)</w:t>
        </w:r>
      </w:ins>
    </w:p>
    <w:p w14:paraId="6B7CF132" w14:textId="77777777" w:rsidR="00A521ED" w:rsidRPr="00A521ED" w:rsidRDefault="00A521ED" w:rsidP="00A521ED">
      <w:pPr>
        <w:rPr>
          <w:rFonts w:ascii="Times New Roman" w:hAnsi="Times New Roman" w:cs="Times New Roman"/>
          <w:b/>
        </w:rPr>
      </w:pPr>
    </w:p>
    <w:p w14:paraId="333E0C0B" w14:textId="78985B62" w:rsidR="00A521ED" w:rsidRPr="00A521ED" w:rsidRDefault="00A521ED" w:rsidP="00A521ED">
      <w:pPr>
        <w:pStyle w:val="SubtituloCapitulo"/>
      </w:pPr>
      <w:bookmarkStart w:id="1006" w:name="_Toc454822938"/>
      <w:r w:rsidRPr="00A521ED">
        <w:t>RESTful</w:t>
      </w:r>
      <w:bookmarkEnd w:id="1006"/>
    </w:p>
    <w:p w14:paraId="6E60C5A7" w14:textId="5D38E8D8" w:rsidR="00A521ED" w:rsidRPr="00A521ED" w:rsidRDefault="00A521ED" w:rsidP="00EF2153">
      <w:pPr>
        <w:pStyle w:val="TextoNormal"/>
      </w:pPr>
      <w:r w:rsidRPr="00A521ED">
        <w:t>O termo RESTful se refere a implementação de um serviço WEB que utilize o estilo arquitetural REST, ou seja, é a capacidade do serviço em disponibilizar seus recursos seguindo as diretrizes da arquitetura REST.</w:t>
      </w:r>
    </w:p>
    <w:p w14:paraId="139A630C" w14:textId="77777777" w:rsidR="00A521ED" w:rsidRDefault="00A521ED" w:rsidP="00A8474A">
      <w:pPr>
        <w:pStyle w:val="TextoNormal"/>
        <w:rPr>
          <w:ins w:id="1007" w:author="WILLIAM FRANCISCO LEITE" w:date="2016-06-27T21:44:00Z"/>
        </w:rPr>
        <w:pPrChange w:id="1008" w:author="WILLIAM FRANCISCO LEITE" w:date="2016-06-27T21:43:00Z">
          <w:pPr/>
        </w:pPrChange>
      </w:pPr>
      <w:r w:rsidRPr="00A521ED">
        <w:t>Para desenvolver uma API RESTful seguindo todas as restrições da arquitetura REST existe um modelo conhecido como “Richardson Maturity Model”. Ele descreve quatro níveis (0-3) contendo especificações a serem seguidas, quanto mais a API RESTful for aderente aos níveis, maior será sua compatibilidade com a arquitetura REST chegando ao termo “Glory of REST” onde a API é reconhecida como bem estruturada e desenhada.</w:t>
      </w:r>
    </w:p>
    <w:p w14:paraId="72CA565F" w14:textId="77777777" w:rsidR="00A8474A" w:rsidRDefault="00A8474A" w:rsidP="00A8474A">
      <w:pPr>
        <w:pStyle w:val="TextoNormal"/>
        <w:pPrChange w:id="1009" w:author="WILLIAM FRANCISCO LEITE" w:date="2016-06-27T21:43:00Z">
          <w:pPr>
            <w:pStyle w:val="TextoNormal"/>
          </w:pPr>
        </w:pPrChange>
      </w:pPr>
    </w:p>
    <w:p w14:paraId="4346D1F2" w14:textId="160C8D83" w:rsidR="004F557E" w:rsidRDefault="00163180" w:rsidP="00163180">
      <w:pPr>
        <w:pStyle w:val="Legenda"/>
        <w:keepNext/>
        <w:spacing w:after="120"/>
        <w:rPr>
          <w:ins w:id="1010" w:author="Osnir Estevam" w:date="2016-06-25T19:00:00Z"/>
        </w:rPr>
        <w:pPrChange w:id="1011" w:author="WILLIAM FRANCISCO LEITE" w:date="2016-06-27T21:20:00Z">
          <w:pPr>
            <w:pStyle w:val="Legenda"/>
          </w:pPr>
        </w:pPrChange>
      </w:pPr>
      <w:bookmarkStart w:id="1012" w:name="_Toc454825125"/>
      <w:ins w:id="1013" w:author="WILLIAM FRANCISCO LEITE" w:date="2016-06-27T21:20:00Z">
        <w:r>
          <w:t xml:space="preserve">                </w:t>
        </w:r>
      </w:ins>
      <w:ins w:id="1014" w:author="Osnir Estevam" w:date="2016-06-25T19:00:00Z">
        <w:r w:rsidR="004F557E">
          <w:t xml:space="preserve">Figura </w:t>
        </w:r>
      </w:ins>
      <w:ins w:id="1015" w:author="Dogus - William" w:date="2016-06-27T13:52:00Z">
        <w:r w:rsidR="00A67559">
          <w:fldChar w:fldCharType="begin"/>
        </w:r>
        <w:r w:rsidR="00A67559">
          <w:instrText xml:space="preserve"> SEQ Figura \* ARABIC </w:instrText>
        </w:r>
      </w:ins>
      <w:r w:rsidR="00A67559">
        <w:fldChar w:fldCharType="separate"/>
      </w:r>
      <w:ins w:id="1016" w:author="Dogus - William" w:date="2016-06-27T13:52:00Z">
        <w:r w:rsidR="00A67559">
          <w:rPr>
            <w:noProof/>
          </w:rPr>
          <w:t>5</w:t>
        </w:r>
        <w:r w:rsidR="00A67559">
          <w:fldChar w:fldCharType="end"/>
        </w:r>
      </w:ins>
      <w:ins w:id="1017" w:author="William" w:date="2016-06-26T18:41:00Z">
        <w:del w:id="1018" w:author="Dogus - William" w:date="2016-06-27T13:52:00Z">
          <w:r w:rsidR="00D50635" w:rsidDel="00A67559">
            <w:fldChar w:fldCharType="begin"/>
          </w:r>
          <w:r w:rsidR="00D50635" w:rsidDel="00A67559">
            <w:delInstrText xml:space="preserve"> SEQ Figura \* ARABIC </w:delInstrText>
          </w:r>
        </w:del>
      </w:ins>
      <w:del w:id="1019" w:author="Dogus - William" w:date="2016-06-27T13:52:00Z">
        <w:r w:rsidR="00D50635" w:rsidDel="00A67559">
          <w:fldChar w:fldCharType="separate"/>
        </w:r>
      </w:del>
      <w:ins w:id="1020" w:author="William" w:date="2016-06-26T18:41:00Z">
        <w:del w:id="1021" w:author="Dogus - William" w:date="2016-06-27T13:52:00Z">
          <w:r w:rsidR="00D50635" w:rsidDel="00A67559">
            <w:rPr>
              <w:noProof/>
            </w:rPr>
            <w:delText>4</w:delText>
          </w:r>
          <w:r w:rsidR="00D50635" w:rsidDel="00A67559">
            <w:fldChar w:fldCharType="end"/>
          </w:r>
        </w:del>
      </w:ins>
      <w:ins w:id="1022" w:author="Osnir Estevam" w:date="2016-06-25T19:00:00Z">
        <w:del w:id="1023" w:author="William" w:date="2016-06-26T18:37:00Z">
          <w:r w:rsidR="004F557E" w:rsidDel="00D50635">
            <w:fldChar w:fldCharType="begin"/>
          </w:r>
          <w:r w:rsidR="004F557E" w:rsidDel="00D50635">
            <w:delInstrText xml:space="preserve"> SEQ Figura \* ARABIC </w:delInstrText>
          </w:r>
        </w:del>
      </w:ins>
      <w:del w:id="1024" w:author="William" w:date="2016-06-26T18:37:00Z">
        <w:r w:rsidR="004F557E" w:rsidDel="00D50635">
          <w:fldChar w:fldCharType="separate"/>
        </w:r>
      </w:del>
      <w:ins w:id="1025" w:author="Osnir Estevam" w:date="2016-06-25T19:00:00Z">
        <w:del w:id="1026" w:author="William" w:date="2016-06-26T18:37:00Z">
          <w:r w:rsidR="004F557E" w:rsidDel="00D50635">
            <w:rPr>
              <w:noProof/>
            </w:rPr>
            <w:delText>2</w:delText>
          </w:r>
          <w:r w:rsidR="004F557E" w:rsidDel="00D50635">
            <w:fldChar w:fldCharType="end"/>
          </w:r>
        </w:del>
        <w:r w:rsidR="00A5658A">
          <w:t xml:space="preserve"> -</w:t>
        </w:r>
        <w:r w:rsidR="004F557E">
          <w:t xml:space="preserve"> </w:t>
        </w:r>
        <w:r w:rsidR="004F557E" w:rsidRPr="00670BF5">
          <w:t>Gráfico para Glory of REST</w:t>
        </w:r>
        <w:bookmarkEnd w:id="1012"/>
      </w:ins>
    </w:p>
    <w:p w14:paraId="49EAA73A" w14:textId="77777777" w:rsidR="006C1596" w:rsidRDefault="00A521ED" w:rsidP="00A8474A">
      <w:pPr>
        <w:pStyle w:val="TextoNormal"/>
        <w:pPrChange w:id="1027" w:author="WILLIAM FRANCISCO LEITE" w:date="2016-06-27T21:43:00Z">
          <w:pPr>
            <w:pStyle w:val="TextoNormal"/>
            <w:keepNext/>
          </w:pPr>
        </w:pPrChange>
      </w:pPr>
      <w:r>
        <w:rPr>
          <w:noProof/>
        </w:rPr>
        <w:drawing>
          <wp:inline distT="114300" distB="114300" distL="114300" distR="114300" wp14:anchorId="78956DFB" wp14:editId="056FC406">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7A9D8D3D" w:rsidR="00A5658A" w:rsidRDefault="00163180" w:rsidP="00A5658A">
      <w:pPr>
        <w:pStyle w:val="Legenda"/>
        <w:rPr>
          <w:ins w:id="1028" w:author="Osnir Estevam" w:date="2016-06-25T20:08:00Z"/>
        </w:rPr>
      </w:pPr>
      <w:ins w:id="1029" w:author="WILLIAM FRANCISCO LEITE" w:date="2016-06-27T21:20:00Z">
        <w:r>
          <w:t xml:space="preserve">                </w:t>
        </w:r>
      </w:ins>
      <w:ins w:id="1030" w:author="Osnir Estevam" w:date="2016-06-25T20:08:00Z">
        <w:r w:rsidR="00A5658A">
          <w:t xml:space="preserve">Fonte: </w:t>
        </w:r>
        <w:del w:id="1031" w:author="William" w:date="2016-06-26T18:44:00Z">
          <w:r w:rsidR="00A5658A" w:rsidDel="007423C2">
            <w:delText>FULANO</w:delText>
          </w:r>
        </w:del>
      </w:ins>
      <w:ins w:id="1032" w:author="William" w:date="2016-06-26T18:49:00Z">
        <w:r w:rsidR="007423C2">
          <w:t>Rest in Practice</w:t>
        </w:r>
      </w:ins>
      <w:ins w:id="1033" w:author="Osnir Estevam" w:date="2016-06-25T20:08:00Z">
        <w:r w:rsidR="00A5658A">
          <w:t xml:space="preserve"> (20</w:t>
        </w:r>
      </w:ins>
      <w:ins w:id="1034" w:author="William" w:date="2016-06-26T18:44:00Z">
        <w:r w:rsidR="007423C2">
          <w:t>1</w:t>
        </w:r>
      </w:ins>
      <w:ins w:id="1035" w:author="William" w:date="2016-06-26T18:49:00Z">
        <w:r w:rsidR="007423C2">
          <w:t>0</w:t>
        </w:r>
      </w:ins>
      <w:ins w:id="1036" w:author="Osnir Estevam" w:date="2016-06-25T20:08:00Z">
        <w:del w:id="1037" w:author="William" w:date="2016-06-26T18:44:00Z">
          <w:r w:rsidR="00A5658A" w:rsidDel="007423C2">
            <w:delText>XX</w:delText>
          </w:r>
        </w:del>
        <w:r w:rsidR="00A5658A">
          <w:t>)</w:t>
        </w:r>
      </w:ins>
    </w:p>
    <w:p w14:paraId="4E0F4E11" w14:textId="28AAB432" w:rsidR="004F557E" w:rsidRDefault="004F557E">
      <w:pPr>
        <w:pStyle w:val="Legenda"/>
        <w:rPr>
          <w:ins w:id="1038" w:author="Osnir Estevam" w:date="2016-06-25T19:00:00Z"/>
        </w:rPr>
        <w:pPrChange w:id="1039" w:author="Osnir Estevam" w:date="2016-06-25T19:00:00Z">
          <w:pPr>
            <w:pStyle w:val="Legenda"/>
            <w:jc w:val="center"/>
          </w:pPr>
        </w:pPrChange>
      </w:pPr>
    </w:p>
    <w:p w14:paraId="33FE1261" w14:textId="6EA68613" w:rsidR="00A521ED" w:rsidDel="004F557E" w:rsidRDefault="006C1596" w:rsidP="00A8474A">
      <w:pPr>
        <w:pStyle w:val="TextoNormal"/>
        <w:rPr>
          <w:del w:id="1040" w:author="Osnir Estevam" w:date="2016-06-25T18:55:00Z"/>
        </w:rPr>
        <w:pPrChange w:id="1041" w:author="WILLIAM FRANCISCO LEITE" w:date="2016-06-27T21:43:00Z">
          <w:pPr>
            <w:pStyle w:val="Legenda"/>
            <w:jc w:val="center"/>
          </w:pPr>
        </w:pPrChange>
      </w:pPr>
      <w:del w:id="1042" w:author="Osnir Estevam" w:date="2016-06-25T18:55:00Z">
        <w:r w:rsidDel="004F557E">
          <w:delText xml:space="preserve">Figura </w:delText>
        </w:r>
        <w:r w:rsidR="00753065" w:rsidDel="004F557E">
          <w:rPr>
            <w:iCs/>
          </w:rPr>
          <w:fldChar w:fldCharType="begin"/>
        </w:r>
        <w:r w:rsidR="00753065" w:rsidDel="004F557E">
          <w:delInstrText xml:space="preserve"> SEQ Figura \* ARABIC </w:delInstrText>
        </w:r>
        <w:r w:rsidR="00753065" w:rsidDel="004F557E">
          <w:rPr>
            <w:iCs/>
          </w:rPr>
          <w:fldChar w:fldCharType="separate"/>
        </w:r>
        <w:r w:rsidR="00CD5B56" w:rsidDel="004F557E">
          <w:rPr>
            <w:noProof/>
          </w:rPr>
          <w:delText>3</w:delText>
        </w:r>
        <w:r w:rsidR="00753065" w:rsidDel="004F557E">
          <w:rPr>
            <w:iCs/>
            <w:noProof/>
          </w:rPr>
          <w:fldChar w:fldCharType="end"/>
        </w:r>
        <w:r w:rsidDel="004F557E">
          <w:delText xml:space="preserve"> - Gráfico para Glory of REST</w:delText>
        </w:r>
      </w:del>
    </w:p>
    <w:p w14:paraId="770320B1" w14:textId="77777777" w:rsidR="00721529" w:rsidRDefault="00721529" w:rsidP="00EF2153">
      <w:pPr>
        <w:pStyle w:val="TextoNormal"/>
      </w:pPr>
    </w:p>
    <w:p w14:paraId="150F595C" w14:textId="77777777" w:rsidR="00104458" w:rsidRDefault="00104458" w:rsidP="00A8474A">
      <w:pPr>
        <w:pStyle w:val="TextoNormal"/>
        <w:rPr>
          <w:ins w:id="1043" w:author="William" w:date="2016-06-26T19:02:00Z"/>
        </w:rPr>
        <w:pPrChange w:id="1044" w:author="WILLIAM FRANCISCO LEITE" w:date="2016-06-27T21:43:00Z">
          <w:pPr>
            <w:pStyle w:val="TextoNormal"/>
          </w:pPr>
        </w:pPrChange>
      </w:pPr>
    </w:p>
    <w:p w14:paraId="08E3D1E7" w14:textId="77777777" w:rsidR="00104458" w:rsidRDefault="00104458" w:rsidP="00A8474A">
      <w:pPr>
        <w:pStyle w:val="TextoNormal"/>
        <w:rPr>
          <w:ins w:id="1045" w:author="WILLIAM FRANCISCO LEITE" w:date="2016-06-27T21:44:00Z"/>
        </w:rPr>
        <w:pPrChange w:id="1046" w:author="WILLIAM FRANCISCO LEITE" w:date="2016-06-27T21:43:00Z">
          <w:pPr>
            <w:pStyle w:val="Legenda"/>
            <w:jc w:val="center"/>
          </w:pPr>
        </w:pPrChange>
      </w:pPr>
    </w:p>
    <w:p w14:paraId="57606CA0" w14:textId="77777777" w:rsidR="00A8474A" w:rsidRDefault="00A8474A" w:rsidP="00A8474A">
      <w:pPr>
        <w:pStyle w:val="TextoNormal"/>
        <w:rPr>
          <w:ins w:id="1047" w:author="WILLIAM FRANCISCO LEITE" w:date="2016-06-27T21:44:00Z"/>
        </w:rPr>
        <w:pPrChange w:id="1048" w:author="WILLIAM FRANCISCO LEITE" w:date="2016-06-27T21:43:00Z">
          <w:pPr>
            <w:pStyle w:val="Legenda"/>
            <w:jc w:val="center"/>
          </w:pPr>
        </w:pPrChange>
      </w:pPr>
    </w:p>
    <w:p w14:paraId="25FF1CF2" w14:textId="77777777" w:rsidR="00A8474A" w:rsidRDefault="00A8474A" w:rsidP="00EF2153">
      <w:pPr>
        <w:pStyle w:val="TextoNormal"/>
        <w:rPr>
          <w:ins w:id="1049" w:author="William" w:date="2016-06-26T19:02:00Z"/>
        </w:rPr>
      </w:pPr>
    </w:p>
    <w:p w14:paraId="154C499A" w14:textId="77777777" w:rsidR="00721529" w:rsidRDefault="00721529" w:rsidP="00A8474A">
      <w:pPr>
        <w:pStyle w:val="TextoNormal"/>
        <w:pPrChange w:id="1050" w:author="WILLIAM FRANCISCO LEITE" w:date="2016-06-27T21:43:00Z">
          <w:pPr>
            <w:pStyle w:val="TextoNormal"/>
          </w:pPr>
        </w:pPrChange>
      </w:pPr>
      <w:r>
        <w:lastRenderedPageBreak/>
        <w:t>Os 4 níveis são:</w:t>
      </w:r>
    </w:p>
    <w:p w14:paraId="2AB04587" w14:textId="16AB75C9" w:rsidR="00721529" w:rsidRDefault="00721529" w:rsidP="00A8474A">
      <w:pPr>
        <w:pStyle w:val="TextoNormal"/>
        <w:pPrChange w:id="1051" w:author="WILLIAM FRANCISCO LEITE" w:date="2016-06-27T21:43:00Z">
          <w:pPr>
            <w:pStyle w:val="TextoNormal"/>
          </w:pPr>
        </w:pPrChange>
      </w:pPr>
      <w:r>
        <w:t>Nível 0: Utiliza-se do protocolo HTTP como camada de transporte para interações remotas, o HTTP é usado apenas como uma forma de RPC (Remote Procedure Call). Todos os serviços são centralizados em um único endpoint, ou seja, todas as solicitações são feitas em uma única URI. Porém explora-se muito pouco os recursos HTTP, usando poucos verbos, não permitindo múltiplos tipos de media, uso de headers e código de status. Podendo ser utilizado apenas o verbo POST para inserir/editar/deletar recursos e o verbo GET para consultar.</w:t>
      </w:r>
    </w:p>
    <w:p w14:paraId="470645EE" w14:textId="77777777" w:rsidR="00A8474A" w:rsidRDefault="00721529" w:rsidP="00A8474A">
      <w:pPr>
        <w:pStyle w:val="TextoNormal"/>
        <w:rPr>
          <w:ins w:id="1052" w:author="WILLIAM FRANCISCO LEITE" w:date="2016-06-27T21:44:00Z"/>
        </w:rPr>
        <w:pPrChange w:id="1053" w:author="WILLIAM FRANCISCO LEITE" w:date="2016-06-27T21:43:00Z">
          <w:pPr/>
        </w:pPrChange>
      </w:pPr>
      <w:r>
        <w:t xml:space="preserve">   </w:t>
      </w:r>
    </w:p>
    <w:p w14:paraId="476828CE" w14:textId="56B5A961" w:rsidR="00721529" w:rsidRDefault="00721529" w:rsidP="00A8474A">
      <w:pPr>
        <w:pStyle w:val="TextoNormal"/>
        <w:pPrChange w:id="1054" w:author="WILLIAM FRANCISCO LEITE" w:date="2016-06-27T21:43:00Z">
          <w:pPr>
            <w:pStyle w:val="TextoNormal"/>
          </w:pPr>
        </w:pPrChange>
      </w:pPr>
      <w:r>
        <w:t>Nível 1: Diferente do nível 0, agora é usado URIs individuais para cada recurso (Resource), ao invés de centralizar todas as chamadas em um único endpoint. Também é utilizado URIs únicas para acessar itens individuais de recursos. Nesse nível ainda não é explorado verbos HTTP, múltiplos tipos de retorno de media, links entre serviços e etc.</w:t>
      </w:r>
    </w:p>
    <w:p w14:paraId="122FD9FD" w14:textId="77777777" w:rsidR="00A8474A" w:rsidRDefault="00721529" w:rsidP="00A8474A">
      <w:pPr>
        <w:pStyle w:val="TextoNormal"/>
        <w:rPr>
          <w:ins w:id="1055" w:author="WILLIAM FRANCISCO LEITE" w:date="2016-06-27T21:44:00Z"/>
        </w:rPr>
        <w:pPrChange w:id="1056" w:author="WILLIAM FRANCISCO LEITE" w:date="2016-06-27T21:43:00Z">
          <w:pPr/>
        </w:pPrChange>
      </w:pPr>
      <w:r>
        <w:t xml:space="preserve">  </w:t>
      </w:r>
    </w:p>
    <w:p w14:paraId="01F23BBC" w14:textId="50CA7A07" w:rsidR="00721529" w:rsidRDefault="00721529" w:rsidP="00A8474A">
      <w:pPr>
        <w:pStyle w:val="TextoNormal"/>
        <w:pPrChange w:id="1057" w:author="WILLIAM FRANCISCO LEITE" w:date="2016-06-27T21:43:00Z">
          <w:pPr>
            <w:pStyle w:val="TextoNormal"/>
          </w:pPr>
        </w:pPrChange>
      </w:pPr>
      <w:r>
        <w:t>Nível 2</w:t>
      </w:r>
      <w:del w:id="1058" w:author="Osnir Estevam" w:date="2016-06-25T20:02:00Z">
        <w:r w:rsidDel="00A5658A">
          <w:delText xml:space="preserve"> </w:delText>
        </w:r>
      </w:del>
      <w:r>
        <w:t xml:space="preserve">: Para chegar nesse nível é necessário que a API esteja seguindo as práticas dos níveis 0 e 1. Nesse nível a API deve acrescentar o uso dos Verbos, Headers e Código de status do protocolo HTTP. </w:t>
      </w:r>
    </w:p>
    <w:p w14:paraId="44EA470E" w14:textId="77777777" w:rsidR="00721529" w:rsidRDefault="00721529" w:rsidP="00A8474A">
      <w:pPr>
        <w:pStyle w:val="TextoNormal"/>
        <w:pPrChange w:id="1059" w:author="WILLIAM FRANCISCO LEITE" w:date="2016-06-27T21:43:00Z">
          <w:pPr>
            <w:pStyle w:val="TextoNormal"/>
          </w:pPr>
        </w:pPrChange>
      </w:pPr>
      <w:r>
        <w:t>Usando os verbos de maneira apropriada:</w:t>
      </w:r>
    </w:p>
    <w:p w14:paraId="6AB4C0EC" w14:textId="77777777" w:rsidR="00721529" w:rsidRDefault="00721529" w:rsidP="00A8474A">
      <w:pPr>
        <w:pStyle w:val="TextoNormal"/>
        <w:pPrChange w:id="1060" w:author="WILLIAM FRANCISCO LEITE" w:date="2016-06-27T21:43:00Z">
          <w:pPr>
            <w:pStyle w:val="TextoNormal"/>
          </w:pPr>
        </w:pPrChange>
      </w:pPr>
      <w:r>
        <w:t>* GET (operações que não modificam recursos)</w:t>
      </w:r>
    </w:p>
    <w:p w14:paraId="335A109A" w14:textId="77777777" w:rsidR="00721529" w:rsidRDefault="00721529" w:rsidP="00A8474A">
      <w:pPr>
        <w:pStyle w:val="TextoNormal"/>
        <w:pPrChange w:id="1061" w:author="WILLIAM FRANCISCO LEITE" w:date="2016-06-27T21:43:00Z">
          <w:pPr>
            <w:pStyle w:val="TextoNormal"/>
          </w:pPr>
        </w:pPrChange>
      </w:pPr>
      <w:r>
        <w:t>* POST (inserções de novos recursos)</w:t>
      </w:r>
    </w:p>
    <w:p w14:paraId="213BA8E2" w14:textId="3A748E06" w:rsidR="00721529" w:rsidRDefault="00721529" w:rsidP="00A8474A">
      <w:pPr>
        <w:pStyle w:val="TextoNormal"/>
        <w:pPrChange w:id="1062" w:author="WILLIAM FRANCISCO LEITE" w:date="2016-06-27T21:43:00Z">
          <w:pPr>
            <w:pStyle w:val="TextoNormal"/>
          </w:pPr>
        </w:pPrChange>
      </w:pPr>
      <w:r>
        <w:t>* PUT</w:t>
      </w:r>
      <w:ins w:id="1063" w:author="Osnir Estevam" w:date="2016-06-25T20:02:00Z">
        <w:r w:rsidR="00A5658A">
          <w:t xml:space="preserve"> </w:t>
        </w:r>
      </w:ins>
      <w:r>
        <w:t>(atualização completa do recurso)</w:t>
      </w:r>
    </w:p>
    <w:p w14:paraId="08CA9DC7" w14:textId="0AF95E42" w:rsidR="00721529" w:rsidRDefault="00721529" w:rsidP="00A8474A">
      <w:pPr>
        <w:pStyle w:val="TextoNormal"/>
        <w:pPrChange w:id="1064" w:author="WILLIAM FRANCISCO LEITE" w:date="2016-06-27T21:43:00Z">
          <w:pPr>
            <w:pStyle w:val="TextoNormal"/>
          </w:pPr>
        </w:pPrChange>
      </w:pPr>
      <w:r>
        <w:t>* PATCH</w:t>
      </w:r>
      <w:ins w:id="1065" w:author="Osnir Estevam" w:date="2016-06-25T20:02:00Z">
        <w:r w:rsidR="00A5658A">
          <w:t xml:space="preserve"> </w:t>
        </w:r>
      </w:ins>
      <w:r>
        <w:t xml:space="preserve">(atualização parcial de um recurso) </w:t>
      </w:r>
    </w:p>
    <w:p w14:paraId="60138D32" w14:textId="77777777" w:rsidR="00721529" w:rsidRDefault="00721529" w:rsidP="00A8474A">
      <w:pPr>
        <w:pStyle w:val="TextoNormal"/>
        <w:pPrChange w:id="1066" w:author="WILLIAM FRANCISCO LEITE" w:date="2016-06-27T21:43:00Z">
          <w:pPr>
            <w:pStyle w:val="TextoNormal"/>
          </w:pPr>
        </w:pPrChange>
      </w:pPr>
      <w:r>
        <w:t>* DELETE (exclusão de recursos)</w:t>
      </w:r>
    </w:p>
    <w:p w14:paraId="02B84473" w14:textId="77777777" w:rsidR="00A8474A" w:rsidRDefault="00A8474A" w:rsidP="00A8474A">
      <w:pPr>
        <w:pStyle w:val="TextoNormal"/>
        <w:rPr>
          <w:ins w:id="1067" w:author="WILLIAM FRANCISCO LEITE" w:date="2016-06-27T21:45:00Z"/>
        </w:rPr>
        <w:pPrChange w:id="1068" w:author="WILLIAM FRANCISCO LEITE" w:date="2016-06-27T21:43:00Z">
          <w:pPr/>
        </w:pPrChange>
      </w:pPr>
    </w:p>
    <w:p w14:paraId="4E0A1EB6" w14:textId="7226A473" w:rsidR="00721529" w:rsidRDefault="00721529" w:rsidP="00A8474A">
      <w:pPr>
        <w:pStyle w:val="TextoNormal"/>
        <w:pPrChange w:id="1069" w:author="WILLIAM FRANCISCO LEITE" w:date="2016-06-27T21:43:00Z">
          <w:pPr>
            <w:pStyle w:val="TextoNormal"/>
          </w:pPr>
        </w:pPrChange>
      </w:pPr>
      <w:r>
        <w:t>Nível 3: Chegando nesse nível a API já possui um nível de qualidade elevado, mas para atingir o “Glory of REST” ainda é necessário implementar o controle de hipermídia. Essa implementação consiste em usar links para outros recursos e coleções dentro da API, por exemplo um controle de paginação dos dados, onde através de um valor informado na URI é possível selecionar qual página deve ser retornada pela API.</w:t>
      </w:r>
      <w:ins w:id="1070" w:author="WILLIAM FRANCISCO LEITE" w:date="2016-06-27T21:45:00Z">
        <w:r w:rsidR="00A8474A">
          <w:t xml:space="preserve"> </w:t>
        </w:r>
      </w:ins>
      <w:ins w:id="1071" w:author="William" w:date="2016-06-26T19:02:00Z">
        <w:r w:rsidR="00104458">
          <w:t>(FOWLER, 2016)</w:t>
        </w:r>
      </w:ins>
    </w:p>
    <w:p w14:paraId="2E110792" w14:textId="6AE89838" w:rsidR="00721529" w:rsidRDefault="00721529" w:rsidP="00721529">
      <w:pPr>
        <w:pStyle w:val="SubtituloCapitulo"/>
      </w:pPr>
      <w:bookmarkStart w:id="1072" w:name="_Toc454822939"/>
      <w:r>
        <w:lastRenderedPageBreak/>
        <w:t>Swagger</w:t>
      </w:r>
      <w:bookmarkEnd w:id="1072"/>
    </w:p>
    <w:p w14:paraId="5E5C2954" w14:textId="6AE235E5" w:rsidR="00721529" w:rsidDel="00796AC7" w:rsidRDefault="00721529" w:rsidP="00EF2153">
      <w:pPr>
        <w:pStyle w:val="TextoNormal"/>
        <w:rPr>
          <w:del w:id="1073" w:author="William" w:date="2016-06-26T18:53:00Z"/>
        </w:rPr>
      </w:pPr>
      <w:del w:id="1074" w:author="William" w:date="2016-06-26T18:50:00Z">
        <w:r w:rsidDel="007423C2">
          <w:delText>A</w:delText>
        </w:r>
      </w:del>
      <w:del w:id="1075" w:author="William" w:date="2016-06-26T18:53:00Z">
        <w:r w:rsidDel="00796AC7">
          <w:delText xml:space="preserve"> plataforma </w:delText>
        </w:r>
      </w:del>
      <w:del w:id="1076" w:author="William" w:date="2016-06-26T18:50:00Z">
        <w:r w:rsidDel="00660A37">
          <w:delText xml:space="preserve">online </w:delText>
        </w:r>
      </w:del>
      <w:del w:id="1077" w:author="William" w:date="2016-06-26T18:53:00Z">
        <w:r w:rsidDel="00796AC7">
          <w:delText>Swagger é destinada para modelagem e desenvolvimento de APIs, com ela é possível desenhar uma API e ao mesmo tempo testar o funcionamento das rotas.</w:delText>
        </w:r>
      </w:del>
    </w:p>
    <w:p w14:paraId="10AA6BB0" w14:textId="77938F82" w:rsidR="00721529" w:rsidDel="00796AC7" w:rsidRDefault="00721529" w:rsidP="00A8474A">
      <w:pPr>
        <w:pStyle w:val="TextoNormal"/>
        <w:rPr>
          <w:del w:id="1078" w:author="William" w:date="2016-06-26T18:53:00Z"/>
        </w:rPr>
        <w:pPrChange w:id="1079" w:author="WILLIAM FRANCISCO LEITE" w:date="2016-06-27T21:43:00Z">
          <w:pPr>
            <w:pStyle w:val="TextoNormal"/>
          </w:pPr>
        </w:pPrChange>
      </w:pPr>
      <w:del w:id="1080" w:author="William" w:date="2016-06-26T18:53:00Z">
        <w:r w:rsidDel="00796AC7">
          <w:delText>Isso é possível graças a um editor online disponibilizado pela plataforma onde podemos escrever a API utilizando linguagens de marcação como YAML, em paralelo a própria ferramenta já cria um ambiente de teste baseado nos requisitos da API.</w:delText>
        </w:r>
      </w:del>
    </w:p>
    <w:p w14:paraId="74F1EF30" w14:textId="66FF11E4" w:rsidR="00721529" w:rsidDel="00660A37" w:rsidRDefault="00721529" w:rsidP="00A8474A">
      <w:pPr>
        <w:pStyle w:val="TextoNormal"/>
        <w:rPr>
          <w:del w:id="1081" w:author="William" w:date="2016-06-26T18:51:00Z"/>
        </w:rPr>
        <w:pPrChange w:id="1082" w:author="WILLIAM FRANCISCO LEITE" w:date="2016-06-27T21:43:00Z">
          <w:pPr>
            <w:pStyle w:val="TextoNormal"/>
          </w:pPr>
        </w:pPrChange>
      </w:pPr>
      <w:del w:id="1083" w:author="William" w:date="2016-06-26T18:53:00Z">
        <w:r w:rsidDel="00796AC7">
          <w:delText>Após a finalização da escrita e testes, podemos gerar e exportar o código da API para diversas linguagens de programação, entre elas: Node.js, PHP, Java, .Net e muito mais</w:delText>
        </w:r>
      </w:del>
      <w:del w:id="1084" w:author="William" w:date="2016-06-26T18:51:00Z">
        <w:r w:rsidDel="00660A37">
          <w:delText>.</w:delText>
        </w:r>
      </w:del>
    </w:p>
    <w:p w14:paraId="007203BF" w14:textId="1EE9E966" w:rsidR="00721529" w:rsidDel="00796AC7" w:rsidRDefault="00721529" w:rsidP="00A8474A">
      <w:pPr>
        <w:pStyle w:val="TextoNormal"/>
        <w:rPr>
          <w:del w:id="1085" w:author="William" w:date="2016-06-26T18:53:00Z"/>
        </w:rPr>
        <w:pPrChange w:id="1086" w:author="WILLIAM FRANCISCO LEITE" w:date="2016-06-27T21:43:00Z">
          <w:pPr>
            <w:pStyle w:val="TextoNormal"/>
          </w:pPr>
        </w:pPrChange>
      </w:pPr>
      <w:del w:id="1087" w:author="William" w:date="2016-06-26T18:51:00Z">
        <w:r w:rsidDel="00660A37">
          <w:delText xml:space="preserve">    </w:delText>
        </w:r>
      </w:del>
      <w:del w:id="1088" w:author="William" w:date="2016-06-26T18:53:00Z">
        <w:r w:rsidDel="00796AC7">
          <w:delText xml:space="preserve">A própria plataforma gera automaticamente </w:delText>
        </w:r>
      </w:del>
      <w:del w:id="1089" w:author="William" w:date="2016-06-26T18:50:00Z">
        <w:r w:rsidDel="00660A37">
          <w:delText>a documentação necessário da API, com base no código fonte</w:delText>
        </w:r>
      </w:del>
      <w:del w:id="1090" w:author="William" w:date="2016-06-26T18:53:00Z">
        <w:r w:rsidDel="00796AC7">
          <w:delText>.</w:delText>
        </w:r>
      </w:del>
    </w:p>
    <w:p w14:paraId="0EABBCBC" w14:textId="42CD8FDD" w:rsidR="00796AC7" w:rsidRPr="00796AC7" w:rsidRDefault="00796AC7" w:rsidP="00A8474A">
      <w:pPr>
        <w:pStyle w:val="TextoNormal"/>
        <w:rPr>
          <w:ins w:id="1091" w:author="William" w:date="2016-06-26T18:53:00Z"/>
        </w:rPr>
        <w:pPrChange w:id="1092" w:author="WILLIAM FRANCISCO LEITE" w:date="2016-06-27T21:43:00Z">
          <w:pPr>
            <w:pStyle w:val="TextoNormal"/>
          </w:pPr>
        </w:pPrChange>
      </w:pPr>
      <w:ins w:id="1093" w:author="William" w:date="2016-06-26T18:54:00Z">
        <w:r w:rsidRPr="00796AC7">
          <w:t xml:space="preserve">Swagger é um software open-source e </w:t>
        </w:r>
        <w:r w:rsidRPr="00796AC7">
          <w:rPr>
            <w:rPrChange w:id="1094" w:author="William" w:date="2016-06-26T18:55:00Z">
              <w:rPr>
                <w:lang w:val="en-US"/>
              </w:rPr>
            </w:rPrChange>
          </w:rPr>
          <w:t xml:space="preserve">100% free, </w:t>
        </w:r>
      </w:ins>
      <w:ins w:id="1095" w:author="William" w:date="2016-06-26T18:55:00Z">
        <w:r w:rsidRPr="00796AC7">
          <w:rPr>
            <w:rPrChange w:id="1096" w:author="William" w:date="2016-06-26T18:55:00Z">
              <w:rPr>
                <w:lang w:val="en-US"/>
              </w:rPr>
            </w:rPrChange>
          </w:rPr>
          <w:t>é uma representaç</w:t>
        </w:r>
        <w:r>
          <w:t>ão simples e poderosa de API RESTful. Com o maior ecossistema de de ferramentas API do planeta, milhares de desenvolvedores est</w:t>
        </w:r>
      </w:ins>
      <w:ins w:id="1097" w:author="William" w:date="2016-06-26T18:56:00Z">
        <w:r>
          <w:t>ão utilizando Swagger em quase todas as linguagens de programaç</w:t>
        </w:r>
      </w:ins>
      <w:ins w:id="1098" w:author="William" w:date="2016-06-26T18:57:00Z">
        <w:r>
          <w:t xml:space="preserve">ão e ambiente de implantação. Com uma API habilitada para Swagger, </w:t>
        </w:r>
      </w:ins>
      <w:ins w:id="1099" w:author="William" w:date="2016-06-26T18:58:00Z">
        <w:r>
          <w:t>é possível obter a documentação interativa, geração de SDK cliente e descoberta. (SWAGGER, 2016)</w:t>
        </w:r>
      </w:ins>
    </w:p>
    <w:p w14:paraId="31065AE1" w14:textId="77777777" w:rsidR="00721529" w:rsidRPr="00796AC7" w:rsidRDefault="00721529" w:rsidP="00A8474A">
      <w:pPr>
        <w:pStyle w:val="TextoNormal"/>
        <w:pPrChange w:id="1100" w:author="WILLIAM FRANCISCO LEITE" w:date="2016-06-27T21:43:00Z">
          <w:pPr>
            <w:pStyle w:val="TextoNormal"/>
          </w:pPr>
        </w:pPrChange>
      </w:pPr>
      <w:r w:rsidRPr="00796AC7">
        <w:tab/>
      </w:r>
    </w:p>
    <w:p w14:paraId="5BD92ED2" w14:textId="05510BC4" w:rsidR="00721529" w:rsidRDefault="00721529" w:rsidP="00721529">
      <w:pPr>
        <w:pStyle w:val="SubtituloCapitulo"/>
      </w:pPr>
      <w:bookmarkStart w:id="1101" w:name="_Toc454822940"/>
      <w:r>
        <w:t>TDD (Test Driven Development)</w:t>
      </w:r>
      <w:bookmarkEnd w:id="1101"/>
    </w:p>
    <w:p w14:paraId="5A3692D3" w14:textId="77777777" w:rsidR="008717FC" w:rsidRDefault="00721529" w:rsidP="00EF2153">
      <w:pPr>
        <w:pStyle w:val="TextoNormal"/>
        <w:rPr>
          <w:ins w:id="1102" w:author="Dogus - William" w:date="2016-06-27T13:46:00Z"/>
        </w:rPr>
      </w:pPr>
      <w:del w:id="1103" w:author="Dogus - William" w:date="2016-06-27T13:45:00Z">
        <w:r w:rsidDel="008717FC">
          <w:delText>TDD</w:delText>
        </w:r>
      </w:del>
      <w:ins w:id="1104" w:author="Dogus - William" w:date="2016-06-27T13:45:00Z">
        <w:r w:rsidR="008717FC">
          <w:t xml:space="preserve">TDD ficou bastante popular após a publicação do livro TDD: By Example, do Kent Beck, em 2002. O próprio Kent afirma que TDD não foi uma ideia totalmente original. Ele conta que em algum momento de sua vida, que leu em algum dos livros de seu pai (que também era programador), sobre uma técnica de testes mais antiga, onde o programador colocava na fita o valor que ele esperava daquele programa, e então o programador desenvolvia até chegar naquele valor. </w:t>
        </w:r>
      </w:ins>
    </w:p>
    <w:p w14:paraId="256E5742" w14:textId="77777777" w:rsidR="008717FC" w:rsidRDefault="008717FC" w:rsidP="00A8474A">
      <w:pPr>
        <w:pStyle w:val="TextoNormal"/>
        <w:rPr>
          <w:ins w:id="1105" w:author="Dogus - William" w:date="2016-06-27T13:46:00Z"/>
        </w:rPr>
        <w:pPrChange w:id="1106" w:author="WILLIAM FRANCISCO LEITE" w:date="2016-06-27T21:43:00Z">
          <w:pPr>
            <w:pStyle w:val="TextoNormal"/>
          </w:pPr>
        </w:pPrChange>
      </w:pPr>
      <w:ins w:id="1107" w:author="Dogus - William" w:date="2016-06-27T13:45:00Z">
        <w:r>
          <w:t xml:space="preserve">Ele próprio conta que achou a ideia estúpida. Qual o sentido de escrever um teste que falha? Mas resolveu experimentar. Após a experiência, ele disse que “as pessoas sempre falavam pra ele conseguir separar o que o programa deve fazer, da sua implementação final, mas que ele não sabia como fazer, até aquele momento em que resolveu escrever o teste antes.” </w:t>
        </w:r>
      </w:ins>
    </w:p>
    <w:p w14:paraId="35E625C3" w14:textId="5E554133" w:rsidR="00721529" w:rsidRDefault="008717FC" w:rsidP="00A8474A">
      <w:pPr>
        <w:pStyle w:val="TextoNormal"/>
        <w:rPr>
          <w:ins w:id="1108" w:author="Dogus - William" w:date="2016-06-27T13:49:00Z"/>
        </w:rPr>
        <w:pPrChange w:id="1109" w:author="WILLIAM FRANCISCO LEITE" w:date="2016-06-27T21:43:00Z">
          <w:pPr>
            <w:pStyle w:val="TextoNormal"/>
          </w:pPr>
        </w:pPrChange>
      </w:pPr>
      <w:ins w:id="1110" w:author="Dogus - William" w:date="2016-06-27T13:45:00Z">
        <w:r>
          <w:t>Daquele momento em diante, Kent Beck continuou a trabalhar na ideia. Em 1994, ele escreveu o seu primeiro framework de testes de unidade, o SUnit (para Smalltalk). Em 1995, ele apresentou TDD pela primeira vez na OOPSLA (conferência muito famosa da área de computação. Já em 2000, o JUnit surgiu e Kent Beck, junto com Erich Gamma, publicou o artigo chamado de “Test Infected” [2], que mostrava as vantagens de se ter testes automatizados e como isso pode ser viciante. Finalmente em 2002, Kent Beck lançou seu livro sobre isso, e desde então a prá- tica tem se tornado cada vez mais popular entre os desenvolvedores</w:t>
        </w:r>
      </w:ins>
      <w:del w:id="1111" w:author="Dogus - William" w:date="2016-06-27T13:45:00Z">
        <w:r w:rsidR="00721529" w:rsidDel="008717FC">
          <w:delText xml:space="preserve">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qualidade auxiliando a identificar trechos de código mal escritos</w:delText>
        </w:r>
      </w:del>
      <w:r w:rsidR="00721529">
        <w:t xml:space="preserve">. </w:t>
      </w:r>
      <w:ins w:id="1112" w:author="Dogus - William" w:date="2016-06-27T13:46:00Z">
        <w:r>
          <w:t>(</w:t>
        </w:r>
      </w:ins>
      <w:ins w:id="1113" w:author="Dogus - William" w:date="2016-06-27T13:47:00Z">
        <w:r>
          <w:t>ANICHE, 2012</w:t>
        </w:r>
      </w:ins>
      <w:ins w:id="1114" w:author="Dogus - William" w:date="2016-06-27T14:00:00Z">
        <w:r w:rsidR="00DF09BE">
          <w:t>, p.</w:t>
        </w:r>
      </w:ins>
      <w:ins w:id="1115" w:author="Dogus - William" w:date="2016-06-27T14:01:00Z">
        <w:r w:rsidR="00DF09BE">
          <w:t xml:space="preserve"> 28</w:t>
        </w:r>
      </w:ins>
      <w:ins w:id="1116" w:author="Dogus - William" w:date="2016-06-27T13:46:00Z">
        <w:r>
          <w:t>)</w:t>
        </w:r>
      </w:ins>
    </w:p>
    <w:p w14:paraId="3858E56B" w14:textId="77777777" w:rsidR="00A04524" w:rsidRDefault="00A04524" w:rsidP="00A8474A">
      <w:pPr>
        <w:pStyle w:val="TextoNormal"/>
        <w:pPrChange w:id="1117" w:author="WILLIAM FRANCISCO LEITE" w:date="2016-06-27T21:43:00Z">
          <w:pPr>
            <w:pStyle w:val="TextoNormal"/>
          </w:pPr>
        </w:pPrChange>
      </w:pPr>
    </w:p>
    <w:p w14:paraId="5943888C" w14:textId="714CD6D3" w:rsidR="00721529" w:rsidRDefault="00721529" w:rsidP="00C463EE">
      <w:pPr>
        <w:pStyle w:val="SubtituloCapitulo"/>
        <w:numPr>
          <w:ilvl w:val="2"/>
          <w:numId w:val="1"/>
        </w:numPr>
      </w:pPr>
      <w:bookmarkStart w:id="1118" w:name="_Toc454822941"/>
      <w:r>
        <w:lastRenderedPageBreak/>
        <w:t>Teste de Unidade</w:t>
      </w:r>
      <w:bookmarkEnd w:id="1118"/>
    </w:p>
    <w:p w14:paraId="249772DC" w14:textId="77777777" w:rsidR="00A04524" w:rsidRDefault="00721529" w:rsidP="00EF2153">
      <w:pPr>
        <w:pStyle w:val="TextoNormal"/>
        <w:rPr>
          <w:ins w:id="1119" w:author="Dogus - William" w:date="2016-06-27T13:50:00Z"/>
        </w:rPr>
      </w:pPr>
      <w:del w:id="1120" w:author="Dogus - William" w:date="2016-06-27T13:50:00Z">
        <w:r w:rsidDel="00A04524">
          <w:delText>Os</w:delText>
        </w:r>
      </w:del>
      <w:ins w:id="1121" w:author="Dogus - William" w:date="2016-06-27T13:50:00Z">
        <w:r w:rsidR="00A04524">
          <w:t xml:space="preserve">Imagine-se passeando em uma loja virtual qualquer na web. Ao selecionar um produto, o sistema coloca-o no seu carrinho de compras. Ao finalizar a compra, o sistema fala com a operadora de cartão de crédito, retira o produto do estoque, dispara um evento para que a equipe de logística separe os produtos comprados e te envia um e-mail confirmando a compra. </w:t>
        </w:r>
      </w:ins>
    </w:p>
    <w:p w14:paraId="5D38786B" w14:textId="77777777" w:rsidR="00A04524" w:rsidRDefault="00A04524" w:rsidP="00A8474A">
      <w:pPr>
        <w:pStyle w:val="TextoNormal"/>
        <w:rPr>
          <w:ins w:id="1122" w:author="Dogus - William" w:date="2016-06-27T13:50:00Z"/>
        </w:rPr>
        <w:pPrChange w:id="1123" w:author="WILLIAM FRANCISCO LEITE" w:date="2016-06-27T21:43:00Z">
          <w:pPr>
            <w:pStyle w:val="TextoNormal"/>
          </w:pPr>
        </w:pPrChange>
      </w:pPr>
      <w:ins w:id="1124" w:author="Dogus - William" w:date="2016-06-27T13:50:00Z">
        <w:r>
          <w:t>O software que toma conta de tudo isso é complexo. Ele contém regras de negó- cio relacionadas ao carrinho de compras, ao pagamento, ao fechamento da compra. Mas, muito provavelmente, todo esse código não está implementado em apenas um único arquivo; esse sistema é composto por diversas pequenas classes, cada uma com sua tarefa específica.</w:t>
        </w:r>
      </w:ins>
    </w:p>
    <w:p w14:paraId="05C57CB6" w14:textId="77777777" w:rsidR="00A04524" w:rsidRDefault="00A04524" w:rsidP="00A8474A">
      <w:pPr>
        <w:pStyle w:val="TextoNormal"/>
        <w:rPr>
          <w:ins w:id="1125" w:author="Dogus - William" w:date="2016-06-27T13:51:00Z"/>
        </w:rPr>
        <w:pPrChange w:id="1126" w:author="WILLIAM FRANCISCO LEITE" w:date="2016-06-27T21:43:00Z">
          <w:pPr>
            <w:pStyle w:val="TextoNormal"/>
          </w:pPr>
        </w:pPrChange>
      </w:pPr>
      <w:ins w:id="1127" w:author="Dogus - William" w:date="2016-06-27T13:50:00Z">
        <w:r>
          <w:t xml:space="preserve"> Desenvolvedores, quando pensam em teste de software, geralmente imaginam um teste que cobre o sistema como um todo. Um teste de unidade não se preocupa com todo o sistema; ele está interessado apenas em saber se uma pequena parte do sistema funciona. </w:t>
        </w:r>
      </w:ins>
    </w:p>
    <w:p w14:paraId="1E57CC92" w14:textId="77777777" w:rsidR="00D53F8C" w:rsidRDefault="00A04524" w:rsidP="00A8474A">
      <w:pPr>
        <w:pStyle w:val="TextoNormal"/>
        <w:rPr>
          <w:ins w:id="1128" w:author="WILLIAM FRANCISCO LEITE" w:date="2016-06-27T21:22:00Z"/>
        </w:rPr>
        <w:pPrChange w:id="1129" w:author="WILLIAM FRANCISCO LEITE" w:date="2016-06-27T21:43:00Z">
          <w:pPr>
            <w:pStyle w:val="TextoNormal"/>
          </w:pPr>
        </w:pPrChange>
      </w:pPr>
      <w:ins w:id="1130" w:author="Dogus - William" w:date="2016-06-27T13:50:00Z">
        <w:r>
          <w:t>Um teste de unidade testa uma única unidade do nosso sistema. Geralmente, em sistemas orientados a objetos, essa unidade é a classe. Em nosso sistema de exemplo, muito provavelmente existem classes como “CarrinhoDeCompras”, “Pedido”, e assim por diante. A ideia é termos baterias de testes de unidade separadas para cada uma dessas classes; cada bateria preocupada apenas com a sua classe.</w:t>
        </w:r>
      </w:ins>
      <w:ins w:id="1131" w:author="Dogus - William" w:date="2016-06-27T13:55:00Z">
        <w:r w:rsidR="00D506E3">
          <w:t xml:space="preserve"> (ANICHE, 2012</w:t>
        </w:r>
      </w:ins>
      <w:ins w:id="1132" w:author="Dogus - William" w:date="2016-06-27T14:00:00Z">
        <w:r w:rsidR="00DF09BE">
          <w:t>, p. 5</w:t>
        </w:r>
      </w:ins>
      <w:ins w:id="1133" w:author="Dogus - William" w:date="2016-06-27T13:55:00Z">
        <w:r w:rsidR="00D506E3">
          <w:t>)</w:t>
        </w:r>
      </w:ins>
    </w:p>
    <w:p w14:paraId="4044E960" w14:textId="294FBF21" w:rsidR="00A04524" w:rsidRDefault="00721529" w:rsidP="00A8474A">
      <w:pPr>
        <w:pStyle w:val="TextoNormal"/>
        <w:rPr>
          <w:ins w:id="1134" w:author="Dogus - William" w:date="2016-06-27T13:51:00Z"/>
        </w:rPr>
        <w:pPrChange w:id="1135" w:author="WILLIAM FRANCISCO LEITE" w:date="2016-06-27T21:43:00Z">
          <w:pPr>
            <w:pStyle w:val="TextoNormal"/>
          </w:pPr>
        </w:pPrChange>
      </w:pPr>
      <w:del w:id="1136" w:author="Dogus - William" w:date="2016-06-27T13:49:00Z">
        <w:r w:rsidDel="00A04524">
          <w:delText xml:space="preserve">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w:delText>
        </w:r>
      </w:del>
    </w:p>
    <w:p w14:paraId="52EA6A36" w14:textId="1FA1D204" w:rsidR="00A67559" w:rsidRDefault="005D2CC4" w:rsidP="005D2CC4">
      <w:pPr>
        <w:pStyle w:val="Legenda"/>
        <w:keepNext/>
        <w:spacing w:after="120"/>
        <w:rPr>
          <w:ins w:id="1137" w:author="Dogus - William" w:date="2016-06-27T13:52:00Z"/>
        </w:rPr>
        <w:pPrChange w:id="1138" w:author="WILLIAM FRANCISCO LEITE" w:date="2016-06-27T21:21:00Z">
          <w:pPr>
            <w:pStyle w:val="Legenda"/>
          </w:pPr>
        </w:pPrChange>
      </w:pPr>
      <w:bookmarkStart w:id="1139" w:name="_Toc454825126"/>
      <w:ins w:id="1140" w:author="WILLIAM FRANCISCO LEITE" w:date="2016-06-27T21:21:00Z">
        <w:r>
          <w:t xml:space="preserve">                                         </w:t>
        </w:r>
      </w:ins>
      <w:ins w:id="1141" w:author="Dogus - William" w:date="2016-06-27T13:52:00Z">
        <w:r w:rsidR="00A67559">
          <w:t xml:space="preserve">Figura </w:t>
        </w:r>
        <w:r w:rsidR="00A67559">
          <w:fldChar w:fldCharType="begin"/>
        </w:r>
        <w:r w:rsidR="00A67559">
          <w:instrText xml:space="preserve"> SEQ Figura \* ARABIC </w:instrText>
        </w:r>
      </w:ins>
      <w:r w:rsidR="00A67559">
        <w:fldChar w:fldCharType="separate"/>
      </w:r>
      <w:ins w:id="1142" w:author="Dogus - William" w:date="2016-06-27T13:52:00Z">
        <w:r w:rsidR="00A67559">
          <w:rPr>
            <w:noProof/>
          </w:rPr>
          <w:t>6</w:t>
        </w:r>
        <w:r w:rsidR="00A67559">
          <w:fldChar w:fldCharType="end"/>
        </w:r>
        <w:r w:rsidR="00A67559">
          <w:t>: Clico dos testes no TDD</w:t>
        </w:r>
        <w:bookmarkEnd w:id="1139"/>
      </w:ins>
    </w:p>
    <w:p w14:paraId="3A56263B" w14:textId="77777777" w:rsidR="00A67559" w:rsidRDefault="00A67559" w:rsidP="00EF2153">
      <w:pPr>
        <w:pStyle w:val="TextoNormal"/>
        <w:jc w:val="center"/>
        <w:rPr>
          <w:ins w:id="1143" w:author="Dogus - William" w:date="2016-06-27T13:53:00Z"/>
        </w:rPr>
      </w:pPr>
      <w:ins w:id="1144" w:author="Dogus - William" w:date="2016-06-27T13:51:00Z">
        <w:r w:rsidRPr="005D2CC4">
          <w:rPr>
            <w:noProof/>
            <w:bdr w:val="single" w:sz="4" w:space="0" w:color="000000" w:themeColor="text1"/>
            <w:rPrChange w:id="1145" w:author="WILLIAM FRANCISCO LEITE" w:date="2016-06-27T21:21:00Z">
              <w:rPr>
                <w:noProof/>
              </w:rPr>
            </w:rPrChange>
          </w:rPr>
          <w:drawing>
            <wp:inline distT="0" distB="0" distL="0" distR="0" wp14:anchorId="73E63F14" wp14:editId="2BBFD706">
              <wp:extent cx="3543795" cy="2333951"/>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DD.png"/>
                      <pic:cNvPicPr/>
                    </pic:nvPicPr>
                    <pic:blipFill>
                      <a:blip r:embed="rId17">
                        <a:extLst>
                          <a:ext uri="{28A0092B-C50C-407E-A947-70E740481C1C}">
                            <a14:useLocalDpi xmlns:a14="http://schemas.microsoft.com/office/drawing/2010/main" val="0"/>
                          </a:ext>
                        </a:extLst>
                      </a:blip>
                      <a:stretch>
                        <a:fillRect/>
                      </a:stretch>
                    </pic:blipFill>
                    <pic:spPr>
                      <a:xfrm>
                        <a:off x="0" y="0"/>
                        <a:ext cx="3543795" cy="2333951"/>
                      </a:xfrm>
                      <a:prstGeom prst="rect">
                        <a:avLst/>
                      </a:prstGeom>
                      <a:ln>
                        <a:solidFill>
                          <a:srgbClr val="002060"/>
                        </a:solidFill>
                      </a:ln>
                      <a:effectLst>
                        <a:softEdge rad="12700"/>
                      </a:effectLst>
                    </pic:spPr>
                  </pic:pic>
                </a:graphicData>
              </a:graphic>
            </wp:inline>
          </w:drawing>
        </w:r>
      </w:ins>
    </w:p>
    <w:p w14:paraId="16056A98" w14:textId="753D5D5D" w:rsidR="00A67559" w:rsidRDefault="005D2CC4" w:rsidP="005D2CC4">
      <w:pPr>
        <w:pStyle w:val="Legenda"/>
        <w:rPr>
          <w:ins w:id="1146" w:author="Dogus - William" w:date="2016-06-27T13:53:00Z"/>
        </w:rPr>
        <w:pPrChange w:id="1147" w:author="WILLIAM FRANCISCO LEITE" w:date="2016-06-27T21:21:00Z">
          <w:pPr>
            <w:pStyle w:val="Legenda"/>
          </w:pPr>
        </w:pPrChange>
      </w:pPr>
      <w:ins w:id="1148" w:author="WILLIAM FRANCISCO LEITE" w:date="2016-06-27T21:21:00Z">
        <w:r>
          <w:t xml:space="preserve">                                         </w:t>
        </w:r>
      </w:ins>
      <w:ins w:id="1149" w:author="Dogus - William" w:date="2016-06-27T13:53:00Z">
        <w:r w:rsidR="00A67559">
          <w:t>Fonte: Livro Test-Driven Development</w:t>
        </w:r>
      </w:ins>
    </w:p>
    <w:p w14:paraId="0EDA537B" w14:textId="57A043CE" w:rsidR="00721529" w:rsidRDefault="00721529" w:rsidP="00A8474A">
      <w:pPr>
        <w:pStyle w:val="TextoNormal"/>
        <w:pPrChange w:id="1150" w:author="WILLIAM FRANCISCO LEITE" w:date="2016-06-27T21:43:00Z">
          <w:pPr>
            <w:pStyle w:val="TextoNormal"/>
          </w:pPr>
        </w:pPrChange>
      </w:pPr>
      <w:del w:id="1151" w:author="Dogus - William" w:date="2016-06-27T13:51:00Z">
        <w:r w:rsidDel="00A04524">
          <w:lastRenderedPageBreak/>
          <w:delText>.</w:delText>
        </w:r>
      </w:del>
    </w:p>
    <w:p w14:paraId="46592B79" w14:textId="77777777" w:rsidR="00C83871" w:rsidRDefault="00C83871" w:rsidP="00A8474A">
      <w:pPr>
        <w:pStyle w:val="TextoNormal"/>
        <w:pPrChange w:id="1152" w:author="WILLIAM FRANCISCO LEITE" w:date="2016-06-27T21:43:00Z">
          <w:pPr>
            <w:pStyle w:val="TextoNormal"/>
          </w:pPr>
        </w:pPrChange>
      </w:pPr>
    </w:p>
    <w:p w14:paraId="5A291B2D" w14:textId="6C1FBBA2" w:rsidR="00721529" w:rsidRDefault="00721529" w:rsidP="00721529">
      <w:pPr>
        <w:pStyle w:val="SubtituloCapitulo"/>
      </w:pPr>
      <w:bookmarkStart w:id="1153" w:name="_Toc454822942"/>
      <w:r>
        <w:t>Personas</w:t>
      </w:r>
      <w:bookmarkEnd w:id="1153"/>
    </w:p>
    <w:p w14:paraId="2269FC6A" w14:textId="77777777" w:rsidR="00874D3E" w:rsidRDefault="00874D3E" w:rsidP="00EF2153">
      <w:pPr>
        <w:pStyle w:val="TextoNormal"/>
        <w:rPr>
          <w:ins w:id="1154" w:author="Osnir Estevam" w:date="2016-06-26T15:47:00Z"/>
        </w:rPr>
      </w:pPr>
      <w:ins w:id="1155" w:author="Osnir Estevam" w:date="2016-06-26T15:47:00Z">
        <w:r>
          <w:t>Persona é a representação fictícia do seu cliente ideal. Ela é baseada em dados reais sobre comportamento e características demográficas dos seus clientes, assim como uma criação de suas histórias pessoais, motivações, objetivos, desafios e preocupações.</w:t>
        </w:r>
      </w:ins>
    </w:p>
    <w:p w14:paraId="5705202F" w14:textId="77777777" w:rsidR="00874D3E" w:rsidRDefault="00874D3E" w:rsidP="00A8474A">
      <w:pPr>
        <w:pStyle w:val="TextoNormal"/>
        <w:rPr>
          <w:ins w:id="1156" w:author="Osnir Estevam" w:date="2016-06-26T15:47:00Z"/>
        </w:rPr>
        <w:pPrChange w:id="1157" w:author="WILLIAM FRANCISCO LEITE" w:date="2016-06-27T21:43:00Z">
          <w:pPr>
            <w:pStyle w:val="TextoNormal"/>
          </w:pPr>
        </w:pPrChange>
      </w:pPr>
      <w:ins w:id="1158" w:author="Osnir Estevam" w:date="2016-06-26T15:47:00Z">
        <w:r>
          <w:t>Uma boa definição de persona passa justamente pelo contato com o seu público-alvo, de modo que em uma rápida análise você possa identificar características comuns entre os potenciais compradores.</w:t>
        </w:r>
      </w:ins>
    </w:p>
    <w:p w14:paraId="7AB09552" w14:textId="77777777" w:rsidR="00874D3E" w:rsidRDefault="00874D3E" w:rsidP="00A8474A">
      <w:pPr>
        <w:pStyle w:val="TextoNormal"/>
        <w:rPr>
          <w:ins w:id="1159" w:author="Osnir Estevam" w:date="2016-06-26T15:47:00Z"/>
        </w:rPr>
        <w:pPrChange w:id="1160" w:author="WILLIAM FRANCISCO LEITE" w:date="2016-06-27T21:43:00Z">
          <w:pPr>
            <w:pStyle w:val="TextoNormal"/>
          </w:pPr>
        </w:pPrChange>
      </w:pPr>
      <w:ins w:id="1161" w:author="Osnir Estevam" w:date="2016-06-26T15:47:00Z">
        <w:r>
          <w:t>Se você possui uma base de clientes, esse será o lugar perfeito para começar suas investigações. Mesmo que você tenha perfis diferentes de pessoas ou empresas que consumiram seu produto, alguns deles tendem a exemplificar a sua persona.</w:t>
        </w:r>
      </w:ins>
    </w:p>
    <w:p w14:paraId="224C228B" w14:textId="23F54736" w:rsidR="00874D3E" w:rsidRDefault="00874D3E" w:rsidP="00A8474A">
      <w:pPr>
        <w:pStyle w:val="TextoNormal"/>
        <w:rPr>
          <w:ins w:id="1162" w:author="Dogus - William" w:date="2016-06-27T13:58:00Z"/>
        </w:rPr>
        <w:pPrChange w:id="1163" w:author="WILLIAM FRANCISCO LEITE" w:date="2016-06-27T21:43:00Z">
          <w:pPr>
            <w:pStyle w:val="TextoNormal"/>
          </w:pPr>
        </w:pPrChange>
      </w:pPr>
      <w:ins w:id="1164" w:author="Osnir Estevam" w:date="2016-06-26T15:47:00Z">
        <w:r>
          <w:t>Uma dica importante é focar tanto em clientes satisfeitos quanto insatisfeitos. Em ambos os casos, você certamente aprenderá algo sobre a percepção do seu produto e quais desafios seus clientes estão encarando.</w:t>
        </w:r>
      </w:ins>
      <w:ins w:id="1165" w:author="Osnir Estevam" w:date="2016-06-26T15:48:00Z">
        <w:r>
          <w:t xml:space="preserve"> (</w:t>
        </w:r>
      </w:ins>
      <w:ins w:id="1166" w:author="Osnir Estevam" w:date="2016-06-26T15:49:00Z">
        <w:r>
          <w:t>SIQUEIRA, 2016</w:t>
        </w:r>
      </w:ins>
      <w:ins w:id="1167" w:author="Osnir Estevam" w:date="2016-06-26T15:48:00Z">
        <w:r>
          <w:t>)</w:t>
        </w:r>
      </w:ins>
    </w:p>
    <w:p w14:paraId="2607FA38" w14:textId="77777777" w:rsidR="00FE6007" w:rsidRDefault="00FE6007" w:rsidP="00A8474A">
      <w:pPr>
        <w:pStyle w:val="TextoNormal"/>
        <w:rPr>
          <w:ins w:id="1168" w:author="Osnir Estevam" w:date="2016-06-26T15:47:00Z"/>
        </w:rPr>
        <w:pPrChange w:id="1169" w:author="WILLIAM FRANCISCO LEITE" w:date="2016-06-27T21:43:00Z">
          <w:pPr>
            <w:pStyle w:val="TextoNormal"/>
          </w:pPr>
        </w:pPrChange>
      </w:pPr>
    </w:p>
    <w:p w14:paraId="760480BC" w14:textId="53BE8F27" w:rsidR="00721529" w:rsidDel="00874D3E" w:rsidRDefault="00721529" w:rsidP="00721529">
      <w:pPr>
        <w:pStyle w:val="TextoNormal"/>
        <w:rPr>
          <w:del w:id="1170" w:author="Osnir Estevam" w:date="2016-06-26T15:48:00Z"/>
        </w:rPr>
      </w:pPr>
      <w:del w:id="1171" w:author="Osnir Estevam" w:date="2016-06-26T15:48:00Z">
        <w:r w:rsidDel="00874D3E">
          <w:delText xml:space="preserve">Criado para representar diferentes tipos de usuário as personas são personagens fictícios que ajuda a identificar os diferentes tipos de pessoas, seu </w:delText>
        </w:r>
        <w:r w:rsidR="00824F00" w:rsidDel="00874D3E">
          <w:delText>comportamento, atitude e etc. um</w:delText>
        </w:r>
        <w:r w:rsidDel="00874D3E">
          <w:delText xml:space="preserve"> exemplo de aplicação desse método dentro de um projeto é definir como uma pessoa poderia utilizar uma marca, site ou um produto.</w:delText>
        </w:r>
        <w:bookmarkStart w:id="1172" w:name="_Toc454822943"/>
        <w:bookmarkEnd w:id="1172"/>
      </w:del>
    </w:p>
    <w:p w14:paraId="10130E5B" w14:textId="6ED780C2" w:rsidR="00721529" w:rsidRDefault="00721529" w:rsidP="00721529">
      <w:pPr>
        <w:pStyle w:val="SubtituloCapitulo"/>
      </w:pPr>
      <w:bookmarkStart w:id="1173" w:name="_Toc454822944"/>
      <w:r>
        <w:t>Design de</w:t>
      </w:r>
      <w:r w:rsidRPr="00721529">
        <w:t xml:space="preserve"> Interação</w:t>
      </w:r>
      <w:bookmarkEnd w:id="1173"/>
    </w:p>
    <w:p w14:paraId="5892A051" w14:textId="77777777" w:rsidR="009451B6" w:rsidRDefault="00721529" w:rsidP="00EF2153">
      <w:pPr>
        <w:pStyle w:val="TextoNormal"/>
        <w:rPr>
          <w:ins w:id="1174" w:author="Osnir Estevam" w:date="2016-06-26T16:14:00Z"/>
        </w:rPr>
      </w:pPr>
      <w:del w:id="1175" w:author="Osnir Estevam" w:date="2016-06-26T15:55:00Z">
        <w:r w:rsidDel="000541A8">
          <w:delText>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w:delText>
        </w:r>
      </w:del>
      <w:ins w:id="1176" w:author="Osnir Estevam" w:date="2016-06-26T15:55:00Z">
        <w:r w:rsidR="009451B6">
          <w:t>Por</w:t>
        </w:r>
      </w:ins>
      <w:ins w:id="1177" w:author="Osnir Estevam" w:date="2016-06-26T16:14:00Z">
        <w:r w:rsidR="009451B6">
          <w:t xml:space="preserve"> </w:t>
        </w:r>
        <w:r w:rsidR="009451B6" w:rsidRPr="009451B6">
          <w:rPr>
            <w:i/>
            <w:rPrChange w:id="1178" w:author="Osnir Estevam" w:date="2016-06-26T16:14:00Z">
              <w:rPr/>
            </w:rPrChange>
          </w:rPr>
          <w:t>design</w:t>
        </w:r>
        <w:r w:rsidR="009451B6">
          <w:t xml:space="preserve"> de interação, entendemos o seguinte:</w:t>
        </w:r>
      </w:ins>
    </w:p>
    <w:p w14:paraId="08E17D8E" w14:textId="77777777" w:rsidR="009451B6" w:rsidRDefault="009451B6" w:rsidP="00A8474A">
      <w:pPr>
        <w:pStyle w:val="TextoNormal"/>
        <w:rPr>
          <w:ins w:id="1179" w:author="Osnir Estevam" w:date="2016-06-26T16:15:00Z"/>
        </w:rPr>
        <w:pPrChange w:id="1180" w:author="WILLIAM FRANCISCO LEITE" w:date="2016-06-27T21:43:00Z">
          <w:pPr>
            <w:pStyle w:val="TextoNormal"/>
          </w:pPr>
        </w:pPrChange>
      </w:pPr>
      <w:ins w:id="1181" w:author="Osnir Estevam" w:date="2016-06-26T16:14:00Z">
        <w:r w:rsidRPr="00EF2153">
          <w:t xml:space="preserve">Design de produtos interativos que fornecem suporte </w:t>
        </w:r>
      </w:ins>
      <w:ins w:id="1182" w:author="Osnir Estevam" w:date="2016-06-26T16:15:00Z">
        <w:r w:rsidRPr="009451B6">
          <w:rPr>
            <w:rPrChange w:id="1183" w:author="Osnir Estevam" w:date="2016-06-26T16:15:00Z">
              <w:rPr/>
            </w:rPrChange>
          </w:rPr>
          <w:t>às atividades cotidianas das pessoas, seja no lar ou no trabalho</w:t>
        </w:r>
        <w:r>
          <w:t>.</w:t>
        </w:r>
      </w:ins>
      <w:ins w:id="1184" w:author="Osnir Estevam" w:date="2016-06-26T16:14:00Z">
        <w:r>
          <w:t xml:space="preserve"> </w:t>
        </w:r>
      </w:ins>
    </w:p>
    <w:p w14:paraId="488B33E7" w14:textId="2038317B" w:rsidR="009451B6" w:rsidRDefault="009451B6" w:rsidP="00A8474A">
      <w:pPr>
        <w:pStyle w:val="TextoNormal"/>
        <w:rPr>
          <w:ins w:id="1185" w:author="Osnir Estevam" w:date="2016-06-26T16:19:00Z"/>
        </w:rPr>
        <w:pPrChange w:id="1186" w:author="WILLIAM FRANCISCO LEITE" w:date="2016-06-27T21:43:00Z">
          <w:pPr>
            <w:pStyle w:val="TextoNormal"/>
          </w:pPr>
        </w:pPrChange>
      </w:pPr>
      <w:ins w:id="1187" w:author="Osnir Estevam" w:date="2016-06-26T16:15:00Z">
        <w:r>
          <w:t xml:space="preserve">Especificamente, significa criar experiências que melhorem e estendam a maneira como as pessoas trabalham, se comunicam e interagem. Winograd (1997) descreve o </w:t>
        </w:r>
        <w:r w:rsidRPr="009451B6">
          <w:rPr>
            <w:i/>
            <w:rPrChange w:id="1188" w:author="Osnir Estevam" w:date="2016-06-26T16:16:00Z">
              <w:rPr/>
            </w:rPrChange>
          </w:rPr>
          <w:t>design</w:t>
        </w:r>
      </w:ins>
      <w:ins w:id="1189" w:author="Osnir Estevam" w:date="2016-06-26T16:16:00Z">
        <w:r>
          <w:t xml:space="preserve"> de interação como “o projeto de espaços para comunicação e interação humana”</w:t>
        </w:r>
      </w:ins>
      <w:ins w:id="1190" w:author="Osnir Estevam" w:date="2016-06-26T16:17:00Z">
        <w:r>
          <w:t xml:space="preserve">. Nesse sentido, consiste em encontrar maneiras de fornecer suporte às pessoas. Tal projeto contrasta com o da engenharia de </w:t>
        </w:r>
        <w:r w:rsidRPr="009451B6">
          <w:rPr>
            <w:i/>
            <w:rPrChange w:id="1191" w:author="Osnir Estevam" w:date="2016-06-26T16:18:00Z">
              <w:rPr/>
            </w:rPrChange>
          </w:rPr>
          <w:t>software</w:t>
        </w:r>
      </w:ins>
      <w:ins w:id="1192" w:author="Osnir Estevam" w:date="2016-06-26T16:18:00Z">
        <w:r>
          <w:t xml:space="preserve">, que enfoca principalmente a produção de soluções de </w:t>
        </w:r>
        <w:r>
          <w:rPr>
            <w:i/>
          </w:rPr>
          <w:t>software</w:t>
        </w:r>
        <w:r>
          <w:t xml:space="preserve"> para certas aplicações. Podemos fazer uma outra analogia simples com outra profissão, para tentar explicar melhor essa distinç</w:t>
        </w:r>
      </w:ins>
      <w:ins w:id="1193" w:author="Osnir Estevam" w:date="2016-06-26T16:19:00Z">
        <w:r>
          <w:t>ão.</w:t>
        </w:r>
      </w:ins>
    </w:p>
    <w:p w14:paraId="461A748D" w14:textId="4ECC86B4" w:rsidR="00721529" w:rsidRDefault="009451B6" w:rsidP="00A8474A">
      <w:pPr>
        <w:pStyle w:val="TextoNormal"/>
        <w:pPrChange w:id="1194" w:author="WILLIAM FRANCISCO LEITE" w:date="2016-06-27T21:43:00Z">
          <w:pPr>
            <w:pStyle w:val="TextoNormal"/>
          </w:pPr>
        </w:pPrChange>
      </w:pPr>
      <w:ins w:id="1195" w:author="Osnir Estevam" w:date="2016-06-26T16:19:00Z">
        <w:r>
          <w:t xml:space="preserve">Ao descrever o </w:t>
        </w:r>
        <w:r w:rsidRPr="009451B6">
          <w:rPr>
            <w:i/>
            <w:rPrChange w:id="1196" w:author="Osnir Estevam" w:date="2016-06-26T16:19:00Z">
              <w:rPr/>
            </w:rPrChange>
          </w:rPr>
          <w:t>design</w:t>
        </w:r>
        <w:r>
          <w:t xml:space="preserve"> de interação, Terry Winograd questiona em que medida arquitetos e engenheiros civis se diferenciam ao deparar-se com o problema de construir uma casa. Os arqui</w:t>
        </w:r>
      </w:ins>
      <w:ins w:id="1197" w:author="Osnir Estevam" w:date="2016-06-26T16:20:00Z">
        <w:r>
          <w:t>tetos</w:t>
        </w:r>
      </w:ins>
      <w:ins w:id="1198" w:author="Osnir Estevam" w:date="2016-06-26T16:19:00Z">
        <w:r>
          <w:t xml:space="preserve"> est</w:t>
        </w:r>
      </w:ins>
      <w:ins w:id="1199" w:author="Osnir Estevam" w:date="2016-06-26T16:20:00Z">
        <w:r>
          <w:t xml:space="preserve">ão preocupados com as pessoas, suas </w:t>
        </w:r>
        <w:r>
          <w:lastRenderedPageBreak/>
          <w:t>interações e o interior da casa. Por exemplo,</w:t>
        </w:r>
      </w:ins>
      <w:ins w:id="1200" w:author="Osnir Estevam" w:date="2016-06-26T16:21:00Z">
        <w:r>
          <w:t xml:space="preserve"> existe a proporção certa entre áreas privadas sociais? As áreas para cozinhar e fazer as refeiç</w:t>
        </w:r>
      </w:ins>
      <w:ins w:id="1201" w:author="Osnir Estevam" w:date="2016-06-26T16:22:00Z">
        <w:r>
          <w:t>ões estão próximas? As pessoas utilizarão os espaços projetados da maneira como foram pensados? Em contrapartida, os engenheiros estão interessados em quest</w:t>
        </w:r>
      </w:ins>
      <w:ins w:id="1202" w:author="Osnir Estevam" w:date="2016-06-26T16:23:00Z">
        <w:r>
          <w:t>ões relacionadas com a realização do projeto, o que inclui aspectos práticos, como custo, durabilidade, aspectos estruturais, aspectos ambientais, regulamentações contra inc</w:t>
        </w:r>
      </w:ins>
      <w:ins w:id="1203" w:author="Osnir Estevam" w:date="2016-06-26T16:24:00Z">
        <w:r>
          <w:t xml:space="preserve">êndio e métodos de construção. Assim como há uma diferença entre projetar e construir uma casa, há também uma diferença entre o </w:t>
        </w:r>
        <w:r w:rsidRPr="009451B6">
          <w:rPr>
            <w:i/>
            <w:rPrChange w:id="1204" w:author="Osnir Estevam" w:date="2016-06-26T16:24:00Z">
              <w:rPr/>
            </w:rPrChange>
          </w:rPr>
          <w:t>design</w:t>
        </w:r>
        <w:r>
          <w:t xml:space="preserve"> de interação e a engen</w:t>
        </w:r>
      </w:ins>
      <w:ins w:id="1205" w:author="Osnir Estevam" w:date="2016-06-26T16:25:00Z">
        <w:r w:rsidR="000D5BA0">
          <w:t xml:space="preserve">haria de </w:t>
        </w:r>
        <w:r w:rsidR="000D5BA0" w:rsidRPr="000D5BA0">
          <w:rPr>
            <w:i/>
            <w:rPrChange w:id="1206" w:author="Osnir Estevam" w:date="2016-06-26T16:25:00Z">
              <w:rPr/>
            </w:rPrChange>
          </w:rPr>
          <w:t>software</w:t>
        </w:r>
        <w:r w:rsidR="000D5BA0">
          <w:t>. Resumindo, aquele está para esta como a arquitetura está para a engenharia civil</w:t>
        </w:r>
      </w:ins>
      <w:ins w:id="1207" w:author="Osnir Estevam" w:date="2016-06-26T15:55:00Z">
        <w:r w:rsidR="000541A8">
          <w:t>.</w:t>
        </w:r>
      </w:ins>
      <w:r w:rsidR="00721529">
        <w:t xml:space="preserve"> </w:t>
      </w:r>
      <w:ins w:id="1208" w:author="Osnir Estevam" w:date="2016-06-26T15:55:00Z">
        <w:r w:rsidR="000541A8">
          <w:t>(</w:t>
        </w:r>
      </w:ins>
      <w:ins w:id="1209" w:author="Osnir Estevam" w:date="2016-06-26T16:37:00Z">
        <w:r w:rsidR="00165A2D">
          <w:t>Preece, J; Rogers, Y; Sharp, H.</w:t>
        </w:r>
      </w:ins>
      <w:ins w:id="1210" w:author="Osnir Estevam" w:date="2016-06-26T16:27:00Z">
        <w:r w:rsidR="00DA0247">
          <w:t xml:space="preserve"> 2005</w:t>
        </w:r>
        <w:r w:rsidR="006E69DF">
          <w:t>, p.</w:t>
        </w:r>
      </w:ins>
      <w:ins w:id="1211" w:author="Osnir Estevam" w:date="2016-06-26T16:29:00Z">
        <w:r w:rsidR="006E69DF">
          <w:t xml:space="preserve"> </w:t>
        </w:r>
      </w:ins>
      <w:ins w:id="1212" w:author="Osnir Estevam" w:date="2016-06-26T16:28:00Z">
        <w:r w:rsidR="006E69DF">
          <w:t>28</w:t>
        </w:r>
      </w:ins>
      <w:ins w:id="1213" w:author="Osnir Estevam" w:date="2016-06-26T15:55:00Z">
        <w:r w:rsidR="000541A8">
          <w:t>)</w:t>
        </w:r>
      </w:ins>
    </w:p>
    <w:p w14:paraId="69B982CA" w14:textId="77777777" w:rsidR="00C83871" w:rsidRDefault="00C83871" w:rsidP="00A8474A">
      <w:pPr>
        <w:pStyle w:val="TextoNormal"/>
        <w:pPrChange w:id="1214" w:author="WILLIAM FRANCISCO LEITE" w:date="2016-06-27T21:43:00Z">
          <w:pPr>
            <w:pStyle w:val="TextoNormal"/>
            <w:ind w:firstLine="0"/>
          </w:pPr>
        </w:pPrChange>
      </w:pPr>
    </w:p>
    <w:p w14:paraId="0CDB75D9" w14:textId="098833B3" w:rsidR="00C83871" w:rsidRDefault="00BC4F93" w:rsidP="00C83871">
      <w:pPr>
        <w:pStyle w:val="SubtituloCapitulo"/>
      </w:pPr>
      <w:bookmarkStart w:id="1215" w:name="_Toc454822945"/>
      <w:ins w:id="1216" w:author="WILLIAM FRANCISCO LEITE" w:date="2016-06-22T21:16:00Z">
        <w:r>
          <w:t xml:space="preserve">Framework </w:t>
        </w:r>
      </w:ins>
      <w:r w:rsidR="00C83871">
        <w:t>Material Design</w:t>
      </w:r>
      <w:bookmarkEnd w:id="1215"/>
    </w:p>
    <w:p w14:paraId="1EB0E693" w14:textId="77777777" w:rsidR="00C83871" w:rsidRDefault="00C83871" w:rsidP="00EF2153">
      <w:pPr>
        <w:pStyle w:val="TextoNormal"/>
      </w:pPr>
      <w:r>
        <w:t>Material Design é um framework criado pelo Google que possui uma diversidade de componentes e plug-ins em JavaScript (Jquery) para auxiliar designers e desenvolvedores a implementar menus, modals, slideshow e outros objetos com efeitos visuais com facilidade. Utilizando o framework é possível inserir os itens acima inserindo apenas algumas linhas de código.</w:t>
      </w:r>
    </w:p>
    <w:p w14:paraId="038A51B9" w14:textId="4FB1485F" w:rsidR="00C83871" w:rsidRDefault="00C83871" w:rsidP="00A8474A">
      <w:pPr>
        <w:pStyle w:val="TextoNormal"/>
        <w:pPrChange w:id="1217" w:author="WILLIAM FRANCISCO LEITE" w:date="2016-06-27T21:43:00Z">
          <w:pPr>
            <w:pStyle w:val="TextoNormal"/>
          </w:pPr>
        </w:pPrChange>
      </w:pPr>
      <w:r>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1218" w:author="WILLIAM FRANCISCO LEITE" w:date="2016-06-22T21:12:00Z">
        <w:r w:rsidR="00E775CB">
          <w:t xml:space="preserve"> (</w:t>
        </w:r>
        <w:r w:rsidR="00E775CB" w:rsidRPr="00E775CB">
          <w:t>CASTELLI</w:t>
        </w:r>
        <w:r w:rsidR="00E775CB">
          <w:t>, 2016)</w:t>
        </w:r>
      </w:ins>
    </w:p>
    <w:p w14:paraId="6C6DE226" w14:textId="36C78FF3" w:rsidR="00C83871" w:rsidDel="00BC4F93" w:rsidRDefault="00C83871" w:rsidP="00A8474A">
      <w:pPr>
        <w:pStyle w:val="TextoNormal"/>
        <w:rPr>
          <w:del w:id="1219" w:author="WILLIAM FRANCISCO LEITE" w:date="2016-06-22T21:16:00Z"/>
        </w:rPr>
        <w:pPrChange w:id="1220" w:author="WILLIAM FRANCISCO LEITE" w:date="2016-06-27T21:43:00Z">
          <w:pPr>
            <w:pStyle w:val="SubtituloCapitulo"/>
            <w:numPr>
              <w:ilvl w:val="2"/>
            </w:numPr>
            <w:ind w:left="1224" w:hanging="504"/>
          </w:pPr>
        </w:pPrChange>
      </w:pPr>
      <w:del w:id="1221" w:author="WILLIAM FRANCISCO LEITE" w:date="2016-06-22T21:16:00Z">
        <w:r w:rsidDel="00BC4F93">
          <w:delText>Princípios do Material Design</w:delText>
        </w:r>
      </w:del>
    </w:p>
    <w:p w14:paraId="4E89B1A2" w14:textId="506338D5" w:rsidR="00C83871" w:rsidDel="00BC4F93" w:rsidRDefault="00C83871" w:rsidP="00EF2153">
      <w:pPr>
        <w:pStyle w:val="TextoNormal"/>
        <w:rPr>
          <w:del w:id="1222" w:author="WILLIAM FRANCISCO LEITE" w:date="2016-06-22T21:16:00Z"/>
        </w:rPr>
      </w:pPr>
      <w:del w:id="1223" w:author="WILLIAM FRANCISCO LEITE" w:date="2016-06-22T21:16:00Z">
        <w:r w:rsidDel="00BC4F93">
          <w:delText xml:space="preserve">Propõe uma única forma de design permitindo que o usuário tenha a mesma experiência em diferentes plataformas e dispositivos. </w:delText>
        </w:r>
      </w:del>
    </w:p>
    <w:p w14:paraId="5A527ACD" w14:textId="6473DE22" w:rsidR="00C83871" w:rsidDel="00BC4F93" w:rsidRDefault="00C83871" w:rsidP="00A8474A">
      <w:pPr>
        <w:pStyle w:val="TextoNormal"/>
        <w:rPr>
          <w:del w:id="1224" w:author="WILLIAM FRANCISCO LEITE" w:date="2016-06-22T21:16:00Z"/>
        </w:rPr>
        <w:pPrChange w:id="1225" w:author="WILLIAM FRANCISCO LEITE" w:date="2016-06-27T21:43:00Z">
          <w:pPr>
            <w:pStyle w:val="SubtituloCapitulo"/>
            <w:numPr>
              <w:ilvl w:val="2"/>
            </w:numPr>
            <w:ind w:left="1224" w:hanging="504"/>
          </w:pPr>
        </w:pPrChange>
      </w:pPr>
      <w:del w:id="1226" w:author="WILLIAM FRANCISCO LEITE" w:date="2016-06-22T21:16:00Z">
        <w:r w:rsidDel="00BC4F93">
          <w:delText>Material Design Aplicado na construção do “Protótipo”</w:delText>
        </w:r>
      </w:del>
    </w:p>
    <w:p w14:paraId="293DEA28" w14:textId="27DA10A9" w:rsidR="00C83871" w:rsidDel="00BC4F93" w:rsidRDefault="00C83871" w:rsidP="00EF2153">
      <w:pPr>
        <w:pStyle w:val="TextoNormal"/>
        <w:rPr>
          <w:del w:id="1227" w:author="WILLIAM FRANCISCO LEITE" w:date="2016-06-22T21:16:00Z"/>
        </w:rPr>
      </w:pPr>
      <w:del w:id="1228" w:author="WILLIAM FRANCISCO LEITE" w:date="2016-06-22T21:16:00Z">
        <w:r w:rsidDel="00BC4F93">
          <w:delText>A escolha pelo framework levou em consideração a praticidade no desenvolvimento, uma vez que os estilos e scripts são fornecidos na ferramenta diminuindo o tempo e custo de produção.</w:delText>
        </w:r>
      </w:del>
    </w:p>
    <w:p w14:paraId="215A2BBE" w14:textId="4106A3D2" w:rsidR="00721529" w:rsidDel="00BC4F93" w:rsidRDefault="00C83871" w:rsidP="00A8474A">
      <w:pPr>
        <w:pStyle w:val="TextoNormal"/>
        <w:rPr>
          <w:del w:id="1229" w:author="WILLIAM FRANCISCO LEITE" w:date="2016-06-22T21:16:00Z"/>
        </w:rPr>
        <w:pPrChange w:id="1230" w:author="WILLIAM FRANCISCO LEITE" w:date="2016-06-27T21:43:00Z">
          <w:pPr>
            <w:pStyle w:val="TextoNormal"/>
            <w:ind w:firstLine="0"/>
          </w:pPr>
        </w:pPrChange>
      </w:pPr>
      <w:del w:id="1231" w:author="WILLIAM FRANCISCO LEITE" w:date="2016-06-22T21:16:00Z">
        <w:r w:rsidDel="00BC4F93">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Default="00895B6C" w:rsidP="00A8474A">
      <w:pPr>
        <w:pStyle w:val="TextoNormal"/>
        <w:pPrChange w:id="1232" w:author="WILLIAM FRANCISCO LEITE" w:date="2016-06-27T21:43:00Z">
          <w:pPr>
            <w:pStyle w:val="TextoNormal"/>
            <w:ind w:firstLine="0"/>
          </w:pPr>
        </w:pPrChange>
      </w:pPr>
    </w:p>
    <w:p w14:paraId="11930470" w14:textId="501E0884" w:rsidR="00895B6C" w:rsidRDefault="00895B6C" w:rsidP="00895B6C">
      <w:pPr>
        <w:pStyle w:val="SubtituloCapitulo"/>
      </w:pPr>
      <w:bookmarkStart w:id="1233" w:name="_Toc454822946"/>
      <w:r>
        <w:t>Framework AngularJS</w:t>
      </w:r>
      <w:bookmarkEnd w:id="1233"/>
    </w:p>
    <w:p w14:paraId="768301C5" w14:textId="06D0499A" w:rsidR="001C2171" w:rsidRDefault="001C2171" w:rsidP="00A8474A">
      <w:pPr>
        <w:pStyle w:val="TextoNormal"/>
        <w:rPr>
          <w:ins w:id="1234" w:author="Dogus - William" w:date="2016-06-27T13:58:00Z"/>
        </w:rPr>
        <w:pPrChange w:id="1235" w:author="WILLIAM FRANCISCO LEITE" w:date="2016-06-27T21:43:00Z">
          <w:pPr>
            <w:pStyle w:val="SubtituloCapitulo"/>
          </w:pPr>
        </w:pPrChange>
      </w:pPr>
      <w:ins w:id="1236" w:author="WILLIAM FRANCISCO LEITE" w:date="2016-06-22T19:30:00Z">
        <w:r>
          <w:t>O AngularJS é um framework JavaScript MVC para Web que consideramos ser um</w:t>
        </w:r>
      </w:ins>
      <w:ins w:id="1237" w:author="WILLIAM FRANCISCO LEITE" w:date="2016-06-22T19:31:00Z">
        <w:r>
          <w:t xml:space="preserve"> </w:t>
        </w:r>
      </w:ins>
      <w:ins w:id="1238" w:author="WILLIAM FRANCISCO LEITE" w:date="2016-06-22T19:30:00Z">
        <w:r>
          <w:t>super-herói. Nós o chamamos de super-herói porque o AngularJS faz tanto por nós</w:t>
        </w:r>
      </w:ins>
      <w:ins w:id="1239" w:author="WILLIAM FRANCISCO LEITE" w:date="2016-06-22T19:31:00Z">
        <w:r>
          <w:t xml:space="preserve"> </w:t>
        </w:r>
      </w:ins>
      <w:ins w:id="1240" w:author="WILLIAM FRANCISCO LEITE" w:date="2016-06-22T19:30:00Z">
        <w:r>
          <w:t>que tudo o que devemos fazer é focar em nossa aplicação principal e deixar que</w:t>
        </w:r>
      </w:ins>
      <w:ins w:id="1241" w:author="WILLIAM FRANCISCO LEITE" w:date="2016-06-22T19:31:00Z">
        <w:r>
          <w:t xml:space="preserve"> </w:t>
        </w:r>
      </w:ins>
      <w:ins w:id="1242" w:author="WILLIAM FRANCISCO LEITE" w:date="2016-06-22T19:30:00Z">
        <w:r>
          <w:t>ele cuide do resto. O AngularJS permite aplicar práticas-padrão de engenharia de</w:t>
        </w:r>
      </w:ins>
      <w:ins w:id="1243" w:author="WILLIAM FRANCISCO LEITE" w:date="2016-06-22T19:31:00Z">
        <w:r>
          <w:t xml:space="preserve"> </w:t>
        </w:r>
      </w:ins>
      <w:ins w:id="1244" w:author="WILLIAM FRANCISCO LEITE" w:date="2016-06-22T19:30:00Z">
        <w:r>
          <w:t>software testadas e aprovadas, tradicionalmente utilizadas do lado do servidor, na</w:t>
        </w:r>
      </w:ins>
      <w:ins w:id="1245" w:author="WILLIAM FRANCISCO LEITE" w:date="2016-06-22T19:31:00Z">
        <w:r>
          <w:t xml:space="preserve"> </w:t>
        </w:r>
      </w:ins>
      <w:ins w:id="1246" w:author="WILLIAM FRANCISCO LEITE" w:date="2016-06-22T19:30:00Z">
        <w:r>
          <w:t>programação do lado cliente para acelerar o desenvolvimento de frontends. Esse</w:t>
        </w:r>
      </w:ins>
      <w:ins w:id="1247" w:author="WILLIAM FRANCISCO LEITE" w:date="2016-06-22T19:31:00Z">
        <w:r>
          <w:t xml:space="preserve"> </w:t>
        </w:r>
      </w:ins>
      <w:ins w:id="1248" w:author="WILLIAM FRANCISCO LEITE" w:date="2016-06-22T19:30:00Z">
        <w:r>
          <w:t>framework oferece uma estrutura consistente e escalável, que facilita desenvolver</w:t>
        </w:r>
      </w:ins>
      <w:ins w:id="1249" w:author="WILLIAM FRANCISCO LEITE" w:date="2016-06-22T19:31:00Z">
        <w:r>
          <w:t xml:space="preserve"> </w:t>
        </w:r>
      </w:ins>
      <w:ins w:id="1250" w:author="WILLIAM FRANCISCO LEITE" w:date="2016-06-22T19:30:00Z">
        <w:r>
          <w:lastRenderedPageBreak/>
          <w:t>aplicações complexas e de grande porte como parte de uma equipe</w:t>
        </w:r>
      </w:ins>
      <w:ins w:id="1251" w:author="WILLIAM FRANCISCO LEITE" w:date="2016-06-22T19:34:00Z">
        <w:r>
          <w:t xml:space="preserve"> (</w:t>
        </w:r>
      </w:ins>
      <w:ins w:id="1252" w:author="WILLIAM FRANCISCO LEITE" w:date="2016-06-22T19:36:00Z">
        <w:r>
          <w:t>SESHADRI;</w:t>
        </w:r>
      </w:ins>
      <w:ins w:id="1253" w:author="Osnir Estevam" w:date="2016-06-26T16:38:00Z">
        <w:r w:rsidR="00165A2D">
          <w:t xml:space="preserve"> </w:t>
        </w:r>
      </w:ins>
      <w:ins w:id="1254" w:author="WILLIAM FRANCISCO LEITE" w:date="2016-06-22T19:37:00Z">
        <w:r>
          <w:t>GREEN, 2014, p. 20</w:t>
        </w:r>
      </w:ins>
      <w:ins w:id="1255" w:author="WILLIAM FRANCISCO LEITE" w:date="2016-06-22T19:34:00Z">
        <w:r>
          <w:t>)</w:t>
        </w:r>
      </w:ins>
      <w:ins w:id="1256" w:author="WILLIAM FRANCISCO LEITE" w:date="2016-06-22T19:30:00Z">
        <w:r>
          <w:t>.</w:t>
        </w:r>
      </w:ins>
    </w:p>
    <w:p w14:paraId="1B16F24A" w14:textId="77777777" w:rsidR="00FE6007" w:rsidRDefault="00FE6007" w:rsidP="00A8474A">
      <w:pPr>
        <w:pStyle w:val="TextoNormal"/>
        <w:rPr>
          <w:ins w:id="1257" w:author="WILLIAM FRANCISCO LEITE" w:date="2016-06-22T19:31:00Z"/>
        </w:rPr>
        <w:pPrChange w:id="1258" w:author="WILLIAM FRANCISCO LEITE" w:date="2016-06-27T21:43:00Z">
          <w:pPr>
            <w:pStyle w:val="SubtituloCapitulo"/>
          </w:pPr>
        </w:pPrChange>
      </w:pPr>
    </w:p>
    <w:p w14:paraId="1B4CE7F9" w14:textId="1AE7D6A2" w:rsidR="00721529" w:rsidDel="001C2171" w:rsidRDefault="00117D79" w:rsidP="001C2171">
      <w:pPr>
        <w:pStyle w:val="SubtituloCapitulo"/>
        <w:rPr>
          <w:del w:id="1259" w:author="WILLIAM FRANCISCO LEITE" w:date="2016-06-22T19:30:00Z"/>
        </w:rPr>
      </w:pPr>
      <w:del w:id="1260" w:author="WILLIAM FRANCISCO LEITE" w:date="2016-06-22T19:30:00Z">
        <w:r w:rsidDel="001C2171">
          <w:delText>Digitar texto...</w:delText>
        </w:r>
        <w:bookmarkStart w:id="1261" w:name="_Toc454393871"/>
        <w:bookmarkStart w:id="1262" w:name="_Toc454822947"/>
        <w:bookmarkEnd w:id="1261"/>
        <w:bookmarkEnd w:id="1262"/>
      </w:del>
    </w:p>
    <w:p w14:paraId="706C0E06" w14:textId="4BC8DE3F" w:rsidR="00721529" w:rsidRDefault="00721529" w:rsidP="001C2171">
      <w:pPr>
        <w:pStyle w:val="SubtituloCapitulo"/>
      </w:pPr>
      <w:bookmarkStart w:id="1263" w:name="_Toc454822948"/>
      <w:r>
        <w:t>Moodboard</w:t>
      </w:r>
      <w:bookmarkEnd w:id="1263"/>
    </w:p>
    <w:p w14:paraId="7C6302D3" w14:textId="212341B2" w:rsidR="00721529" w:rsidDel="00A8491C" w:rsidRDefault="00721529" w:rsidP="00EF2153">
      <w:pPr>
        <w:pStyle w:val="TextoNormal"/>
        <w:rPr>
          <w:del w:id="1264" w:author="WILLIAM FRANCISCO LEITE" w:date="2016-06-22T21:52:00Z"/>
        </w:rPr>
      </w:pPr>
      <w:del w:id="1265" w:author="WILLIAM FRANCISCO LEITE" w:date="2016-06-22T21:52:00Z">
        <w:r w:rsidDel="00A8491C">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Default="00A8491C" w:rsidP="00A8474A">
      <w:pPr>
        <w:pStyle w:val="TextoNormal"/>
        <w:rPr>
          <w:ins w:id="1266" w:author="WILLIAM FRANCISCO LEITE" w:date="2016-06-22T21:52:00Z"/>
        </w:rPr>
        <w:pPrChange w:id="1267" w:author="WILLIAM FRANCISCO LEITE" w:date="2016-06-27T21:43:00Z">
          <w:pPr>
            <w:pStyle w:val="TextoNormal"/>
          </w:pPr>
        </w:pPrChange>
      </w:pPr>
      <w:ins w:id="1268" w:author="WILLIAM FRANCISCO LEITE" w:date="2016-06-22T21:52:00Z">
        <w:r w:rsidRPr="00A8491C">
          <w:t>O mood board apóia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28E9789A" w:rsidR="00A8491C" w:rsidRDefault="00A8491C" w:rsidP="00A8474A">
      <w:pPr>
        <w:pStyle w:val="TextoNormal"/>
        <w:rPr>
          <w:ins w:id="1269" w:author="Dogus - William" w:date="2016-06-27T13:58:00Z"/>
        </w:rPr>
        <w:pPrChange w:id="1270" w:author="WILLIAM FRANCISCO LEITE" w:date="2016-06-27T21:43:00Z">
          <w:pPr>
            <w:pStyle w:val="TextoNormal"/>
          </w:pPr>
        </w:pPrChange>
      </w:pPr>
      <w:ins w:id="1271" w:author="WILLIAM FRANCISCO LEITE" w:date="2016-06-22T21:53:00Z">
        <w:r w:rsidRPr="00A8491C">
          <w:t>Essa ferramenta apresenta-se sob a forma de um quadro que combina uma série de referências visuais que apoiam a criação de uma ATMOSFERA do projeto, principalmente em suas etapas iniciais. A própria palavra inglesa “mood” ajuda na compreensão desse instrumento, podendo ser entendida como humor, atmosfera ou mesmo um estado temporário de nossa mente.</w:t>
        </w:r>
        <w:r>
          <w:t xml:space="preserve"> (FACCA</w:t>
        </w:r>
      </w:ins>
      <w:ins w:id="1272" w:author="WILLIAM FRANCISCO LEITE" w:date="2016-06-22T21:54:00Z">
        <w:r>
          <w:t>, 201</w:t>
        </w:r>
      </w:ins>
      <w:ins w:id="1273" w:author="Osnir Estevam" w:date="2016-06-26T15:40:00Z">
        <w:r w:rsidR="0096202F">
          <w:t>2</w:t>
        </w:r>
      </w:ins>
      <w:ins w:id="1274" w:author="WILLIAM FRANCISCO LEITE" w:date="2016-06-22T21:54:00Z">
        <w:del w:id="1275" w:author="Osnir Estevam" w:date="2016-06-26T15:40:00Z">
          <w:r w:rsidDel="0096202F">
            <w:delText>6</w:delText>
          </w:r>
        </w:del>
      </w:ins>
      <w:ins w:id="1276" w:author="WILLIAM FRANCISCO LEITE" w:date="2016-06-22T21:53:00Z">
        <w:r>
          <w:t>)</w:t>
        </w:r>
      </w:ins>
    </w:p>
    <w:p w14:paraId="5A59C059" w14:textId="77777777" w:rsidR="00FE6007" w:rsidRDefault="00FE6007" w:rsidP="00A8474A">
      <w:pPr>
        <w:pStyle w:val="TextoNormal"/>
        <w:pPrChange w:id="1277" w:author="WILLIAM FRANCISCO LEITE" w:date="2016-06-27T21:43:00Z">
          <w:pPr>
            <w:pStyle w:val="TextoNormal"/>
          </w:pPr>
        </w:pPrChange>
      </w:pPr>
    </w:p>
    <w:p w14:paraId="56A9825C" w14:textId="1C5868F5" w:rsidR="00721529" w:rsidRDefault="00721529" w:rsidP="00721529">
      <w:pPr>
        <w:pStyle w:val="SubtituloCapitulo"/>
      </w:pPr>
      <w:bookmarkStart w:id="1278" w:name="_Toc454822949"/>
      <w:r>
        <w:t>StyleGuide</w:t>
      </w:r>
      <w:bookmarkEnd w:id="1278"/>
    </w:p>
    <w:p w14:paraId="031FD7E7" w14:textId="14F399FF" w:rsidR="0058637E" w:rsidRPr="00E32D81" w:rsidRDefault="0058637E" w:rsidP="007F7396">
      <w:pPr>
        <w:ind w:firstLine="720"/>
        <w:rPr>
          <w:ins w:id="1279" w:author="WILLIAM FRANCISCO LEITE" w:date="2016-06-22T21:30:00Z"/>
          <w:b/>
          <w:rPrChange w:id="1280" w:author="Osnir Estevam" w:date="2016-06-26T15:23:00Z">
            <w:rPr>
              <w:ins w:id="1281" w:author="WILLIAM FRANCISCO LEITE" w:date="2016-06-22T21:30:00Z"/>
              <w:b w:val="0"/>
            </w:rPr>
          </w:rPrChange>
        </w:rPr>
        <w:pPrChange w:id="1282" w:author="WILLIAM FRANCISCO LEITE" w:date="2016-06-27T21:46:00Z">
          <w:pPr>
            <w:pStyle w:val="SubtituloCapitulo"/>
          </w:pPr>
        </w:pPrChange>
      </w:pPr>
      <w:ins w:id="1283" w:author="WILLIAM FRANCISCO LEITE" w:date="2016-06-22T21:30:00Z">
        <w:r w:rsidRPr="00B11730">
          <w:t xml:space="preserve">Um dos elementos mais importantes do processo de </w:t>
        </w:r>
        <w:r w:rsidRPr="00D50635">
          <w:t>criação de identidade visual é a elaboração de um documento com informações concretas sobre cores, tipografia, forma, exemplos de uso, taman</w:t>
        </w:r>
        <w:r w:rsidRPr="00EF2153">
          <w:t xml:space="preserve">ho mínimo e área de reserva do logotipo, etc. Este documento, conhecido como Guia de Identidade Visual ou simplesmente Manual da Marca, não se restringe apenas ao aspecto gráfico e pode muitas vezes incluir explicações </w:t>
        </w:r>
        <w:r w:rsidRPr="00E32D81">
          <w:rPr>
            <w:rPrChange w:id="1284" w:author="Osnir Estevam" w:date="2016-06-26T15:21:00Z">
              <w:rPr>
                <w:b w:val="0"/>
              </w:rPr>
            </w:rPrChange>
          </w:rPr>
          <w:t>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exemplos de aplicação, o Guia de Identidade Visual é o que garante a consistência e uniformidade da percepção de uma marca. É o que vai fazer ela ser imediatamente reconhecida como uma entidade.</w:t>
        </w:r>
      </w:ins>
    </w:p>
    <w:p w14:paraId="6088CACE" w14:textId="18C53C4F" w:rsidR="0058637E" w:rsidRPr="00E32D81" w:rsidRDefault="0058637E">
      <w:pPr>
        <w:ind w:firstLine="720"/>
        <w:rPr>
          <w:ins w:id="1285" w:author="WILLIAM FRANCISCO LEITE" w:date="2016-06-22T21:32:00Z"/>
          <w:rPrChange w:id="1286" w:author="Osnir Estevam" w:date="2016-06-26T15:22:00Z">
            <w:rPr>
              <w:ins w:id="1287" w:author="WILLIAM FRANCISCO LEITE" w:date="2016-06-22T21:32:00Z"/>
            </w:rPr>
          </w:rPrChange>
        </w:rPr>
        <w:pPrChange w:id="1288" w:author="Osnir Estevam" w:date="2016-06-26T15:23:00Z">
          <w:pPr>
            <w:pStyle w:val="SubtituloCapitulo"/>
          </w:pPr>
        </w:pPrChange>
      </w:pPr>
      <w:ins w:id="1289" w:author="WILLIAM FRANCISCO LEITE" w:date="2016-06-22T21:30:00Z">
        <w:r w:rsidRPr="00B11730">
          <w:t>Mas estes guias não se restringem ao universo do design. E eles podem ser mais ou menos formais. Uma revist</w:t>
        </w:r>
        <w:r w:rsidRPr="00EF2153">
          <w:t>a ou jornal possui um manual de estilo com padronizações de elementos como tamanho da lauda, ortografia</w:t>
        </w:r>
        <w:r w:rsidRPr="00E32D81">
          <w:rPr>
            <w:rPrChange w:id="1290" w:author="Osnir Estevam" w:date="2016-06-26T15:22:00Z">
              <w:rPr>
                <w:b w:val="0"/>
              </w:rPr>
            </w:rPrChange>
          </w:rPr>
          <w:t>, e estilo geral da redação.</w:t>
        </w:r>
      </w:ins>
    </w:p>
    <w:p w14:paraId="7DA1BFF0" w14:textId="77777777" w:rsidR="0058637E" w:rsidRPr="00E32D81" w:rsidRDefault="0058637E">
      <w:pPr>
        <w:rPr>
          <w:ins w:id="1291" w:author="WILLIAM FRANCISCO LEITE" w:date="2016-06-22T21:30:00Z"/>
          <w:b/>
          <w:rPrChange w:id="1292" w:author="Osnir Estevam" w:date="2016-06-26T15:23:00Z">
            <w:rPr>
              <w:ins w:id="1293" w:author="WILLIAM FRANCISCO LEITE" w:date="2016-06-22T21:30:00Z"/>
              <w:b w:val="0"/>
            </w:rPr>
          </w:rPrChange>
        </w:rPr>
        <w:pPrChange w:id="1294" w:author="Osnir Estevam" w:date="2016-06-26T15:23:00Z">
          <w:pPr>
            <w:pStyle w:val="SubtituloCapitulo"/>
          </w:pPr>
        </w:pPrChange>
      </w:pPr>
    </w:p>
    <w:p w14:paraId="76A37ED8" w14:textId="13468F49" w:rsidR="00E32D81" w:rsidRDefault="0058637E">
      <w:pPr>
        <w:ind w:firstLine="720"/>
        <w:rPr>
          <w:ins w:id="1295" w:author="Osnir Estevam" w:date="2016-06-26T15:24:00Z"/>
        </w:rPr>
        <w:pPrChange w:id="1296" w:author="Osnir Estevam" w:date="2016-06-26T15:24:00Z">
          <w:pPr>
            <w:pStyle w:val="SubtituloCapitulo"/>
          </w:pPr>
        </w:pPrChange>
      </w:pPr>
      <w:ins w:id="1297" w:author="WILLIAM FRANCISCO LEITE" w:date="2016-06-22T21:30:00Z">
        <w:r w:rsidRPr="00B11730">
          <w:lastRenderedPageBreak/>
          <w:t xml:space="preserve">Na moda e no design de interiores é muito comum o uso de mood boards, literalmente quadros de humor. Podem ser organizados </w:t>
        </w:r>
        <w:r w:rsidRPr="00EF2153">
          <w:t>nos mais diferentes meios, de pastas fichário com recortes e colagens, a quadro de cortiça com alfinite</w:t>
        </w:r>
        <w:r w:rsidRPr="00E32D81">
          <w:rPr>
            <w:rPrChange w:id="1298" w:author="Osnir Estevam" w:date="2016-06-26T15:21:00Z">
              <w:rPr>
                <w:b w:val="0"/>
              </w:rPr>
            </w:rPrChange>
          </w:rPr>
          <w:t>s ou boards virtuais no Pinterest. Não importa muito o formato, a idéia aqui é reunir inspirações de cores, texturas, padrões, etc de maneira mais ou menos complexa para ajudar a compor o clima geral do design. Um mood board pode parecer confuso e bagunçado, mas é um guia de estilo a sua maneira.</w:t>
        </w:r>
      </w:ins>
    </w:p>
    <w:p w14:paraId="097082BA" w14:textId="160BB34A" w:rsidR="0058637E" w:rsidRDefault="0058637E">
      <w:pPr>
        <w:ind w:firstLine="720"/>
        <w:rPr>
          <w:ins w:id="1299" w:author="Osnir Estevam" w:date="2016-06-26T15:22:00Z"/>
        </w:rPr>
        <w:pPrChange w:id="1300" w:author="Osnir Estevam" w:date="2016-06-26T15:24:00Z">
          <w:pPr>
            <w:pStyle w:val="SubtituloCapitulo"/>
          </w:pPr>
        </w:pPrChange>
      </w:pPr>
      <w:ins w:id="1301" w:author="WILLIAM FRANCISCO LEITE" w:date="2016-06-22T21:30:00Z">
        <w:r w:rsidRPr="00B11730">
          <w:t>Websites também podem possuir guias de estilo, mas, infelizmente, poucos</w:t>
        </w:r>
      </w:ins>
      <w:ins w:id="1302" w:author="WILLIAM FRANCISCO LEITE" w:date="2016-06-22T21:31:00Z">
        <w:r w:rsidRPr="00D50635">
          <w:t xml:space="preserve"> </w:t>
        </w:r>
      </w:ins>
      <w:ins w:id="1303" w:author="WILLIAM FRANCISCO LEITE" w:date="2016-06-22T21:30:00Z">
        <w:r w:rsidRPr="00936C3E">
          <w:t xml:space="preserve">profissionais incorporam </w:t>
        </w:r>
      </w:ins>
      <w:ins w:id="1304" w:author="WILLIAM FRANCISCO LEITE" w:date="2016-06-22T21:32:00Z">
        <w:r w:rsidRPr="00796AC7">
          <w:t>está</w:t>
        </w:r>
      </w:ins>
      <w:ins w:id="1305" w:author="WILLIAM FRANCISCO LEITE" w:date="2016-06-22T21:30:00Z">
        <w:r w:rsidRPr="00104458">
          <w:t xml:space="preserve"> boa prática no workflow.</w:t>
        </w:r>
      </w:ins>
      <w:ins w:id="1306" w:author="WILLIAM FRANCISCO LEITE" w:date="2016-06-22T21:32:00Z">
        <w:r w:rsidRPr="00EF2153">
          <w:t xml:space="preserve"> (</w:t>
        </w:r>
      </w:ins>
      <w:ins w:id="1307" w:author="WILLIAM FRANCISCO LEITE" w:date="2016-06-22T21:33:00Z">
        <w:r w:rsidRPr="00EF2153">
          <w:t>GUERRATO, 201</w:t>
        </w:r>
      </w:ins>
      <w:ins w:id="1308" w:author="Osnir Estevam" w:date="2016-06-26T15:36:00Z">
        <w:r w:rsidR="002D33DD">
          <w:t>3</w:t>
        </w:r>
      </w:ins>
      <w:ins w:id="1309" w:author="WILLIAM FRANCISCO LEITE" w:date="2016-06-22T21:33:00Z">
        <w:del w:id="1310" w:author="Osnir Estevam" w:date="2016-06-26T15:36:00Z">
          <w:r w:rsidRPr="00B11730" w:rsidDel="002D33DD">
            <w:delText>6</w:delText>
          </w:r>
        </w:del>
      </w:ins>
      <w:ins w:id="1311" w:author="WILLIAM FRANCISCO LEITE" w:date="2016-06-22T21:32:00Z">
        <w:r w:rsidRPr="00D50635">
          <w:t>)</w:t>
        </w:r>
      </w:ins>
    </w:p>
    <w:p w14:paraId="0CEB56BA" w14:textId="77777777" w:rsidR="00E32D81" w:rsidRPr="00B11730" w:rsidRDefault="00E32D81">
      <w:pPr>
        <w:rPr>
          <w:ins w:id="1312" w:author="WILLIAM FRANCISCO LEITE" w:date="2016-06-22T21:31:00Z"/>
        </w:rPr>
        <w:pPrChange w:id="1313" w:author="Osnir Estevam" w:date="2016-06-26T15:21:00Z">
          <w:pPr>
            <w:pStyle w:val="SubtituloCapitulo"/>
          </w:pPr>
        </w:pPrChange>
      </w:pPr>
    </w:p>
    <w:p w14:paraId="3FFAF4CA" w14:textId="3C53DAD5" w:rsidR="00721529" w:rsidDel="00BC4F93" w:rsidRDefault="00721529">
      <w:pPr>
        <w:pStyle w:val="SubtituloCapitulo"/>
        <w:numPr>
          <w:ilvl w:val="0"/>
          <w:numId w:val="0"/>
        </w:numPr>
        <w:ind w:left="792" w:hanging="432"/>
        <w:rPr>
          <w:del w:id="1314" w:author="WILLIAM FRANCISCO LEITE" w:date="2016-06-22T21:17:00Z"/>
        </w:rPr>
        <w:pPrChange w:id="1315" w:author="WILLIAM FRANCISCO LEITE" w:date="2016-06-22T21:31:00Z">
          <w:pPr>
            <w:pStyle w:val="SubtituloCapitulo"/>
          </w:pPr>
        </w:pPrChange>
      </w:pPr>
      <w:del w:id="1316" w:author="WILLIAM FRANCISCO LEITE" w:date="2016-06-22T21:17:00Z">
        <w:r w:rsidDel="00BC4F93">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bookmarkStart w:id="1317" w:name="_Toc454822950"/>
        <w:bookmarkEnd w:id="1317"/>
      </w:del>
    </w:p>
    <w:p w14:paraId="198DBC68" w14:textId="2FE59DF4" w:rsidR="00721529" w:rsidDel="00E32D81" w:rsidRDefault="00721529">
      <w:pPr>
        <w:pStyle w:val="SubtituloCapitulo"/>
        <w:numPr>
          <w:ilvl w:val="0"/>
          <w:numId w:val="0"/>
        </w:numPr>
        <w:ind w:left="360"/>
        <w:rPr>
          <w:del w:id="1318" w:author="Osnir Estevam" w:date="2016-06-26T15:22:00Z"/>
        </w:rPr>
        <w:pPrChange w:id="1319" w:author="WILLIAM FRANCISCO LEITE" w:date="2016-06-22T21:31:00Z">
          <w:pPr>
            <w:pStyle w:val="SubtituloCapitulo"/>
          </w:pPr>
        </w:pPrChange>
      </w:pPr>
      <w:bookmarkStart w:id="1320" w:name="_Toc454822951"/>
      <w:bookmarkEnd w:id="1320"/>
    </w:p>
    <w:p w14:paraId="6D819F25" w14:textId="26B1D6F4" w:rsidR="00721529" w:rsidRDefault="00721529" w:rsidP="00721529">
      <w:pPr>
        <w:pStyle w:val="SubtituloCapitulo"/>
      </w:pPr>
      <w:bookmarkStart w:id="1321" w:name="_Toc454822952"/>
      <w:r>
        <w:t>Story board</w:t>
      </w:r>
      <w:bookmarkEnd w:id="1321"/>
    </w:p>
    <w:p w14:paraId="00222B0E" w14:textId="60678122" w:rsidR="007C3BDE" w:rsidRPr="007C3BDE" w:rsidDel="007F7396" w:rsidRDefault="007C3BDE">
      <w:pPr>
        <w:ind w:firstLine="720"/>
        <w:rPr>
          <w:ins w:id="1322" w:author="Osnir Estevam" w:date="2016-06-26T15:33:00Z"/>
          <w:del w:id="1323" w:author="WILLIAM FRANCISCO LEITE" w:date="2016-06-27T21:46:00Z"/>
          <w:rPrChange w:id="1324" w:author="Osnir Estevam" w:date="2016-06-26T15:33:00Z">
            <w:rPr>
              <w:ins w:id="1325" w:author="Osnir Estevam" w:date="2016-06-26T15:33:00Z"/>
              <w:del w:id="1326" w:author="WILLIAM FRANCISCO LEITE" w:date="2016-06-27T21:46:00Z"/>
            </w:rPr>
          </w:rPrChange>
        </w:rPr>
        <w:pPrChange w:id="1327" w:author="Osnir Estevam" w:date="2016-06-26T15:33:00Z">
          <w:pPr>
            <w:pStyle w:val="SubtituloCapitulo"/>
          </w:pPr>
        </w:pPrChange>
      </w:pPr>
      <w:ins w:id="1328" w:author="Osnir Estevam" w:date="2016-06-26T15:33:00Z">
        <w:r w:rsidRPr="00B11730">
          <w:t xml:space="preserve">O storyboard em sua essência é basicamente um guia visual narrando as principais cenas de uma obra audiovisual. Os storyboards no geral são desenhos rápidos e com </w:t>
        </w:r>
        <w:r w:rsidRPr="00936C3E">
          <w:t>poucos detalhes, sendo o mais objetivo possível. Audiovisual é puro movimento, o storyboard é a chave de ignição deste movimento que é traçado</w:t>
        </w:r>
        <w:r w:rsidRPr="00EF2153">
          <w:t xml:space="preserve"> por linhas e gestos no papel.</w:t>
        </w:r>
      </w:ins>
    </w:p>
    <w:p w14:paraId="39DA6378" w14:textId="77777777" w:rsidR="007C3BDE" w:rsidRPr="007C3BDE" w:rsidRDefault="007C3BDE">
      <w:pPr>
        <w:ind w:firstLine="720"/>
        <w:rPr>
          <w:ins w:id="1329" w:author="Osnir Estevam" w:date="2016-06-26T15:33:00Z"/>
          <w:rPrChange w:id="1330" w:author="Osnir Estevam" w:date="2016-06-26T15:33:00Z">
            <w:rPr>
              <w:ins w:id="1331" w:author="Osnir Estevam" w:date="2016-06-26T15:33:00Z"/>
            </w:rPr>
          </w:rPrChange>
        </w:rPr>
        <w:pPrChange w:id="1332" w:author="Osnir Estevam" w:date="2016-06-26T15:33:00Z">
          <w:pPr>
            <w:pStyle w:val="SubtituloCapitulo"/>
          </w:pPr>
        </w:pPrChange>
      </w:pPr>
    </w:p>
    <w:p w14:paraId="0A26D2F5" w14:textId="7DD1E9B6" w:rsidR="007C3BDE" w:rsidRPr="007C3BDE" w:rsidDel="007F7396" w:rsidRDefault="007C3BDE">
      <w:pPr>
        <w:ind w:firstLine="720"/>
        <w:rPr>
          <w:ins w:id="1333" w:author="Osnir Estevam" w:date="2016-06-26T15:33:00Z"/>
          <w:del w:id="1334" w:author="WILLIAM FRANCISCO LEITE" w:date="2016-06-27T21:46:00Z"/>
          <w:rPrChange w:id="1335" w:author="Osnir Estevam" w:date="2016-06-26T15:33:00Z">
            <w:rPr>
              <w:ins w:id="1336" w:author="Osnir Estevam" w:date="2016-06-26T15:33:00Z"/>
              <w:del w:id="1337" w:author="WILLIAM FRANCISCO LEITE" w:date="2016-06-27T21:46:00Z"/>
            </w:rPr>
          </w:rPrChange>
        </w:rPr>
        <w:pPrChange w:id="1338" w:author="Osnir Estevam" w:date="2016-06-26T15:33:00Z">
          <w:pPr>
            <w:pStyle w:val="SubtituloCapitulo"/>
          </w:pPr>
        </w:pPrChange>
      </w:pPr>
      <w:ins w:id="1339" w:author="Osnir Estevam" w:date="2016-06-26T15:33:00Z">
        <w:r w:rsidRPr="007C3BDE">
          <w:rPr>
            <w:rPrChange w:id="1340" w:author="Osnir Estevam" w:date="2016-06-26T15:33:00Z">
              <w:rPr>
                <w:b w:val="0"/>
              </w:rPr>
            </w:rPrChange>
          </w:rPr>
          <w:t xml:space="preserve">O principal objetivo é transpor as cenas do roteiro para quadros dinâmicos e de fácil visualização. Os desenhos por mais simples que sejam auxiliam a visualizar toda a dinâmica de movimento de câmera ao posicionamento de atores. </w:t>
        </w:r>
      </w:ins>
      <w:ins w:id="1341" w:author="Osnir Estevam" w:date="2016-06-26T15:34:00Z">
        <w:r w:rsidRPr="007C3BDE">
          <w:rPr>
            <w:rPrChange w:id="1342" w:author="Osnir Estevam" w:date="2016-06-26T15:33:00Z">
              <w:rPr>
                <w:b w:val="0"/>
              </w:rPr>
            </w:rPrChange>
          </w:rPr>
          <w:t>Ou seja,</w:t>
        </w:r>
      </w:ins>
      <w:ins w:id="1343" w:author="Osnir Estevam" w:date="2016-06-26T15:33:00Z">
        <w:r w:rsidRPr="007C3BDE">
          <w:rPr>
            <w:rPrChange w:id="1344" w:author="Osnir Estevam" w:date="2016-06-26T15:33:00Z">
              <w:rPr>
                <w:b w:val="0"/>
              </w:rPr>
            </w:rPrChange>
          </w:rPr>
          <w:t xml:space="preserve"> o storyboard é como um mapa que auxilia desde o diretor, atores ao diretor de fotografia.</w:t>
        </w:r>
      </w:ins>
    </w:p>
    <w:p w14:paraId="0E77B322" w14:textId="77777777" w:rsidR="007C3BDE" w:rsidRPr="007C3BDE" w:rsidRDefault="007C3BDE">
      <w:pPr>
        <w:ind w:firstLine="720"/>
        <w:rPr>
          <w:ins w:id="1345" w:author="Osnir Estevam" w:date="2016-06-26T15:33:00Z"/>
          <w:rPrChange w:id="1346" w:author="Osnir Estevam" w:date="2016-06-26T15:33:00Z">
            <w:rPr>
              <w:ins w:id="1347" w:author="Osnir Estevam" w:date="2016-06-26T15:33:00Z"/>
            </w:rPr>
          </w:rPrChange>
        </w:rPr>
        <w:pPrChange w:id="1348" w:author="Osnir Estevam" w:date="2016-06-26T15:33:00Z">
          <w:pPr>
            <w:pStyle w:val="SubtituloCapitulo"/>
          </w:pPr>
        </w:pPrChange>
      </w:pPr>
    </w:p>
    <w:p w14:paraId="20D414E8" w14:textId="18B87359" w:rsidR="00721529" w:rsidRPr="007C3BDE" w:rsidDel="007C3BDE" w:rsidRDefault="007C3BDE">
      <w:pPr>
        <w:ind w:firstLine="720"/>
        <w:rPr>
          <w:del w:id="1349" w:author="Osnir Estevam" w:date="2016-06-26T15:33:00Z"/>
          <w:rPrChange w:id="1350" w:author="Osnir Estevam" w:date="2016-06-26T15:33:00Z">
            <w:rPr>
              <w:del w:id="1351" w:author="Osnir Estevam" w:date="2016-06-26T15:33:00Z"/>
            </w:rPr>
          </w:rPrChange>
        </w:rPr>
        <w:pPrChange w:id="1352" w:author="Osnir Estevam" w:date="2016-06-26T15:33:00Z">
          <w:pPr>
            <w:pStyle w:val="SubtituloCapitulo"/>
          </w:pPr>
        </w:pPrChange>
      </w:pPr>
      <w:ins w:id="1353" w:author="Osnir Estevam" w:date="2016-06-26T15:33:00Z">
        <w:r w:rsidRPr="007C3BDE">
          <w:rPr>
            <w:rPrChange w:id="1354" w:author="Osnir Estevam" w:date="2016-06-26T15:33:00Z">
              <w:rPr>
                <w:b w:val="0"/>
              </w:rPr>
            </w:rPrChange>
          </w:rPr>
          <w:t>O storyboard é utilizado em qualquer mídia audiovisual como filmes, animações 2D ou 3D, videogames, seriados, novelas, comerciais, videoclipes e até em propaganda política. Os storyboards até podem ser utilizados no teatro para o diretor da peça compreender melhor o cenário como também o posicionamento dos atores no palco.</w:t>
        </w:r>
        <w:r w:rsidRPr="007C3BDE" w:rsidDel="007C3BDE">
          <w:rPr>
            <w:rPrChange w:id="1355" w:author="Osnir Estevam" w:date="2016-06-26T15:33:00Z">
              <w:rPr>
                <w:b w:val="0"/>
              </w:rPr>
            </w:rPrChange>
          </w:rPr>
          <w:t xml:space="preserve"> </w:t>
        </w:r>
      </w:ins>
      <w:ins w:id="1356" w:author="Osnir Estevam" w:date="2016-06-26T15:34:00Z">
        <w:r w:rsidRPr="002C5009">
          <w:t>(</w:t>
        </w:r>
      </w:ins>
      <w:ins w:id="1357" w:author="Osnir Estevam" w:date="2016-06-26T15:35:00Z">
        <w:r w:rsidRPr="007C3BDE">
          <w:t>Thot</w:t>
        </w:r>
      </w:ins>
      <w:ins w:id="1358" w:author="Osnir Estevam" w:date="2016-06-26T15:34:00Z">
        <w:r w:rsidR="0098285A">
          <w:t>, 2014</w:t>
        </w:r>
        <w:r w:rsidRPr="002C5009">
          <w:t>)</w:t>
        </w:r>
      </w:ins>
      <w:del w:id="1359" w:author="Osnir Estevam" w:date="2016-06-26T15:33:00Z">
        <w:r w:rsidR="00721529" w:rsidRPr="00B11730" w:rsidDel="007C3BDE">
          <w:delText>Basicamente um story board é um guia visual que narra cenas de uma obra. Geralmente são desenhos rápidos e pouco detalhados, aqui o foco é ser objetivo, os desenhos por mais simples qu</w:delText>
        </w:r>
        <w:r w:rsidR="00721529" w:rsidRPr="00EF2153" w:rsidDel="007C3BDE">
          <w:delText xml:space="preserve">e pareça, auxilia a visualizar toda a </w:delText>
        </w:r>
        <w:r w:rsidR="00824F00" w:rsidRPr="007C3BDE" w:rsidDel="007C3BDE">
          <w:rPr>
            <w:rPrChange w:id="1360" w:author="Osnir Estevam" w:date="2016-06-26T15:33:00Z">
              <w:rPr>
                <w:b w:val="0"/>
              </w:rPr>
            </w:rPrChange>
          </w:rPr>
          <w:delText>movimentação da</w:delText>
        </w:r>
        <w:r w:rsidR="00721529" w:rsidRPr="007C3BDE" w:rsidDel="007C3BDE">
          <w:rPr>
            <w:rPrChange w:id="1361" w:author="Osnir Estevam" w:date="2016-06-26T15:33:00Z">
              <w:rPr>
                <w:b w:val="0"/>
              </w:rPr>
            </w:rPrChange>
          </w:rPr>
          <w:delTex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delText>
        </w:r>
      </w:del>
    </w:p>
    <w:p w14:paraId="0BAFE85D" w14:textId="77777777" w:rsidR="00453293" w:rsidRPr="00A521ED" w:rsidRDefault="00453293">
      <w:pPr>
        <w:ind w:firstLine="720"/>
        <w:pPrChange w:id="1362" w:author="Osnir Estevam" w:date="2016-06-26T15:33:00Z">
          <w:pPr>
            <w:pStyle w:val="SubtituloCapitulo"/>
          </w:pPr>
        </w:pPrChange>
      </w:pPr>
    </w:p>
    <w:p w14:paraId="764DDAF2" w14:textId="77777777" w:rsidR="00CD5B56" w:rsidRDefault="00CD5B56">
      <w:pPr>
        <w:rPr>
          <w:rFonts w:ascii="Times New Roman" w:hAnsi="Times New Roman" w:cs="Times New Roman"/>
          <w:b/>
        </w:rPr>
      </w:pPr>
      <w:r>
        <w:br w:type="page"/>
      </w:r>
    </w:p>
    <w:p w14:paraId="5C47882A" w14:textId="1EC20EF2" w:rsidR="00BF2AD1" w:rsidRDefault="00CD5B56" w:rsidP="00C463EE">
      <w:pPr>
        <w:pStyle w:val="TituloCapitulo"/>
        <w:numPr>
          <w:ilvl w:val="0"/>
          <w:numId w:val="1"/>
        </w:numPr>
      </w:pPr>
      <w:bookmarkStart w:id="1363" w:name="_Toc454822953"/>
      <w:r>
        <w:lastRenderedPageBreak/>
        <w:t>A COTAÇÃO DE PRODUTOS EM ATACADISTAS</w:t>
      </w:r>
      <w:bookmarkEnd w:id="1363"/>
    </w:p>
    <w:p w14:paraId="74C8F342" w14:textId="4769DF1B" w:rsidR="00721529" w:rsidRDefault="001F1004" w:rsidP="00721529">
      <w:pPr>
        <w:pStyle w:val="SubtituloCapitulo"/>
      </w:pPr>
      <w:bookmarkStart w:id="1364" w:name="_Toc454822954"/>
      <w:r>
        <w:t>Detalhamento do Problema (</w:t>
      </w:r>
      <w:r w:rsidR="00830B7A">
        <w:t>com fundamentação teórica</w:t>
      </w:r>
      <w:r>
        <w:t>)</w:t>
      </w:r>
      <w:bookmarkEnd w:id="1364"/>
    </w:p>
    <w:p w14:paraId="56D9E337" w14:textId="77777777" w:rsidR="00721529" w:rsidRPr="00721529" w:rsidRDefault="00721529" w:rsidP="00EF2153">
      <w:pPr>
        <w:pStyle w:val="TextoNormal"/>
      </w:pPr>
      <w:r w:rsidRPr="00721529">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721529" w:rsidRDefault="00721529" w:rsidP="00A8474A">
      <w:pPr>
        <w:pStyle w:val="TextoNormal"/>
        <w:pPrChange w:id="1365" w:author="WILLIAM FRANCISCO LEITE" w:date="2016-06-27T21:43:00Z">
          <w:pPr>
            <w:pStyle w:val="TextoNormal"/>
          </w:pPr>
        </w:pPrChange>
      </w:pPr>
      <w:r w:rsidRPr="00721529">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721529" w:rsidRDefault="00721529" w:rsidP="00A8474A">
      <w:pPr>
        <w:pStyle w:val="TextoNormal"/>
        <w:pPrChange w:id="1366" w:author="WILLIAM FRANCISCO LEITE" w:date="2016-06-27T21:43:00Z">
          <w:pPr>
            <w:pStyle w:val="TextoNormal"/>
          </w:pPr>
        </w:pPrChange>
      </w:pPr>
      <w:r w:rsidRPr="00721529">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721529" w:rsidRDefault="00721529" w:rsidP="00A8474A">
      <w:pPr>
        <w:pStyle w:val="TextoNormal"/>
        <w:pPrChange w:id="1367" w:author="WILLIAM FRANCISCO LEITE" w:date="2016-06-27T21:43:00Z">
          <w:pPr>
            <w:pStyle w:val="TextoNormal"/>
          </w:pPr>
        </w:pPrChange>
      </w:pPr>
      <w:r w:rsidRPr="00721529">
        <w:t>É quase impossível ter acesso as promoções semanais das redes atacadistas, pois em raros casos essas informações estão disponíveis no site ou em folders, existem muitos clientes que planejam suas compras baseadas em promoções para diminuir os custos. Essas informações disponibilizar em real-time poderiam melhorar o poder de decisão na aquisição dos produtos.</w:t>
      </w:r>
    </w:p>
    <w:p w14:paraId="4E1174DB" w14:textId="77777777" w:rsidR="00721529" w:rsidRPr="00721529" w:rsidRDefault="00721529" w:rsidP="00A8474A">
      <w:pPr>
        <w:pStyle w:val="TextoNormal"/>
        <w:pPrChange w:id="1368" w:author="WILLIAM FRANCISCO LEITE" w:date="2016-06-27T21:43:00Z">
          <w:pPr>
            <w:pStyle w:val="TextoNormal"/>
          </w:pPr>
        </w:pPrChange>
      </w:pPr>
      <w:r w:rsidRPr="00721529">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721529" w:rsidRDefault="00721529" w:rsidP="00A8474A">
      <w:pPr>
        <w:pStyle w:val="TextoNormal"/>
        <w:pPrChange w:id="1369" w:author="WILLIAM FRANCISCO LEITE" w:date="2016-06-27T21:43:00Z">
          <w:pPr>
            <w:pStyle w:val="TextoNormal"/>
          </w:pPr>
        </w:pPrChange>
      </w:pPr>
      <w:r w:rsidRPr="00721529">
        <w:t xml:space="preserve">Quando o cliente está dentro do estabelecimento atacadista e decidi adquirir um determinado produto surge uma nova dificuldade, devido as grandes dimensões físicas dos estabelecimentos que comportam diversos corredores e prateleiras, fica </w:t>
      </w:r>
      <w:r w:rsidRPr="00721529">
        <w:lastRenderedPageBreak/>
        <w:t>difícil encontrar produtos específicos e muitas vezes o cliente acaba não encontrando o produto que precisa.</w:t>
      </w:r>
    </w:p>
    <w:p w14:paraId="43A0F490" w14:textId="7DC63E34" w:rsidR="00721529" w:rsidRDefault="00721529" w:rsidP="00A8474A">
      <w:pPr>
        <w:pStyle w:val="TextoNormal"/>
        <w:rPr>
          <w:ins w:id="1370" w:author="WILLIAM FRANCISCO LEITE" w:date="2016-06-27T21:46:00Z"/>
        </w:rPr>
        <w:pPrChange w:id="1371" w:author="WILLIAM FRANCISCO LEITE" w:date="2016-06-27T21:43:00Z">
          <w:pPr/>
        </w:pPrChange>
      </w:pPr>
      <w:r w:rsidRPr="00721529">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78FFEEB0" w14:textId="77777777" w:rsidR="007F7396" w:rsidRDefault="007F7396" w:rsidP="00A8474A">
      <w:pPr>
        <w:pStyle w:val="TextoNormal"/>
        <w:pPrChange w:id="1372" w:author="WILLIAM FRANCISCO LEITE" w:date="2016-06-27T21:43:00Z">
          <w:pPr>
            <w:pStyle w:val="TextoNormal"/>
          </w:pPr>
        </w:pPrChange>
      </w:pPr>
    </w:p>
    <w:p w14:paraId="0AC09D01" w14:textId="14D94660" w:rsidR="00830B7A" w:rsidRDefault="001F1004" w:rsidP="00830B7A">
      <w:pPr>
        <w:pStyle w:val="SubtituloCapitulo"/>
      </w:pPr>
      <w:bookmarkStart w:id="1373" w:name="_Toc454822955"/>
      <w:r>
        <w:t>Detalhamento da Solução (</w:t>
      </w:r>
      <w:r w:rsidR="00830B7A">
        <w:t>com fundamentação teórica</w:t>
      </w:r>
      <w:r>
        <w:t>)</w:t>
      </w:r>
      <w:bookmarkEnd w:id="1373"/>
    </w:p>
    <w:p w14:paraId="71B1938C" w14:textId="48A63440" w:rsidR="00721529" w:rsidRDefault="00721529" w:rsidP="00EF2153">
      <w:pPr>
        <w:pStyle w:val="TextoNormal"/>
      </w:pPr>
      <w: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Default="00721529" w:rsidP="00A8474A">
      <w:pPr>
        <w:pStyle w:val="TextoNormal"/>
        <w:pPrChange w:id="1374" w:author="WILLIAM FRANCISCO LEITE" w:date="2016-06-27T21:43:00Z">
          <w:pPr>
            <w:pStyle w:val="TextoNormal"/>
          </w:pPr>
        </w:pPrChange>
      </w:pPr>
      <w: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Default="00721529" w:rsidP="00A8474A">
      <w:pPr>
        <w:pStyle w:val="TextoNormal"/>
        <w:pPrChange w:id="1375" w:author="WILLIAM FRANCISCO LEITE" w:date="2016-06-27T21:43:00Z">
          <w:pPr>
            <w:pStyle w:val="TextoNormal"/>
          </w:pPr>
        </w:pPrChange>
      </w:pPr>
      <w: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Default="00721529" w:rsidP="00A8474A">
      <w:pPr>
        <w:pStyle w:val="TextoNormal"/>
        <w:pPrChange w:id="1376" w:author="WILLIAM FRANCISCO LEITE" w:date="2016-06-27T21:43:00Z">
          <w:pPr>
            <w:pStyle w:val="TextoNormal"/>
          </w:pPr>
        </w:pPrChange>
      </w:pPr>
      <w:r>
        <w:t>As informações disponíveis no banco de dados poderão ser consumidas de maneira organizada e padronizada através da utilização de uma API (Application Programming Interface). Essa solução tem como objetivo disponibilizar recursos para serem consumidos via protocolo HTTP, retornando dados no formato JSON (JavaScript Object Notation) que podem ser consumidos por diversas plataformas de desenvolvimento.</w:t>
      </w:r>
    </w:p>
    <w:p w14:paraId="2EE3ABCB" w14:textId="153278BE" w:rsidR="00721529" w:rsidRDefault="00721529" w:rsidP="00A8474A">
      <w:pPr>
        <w:pStyle w:val="TextoNormal"/>
        <w:pPrChange w:id="1377" w:author="WILLIAM FRANCISCO LEITE" w:date="2016-06-27T21:43:00Z">
          <w:pPr>
            <w:pStyle w:val="TextoNormal"/>
          </w:pPr>
        </w:pPrChange>
      </w:pPr>
      <w:r>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Default="00721529" w:rsidP="00A8474A">
      <w:pPr>
        <w:pStyle w:val="TextoNormal"/>
        <w:pPrChange w:id="1378" w:author="WILLIAM FRANCISCO LEITE" w:date="2016-06-27T21:43:00Z">
          <w:pPr>
            <w:pStyle w:val="TextoNormal"/>
          </w:pPr>
        </w:pPrChange>
      </w:pPr>
      <w:r>
        <w:lastRenderedPageBreak/>
        <w:t>A API deve encapsular todas as regras de negócio e práticas de segurança fornecendo apenas recursos para pesquisar localização das redes atacadistas, pesquisa e cotação de produtos, retornando dados formatados em real-time após requisição ser enviada pela aplicação desenvolvida por terceiros.</w:t>
      </w:r>
    </w:p>
    <w:p w14:paraId="517EB2F9" w14:textId="74BA1966" w:rsidR="00721529" w:rsidRDefault="00721529" w:rsidP="00A8474A">
      <w:pPr>
        <w:pStyle w:val="TextoNormal"/>
        <w:pPrChange w:id="1379" w:author="WILLIAM FRANCISCO LEITE" w:date="2016-06-27T21:43:00Z">
          <w:pPr>
            <w:pStyle w:val="TextoNormal"/>
          </w:pPr>
        </w:pPrChange>
      </w:pPr>
      <w:r>
        <w:t>Com as informações centralizadas em uma base de dados única, as pesquisas de produtos e cotações de preços tendem a ser menos custosas, deixando o retorno dos dados mais ágeis para aplicações que estejam consumindo os recursos da API. As informações dos produtos sendo atualizadas diariamente e a API retornando os dados em tempo real o cliente tem maior poder de decisão para escolher o estabelecimento atacadista que possui o melhor custo benefício para aquisição dos produtos.</w:t>
      </w:r>
    </w:p>
    <w:p w14:paraId="2D0B7FEC" w14:textId="00582A98" w:rsidR="00721529" w:rsidRDefault="00721529" w:rsidP="00A8474A">
      <w:pPr>
        <w:pStyle w:val="TextoNormal"/>
        <w:rPr>
          <w:ins w:id="1380" w:author="WILLIAM FRANCISCO LEITE" w:date="2016-06-27T19:22:00Z"/>
        </w:rPr>
        <w:pPrChange w:id="1381" w:author="WILLIAM FRANCISCO LEITE" w:date="2016-06-27T21:43:00Z">
          <w:pPr>
            <w:pStyle w:val="TextoNormal"/>
          </w:pPr>
        </w:pPrChange>
      </w:pPr>
      <w:r>
        <w:t>As redes atacadistas conveniadas que possuírem grande diversidade de produtos e preços competitivos podem se destacar nas pesquisas e cotações realizadas na API, os atacadistas que lançam promoções frequentes também podem aumentar o fluxo de consumidores.</w:t>
      </w:r>
      <w:r>
        <w:cr/>
      </w:r>
    </w:p>
    <w:p w14:paraId="4504301E" w14:textId="60952FE8" w:rsidR="004C4886" w:rsidRPr="004C4886" w:rsidRDefault="004C4886" w:rsidP="004C4886">
      <w:pPr>
        <w:pStyle w:val="SubtituloCapitulo"/>
        <w:rPr>
          <w:ins w:id="1382" w:author="WILLIAM FRANCISCO LEITE" w:date="2016-06-27T19:22:00Z"/>
          <w:rPrChange w:id="1383" w:author="WILLIAM FRANCISCO LEITE" w:date="2016-06-27T19:22:00Z">
            <w:rPr>
              <w:ins w:id="1384" w:author="WILLIAM FRANCISCO LEITE" w:date="2016-06-27T19:22:00Z"/>
              <w:noProof/>
              <w:lang w:val="en-US"/>
            </w:rPr>
          </w:rPrChange>
        </w:rPr>
        <w:pPrChange w:id="1385" w:author="WILLIAM FRANCISCO LEITE" w:date="2016-06-27T19:22:00Z">
          <w:pPr>
            <w:pStyle w:val="Legenda"/>
            <w:jc w:val="center"/>
          </w:pPr>
        </w:pPrChange>
      </w:pPr>
      <w:bookmarkStart w:id="1386" w:name="_Toc454822956"/>
      <w:ins w:id="1387" w:author="WILLIAM FRANCISCO LEITE" w:date="2016-06-27T19:22:00Z">
        <w:r w:rsidRPr="004C4886">
          <w:rPr>
            <w:rPrChange w:id="1388" w:author="WILLIAM FRANCISCO LEITE" w:date="2016-06-27T19:22:00Z">
              <w:rPr>
                <w:lang w:val="en-US"/>
              </w:rPr>
            </w:rPrChange>
          </w:rPr>
          <w:t>BPM (Business Process Model)</w:t>
        </w:r>
        <w:bookmarkEnd w:id="1386"/>
      </w:ins>
    </w:p>
    <w:p w14:paraId="39586E8E" w14:textId="0D5237B9" w:rsidR="0014526E" w:rsidRDefault="001B43C8" w:rsidP="00EF2153">
      <w:pPr>
        <w:pStyle w:val="TextoNormal"/>
        <w:rPr>
          <w:ins w:id="1389" w:author="WILLIAM FRANCISCO LEITE" w:date="2016-06-27T19:40:00Z"/>
        </w:rPr>
      </w:pPr>
      <w:ins w:id="1390" w:author="WILLIAM FRANCISCO LEITE" w:date="2016-06-27T19:23:00Z">
        <w:r>
          <w:t>O Business Process Model demonstra o fluxo dos processos</w:t>
        </w:r>
      </w:ins>
      <w:ins w:id="1391" w:author="WILLIAM FRANCISCO LEITE" w:date="2016-06-27T19:32:00Z">
        <w:r>
          <w:t xml:space="preserve"> e validaç</w:t>
        </w:r>
      </w:ins>
      <w:ins w:id="1392" w:author="WILLIAM FRANCISCO LEITE" w:date="2016-06-27T19:33:00Z">
        <w:r>
          <w:t>ões</w:t>
        </w:r>
      </w:ins>
      <w:ins w:id="1393" w:author="WILLIAM FRANCISCO LEITE" w:date="2016-06-27T19:23:00Z">
        <w:r w:rsidR="0014526E">
          <w:t xml:space="preserve"> envolvida</w:t>
        </w:r>
        <w:r>
          <w:t xml:space="preserve">s em </w:t>
        </w:r>
      </w:ins>
      <w:ins w:id="1394" w:author="WILLIAM FRANCISCO LEITE" w:date="2016-06-27T19:33:00Z">
        <w:r>
          <w:t>todas as</w:t>
        </w:r>
      </w:ins>
      <w:ins w:id="1395" w:author="WILLIAM FRANCISCO LEITE" w:date="2016-06-27T19:23:00Z">
        <w:r>
          <w:t xml:space="preserve"> requisiç</w:t>
        </w:r>
      </w:ins>
      <w:ins w:id="1396" w:author="WILLIAM FRANCISCO LEITE" w:date="2016-06-27T19:33:00Z">
        <w:r>
          <w:t>ões que forem enviadas para API</w:t>
        </w:r>
      </w:ins>
      <w:ins w:id="1397" w:author="WILLIAM FRANCISCO LEITE" w:date="2016-06-27T20:00:00Z">
        <w:r w:rsidR="00B51698">
          <w:t xml:space="preserve">, como exemplo </w:t>
        </w:r>
      </w:ins>
      <w:ins w:id="1398" w:author="WILLIAM FRANCISCO LEITE" w:date="2016-06-27T20:01:00Z">
        <w:r w:rsidR="00B51698">
          <w:t xml:space="preserve">um site (cliente) </w:t>
        </w:r>
      </w:ins>
      <w:ins w:id="1399" w:author="WILLIAM FRANCISCO LEITE" w:date="2016-06-27T20:00:00Z">
        <w:r w:rsidR="00B51698">
          <w:t>est</w:t>
        </w:r>
      </w:ins>
      <w:ins w:id="1400" w:author="WILLIAM FRANCISCO LEITE" w:date="2016-06-27T20:01:00Z">
        <w:r w:rsidR="00B51698">
          <w:t>á enviando uma requisição para API processar uma consulta</w:t>
        </w:r>
      </w:ins>
      <w:ins w:id="1401" w:author="WILLIAM FRANCISCO LEITE" w:date="2016-06-27T19:33:00Z">
        <w:r>
          <w:t xml:space="preserve">. </w:t>
        </w:r>
      </w:ins>
    </w:p>
    <w:p w14:paraId="38523691" w14:textId="249283B7" w:rsidR="004C4886" w:rsidRDefault="00B51698" w:rsidP="00A8474A">
      <w:pPr>
        <w:pStyle w:val="TextoNormal"/>
        <w:rPr>
          <w:ins w:id="1402" w:author="WILLIAM FRANCISCO LEITE" w:date="2016-06-27T19:38:00Z"/>
        </w:rPr>
        <w:pPrChange w:id="1403" w:author="WILLIAM FRANCISCO LEITE" w:date="2016-06-27T21:43:00Z">
          <w:pPr>
            <w:pStyle w:val="TextoNormal"/>
          </w:pPr>
        </w:pPrChange>
      </w:pPr>
      <w:ins w:id="1404" w:author="WILLIAM FRANCISCO LEITE" w:date="2016-06-27T20:02:00Z">
        <w:r>
          <w:t>Por</w:t>
        </w:r>
      </w:ins>
      <w:ins w:id="1405" w:author="WILLIAM FRANCISCO LEITE" w:date="2016-06-27T19:41:00Z">
        <w:r w:rsidR="0014526E">
          <w:t xml:space="preserve"> segurança </w:t>
        </w:r>
      </w:ins>
      <w:ins w:id="1406" w:author="WILLIAM FRANCISCO LEITE" w:date="2016-06-27T19:42:00Z">
        <w:r w:rsidR="0014526E">
          <w:t>e</w:t>
        </w:r>
      </w:ins>
      <w:ins w:id="1407" w:author="WILLIAM FRANCISCO LEITE" w:date="2016-06-27T19:35:00Z">
        <w:r w:rsidR="001B43C8">
          <w:t xml:space="preserve">m </w:t>
        </w:r>
      </w:ins>
      <w:ins w:id="1408" w:author="WILLIAM FRANCISCO LEITE" w:date="2016-06-27T19:34:00Z">
        <w:r w:rsidR="001B43C8">
          <w:t>todas as requisições</w:t>
        </w:r>
      </w:ins>
      <w:ins w:id="1409" w:author="WILLIAM FRANCISCO LEITE" w:date="2016-06-27T19:48:00Z">
        <w:r w:rsidR="0014526E">
          <w:t xml:space="preserve"> para consumo da API</w:t>
        </w:r>
      </w:ins>
      <w:ins w:id="1410" w:author="WILLIAM FRANCISCO LEITE" w:date="2016-06-27T19:34:00Z">
        <w:r w:rsidR="001B43C8">
          <w:t xml:space="preserve"> deverá</w:t>
        </w:r>
      </w:ins>
      <w:ins w:id="1411" w:author="WILLIAM FRANCISCO LEITE" w:date="2016-06-27T19:35:00Z">
        <w:r w:rsidR="001B43C8">
          <w:t xml:space="preserve"> ser</w:t>
        </w:r>
      </w:ins>
      <w:ins w:id="1412" w:author="WILLIAM FRANCISCO LEITE" w:date="2016-06-27T19:34:00Z">
        <w:r w:rsidR="001B43C8">
          <w:t xml:space="preserve"> enviado o token para autenticação do cliente, </w:t>
        </w:r>
      </w:ins>
      <w:ins w:id="1413" w:author="WILLIAM FRANCISCO LEITE" w:date="2016-06-27T19:48:00Z">
        <w:r w:rsidR="0014526E">
          <w:t>essa prática é necessária pois</w:t>
        </w:r>
      </w:ins>
      <w:ins w:id="1414" w:author="WILLIAM FRANCISCO LEITE" w:date="2016-06-27T19:34:00Z">
        <w:r w:rsidR="001B43C8">
          <w:t xml:space="preserve"> o protocolo HTTP </w:t>
        </w:r>
      </w:ins>
      <w:ins w:id="1415" w:author="WILLIAM FRANCISCO LEITE" w:date="2016-06-27T19:36:00Z">
        <w:r w:rsidR="001B43C8">
          <w:t>é stateless e não guarda estado ou session de autenticaç</w:t>
        </w:r>
        <w:r w:rsidR="00D5044D">
          <w:t>ão. C</w:t>
        </w:r>
        <w:r w:rsidR="0014526E">
          <w:t>aso o token n</w:t>
        </w:r>
      </w:ins>
      <w:ins w:id="1416" w:author="WILLIAM FRANCISCO LEITE" w:date="2016-06-27T19:45:00Z">
        <w:r w:rsidR="0014526E">
          <w:t xml:space="preserve">ão seja válido será retornado uma mensagem </w:t>
        </w:r>
      </w:ins>
      <w:ins w:id="1417" w:author="WILLIAM FRANCISCO LEITE" w:date="2016-06-27T19:47:00Z">
        <w:r w:rsidR="0014526E">
          <w:t>informando que o usuário é inválido e</w:t>
        </w:r>
      </w:ins>
      <w:ins w:id="1418" w:author="WILLIAM FRANCISCO LEITE" w:date="2016-06-27T19:49:00Z">
        <w:r w:rsidR="00D5044D">
          <w:t xml:space="preserve"> será finalizado o</w:t>
        </w:r>
      </w:ins>
      <w:ins w:id="1419" w:author="WILLIAM FRANCISCO LEITE" w:date="2016-06-27T19:47:00Z">
        <w:r w:rsidR="0014526E">
          <w:t xml:space="preserve"> fluxo da requisiç</w:t>
        </w:r>
      </w:ins>
      <w:ins w:id="1420" w:author="WILLIAM FRANCISCO LEITE" w:date="2016-06-27T19:48:00Z">
        <w:r w:rsidR="00D5044D">
          <w:t>ão</w:t>
        </w:r>
        <w:r w:rsidR="0014526E">
          <w:t>.</w:t>
        </w:r>
      </w:ins>
    </w:p>
    <w:p w14:paraId="1659000C" w14:textId="6454DDE1" w:rsidR="0014526E" w:rsidRDefault="0014526E" w:rsidP="00A8474A">
      <w:pPr>
        <w:pStyle w:val="TextoNormal"/>
        <w:rPr>
          <w:ins w:id="1421" w:author="WILLIAM FRANCISCO LEITE" w:date="2016-06-27T19:36:00Z"/>
        </w:rPr>
        <w:pPrChange w:id="1422" w:author="WILLIAM FRANCISCO LEITE" w:date="2016-06-27T21:43:00Z">
          <w:pPr>
            <w:pStyle w:val="TextoNormal"/>
          </w:pPr>
        </w:pPrChange>
      </w:pPr>
      <w:ins w:id="1423" w:author="WILLIAM FRANCISCO LEITE" w:date="2016-06-27T19:42:00Z">
        <w:r>
          <w:t xml:space="preserve">Após validar o token do cliente o processo seguinte </w:t>
        </w:r>
      </w:ins>
      <w:ins w:id="1424" w:author="WILLIAM FRANCISCO LEITE" w:date="2016-06-27T19:44:00Z">
        <w:r>
          <w:t xml:space="preserve">é validar se </w:t>
        </w:r>
      </w:ins>
      <w:ins w:id="1425" w:author="WILLIAM FRANCISCO LEITE" w:date="2016-06-27T19:51:00Z">
        <w:r w:rsidR="006E2F55">
          <w:t>a quantidade d</w:t>
        </w:r>
      </w:ins>
      <w:ins w:id="1426" w:author="WILLIAM FRANCISCO LEITE" w:date="2016-06-27T19:44:00Z">
        <w:r>
          <w:t>os parâmetros</w:t>
        </w:r>
      </w:ins>
      <w:ins w:id="1427" w:author="WILLIAM FRANCISCO LEITE" w:date="2016-06-27T19:52:00Z">
        <w:r w:rsidR="006E2F55">
          <w:t xml:space="preserve"> e o formato dos valores</w:t>
        </w:r>
      </w:ins>
      <w:ins w:id="1428" w:author="WILLIAM FRANCISCO LEITE" w:date="2016-06-27T19:44:00Z">
        <w:r>
          <w:t xml:space="preserve"> enviados estão de acordo com o </w:t>
        </w:r>
      </w:ins>
      <w:ins w:id="1429" w:author="WILLIAM FRANCISCO LEITE" w:date="2016-06-27T19:47:00Z">
        <w:r>
          <w:t>padrão esperado</w:t>
        </w:r>
      </w:ins>
      <w:ins w:id="1430" w:author="WILLIAM FRANCISCO LEITE" w:date="2016-06-27T19:44:00Z">
        <w:r>
          <w:t xml:space="preserve"> pela API</w:t>
        </w:r>
      </w:ins>
      <w:ins w:id="1431" w:author="WILLIAM FRANCISCO LEITE" w:date="2016-06-27T19:47:00Z">
        <w:r>
          <w:t>, caso n</w:t>
        </w:r>
        <w:r w:rsidR="006E2F55">
          <w:t>ão seja v</w:t>
        </w:r>
      </w:ins>
      <w:ins w:id="1432" w:author="WILLIAM FRANCISCO LEITE" w:date="2016-06-27T19:50:00Z">
        <w:r w:rsidR="006E2F55">
          <w:t>ali</w:t>
        </w:r>
      </w:ins>
      <w:ins w:id="1433" w:author="WILLIAM FRANCISCO LEITE" w:date="2016-06-27T19:52:00Z">
        <w:r w:rsidR="006E2F55">
          <w:t>da</w:t>
        </w:r>
      </w:ins>
      <w:ins w:id="1434" w:author="WILLIAM FRANCISCO LEITE" w:date="2016-06-27T19:50:00Z">
        <w:r w:rsidR="006E2F55">
          <w:t xml:space="preserve">do </w:t>
        </w:r>
      </w:ins>
      <w:ins w:id="1435" w:author="WILLIAM FRANCISCO LEITE" w:date="2016-06-27T19:53:00Z">
        <w:r w:rsidR="006E2F55">
          <w:t>será</w:t>
        </w:r>
      </w:ins>
      <w:ins w:id="1436" w:author="WILLIAM FRANCISCO LEITE" w:date="2016-06-27T19:50:00Z">
        <w:r w:rsidR="006E2F55">
          <w:t xml:space="preserve"> </w:t>
        </w:r>
      </w:ins>
      <w:ins w:id="1437" w:author="WILLIAM FRANCISCO LEITE" w:date="2016-06-27T19:51:00Z">
        <w:r w:rsidR="006E2F55">
          <w:t>retornada</w:t>
        </w:r>
      </w:ins>
      <w:ins w:id="1438" w:author="WILLIAM FRANCISCO LEITE" w:date="2016-06-27T19:50:00Z">
        <w:r w:rsidR="006E2F55">
          <w:t xml:space="preserve"> uma mensagem</w:t>
        </w:r>
      </w:ins>
      <w:ins w:id="1439" w:author="WILLIAM FRANCISCO LEITE" w:date="2016-06-27T19:51:00Z">
        <w:r w:rsidR="006E2F55">
          <w:t xml:space="preserve"> informando o erro no formato dos parâmetros</w:t>
        </w:r>
      </w:ins>
      <w:ins w:id="1440" w:author="WILLIAM FRANCISCO LEITE" w:date="2016-06-27T19:53:00Z">
        <w:r w:rsidR="002D75D8">
          <w:t xml:space="preserve"> e finalizado o fluxo da requisição</w:t>
        </w:r>
      </w:ins>
      <w:ins w:id="1441" w:author="WILLIAM FRANCISCO LEITE" w:date="2016-06-27T19:51:00Z">
        <w:r w:rsidR="006E2F55">
          <w:t>.</w:t>
        </w:r>
      </w:ins>
    </w:p>
    <w:p w14:paraId="2DED45EE" w14:textId="3927A3E0" w:rsidR="001B43C8" w:rsidRDefault="001A4F06" w:rsidP="00A8474A">
      <w:pPr>
        <w:pStyle w:val="TextoNormal"/>
        <w:rPr>
          <w:ins w:id="1442" w:author="WILLIAM FRANCISCO LEITE" w:date="2016-06-27T19:56:00Z"/>
        </w:rPr>
        <w:pPrChange w:id="1443" w:author="WILLIAM FRANCISCO LEITE" w:date="2016-06-27T21:43:00Z">
          <w:pPr>
            <w:pStyle w:val="TextoNormal"/>
          </w:pPr>
        </w:pPrChange>
      </w:pPr>
      <w:ins w:id="1444" w:author="WILLIAM FRANCISCO LEITE" w:date="2016-06-27T19:53:00Z">
        <w:r>
          <w:t>Se o token</w:t>
        </w:r>
      </w:ins>
      <w:ins w:id="1445" w:author="WILLIAM FRANCISCO LEITE" w:date="2016-06-27T19:54:00Z">
        <w:r>
          <w:t xml:space="preserve"> do cliente</w:t>
        </w:r>
      </w:ins>
      <w:ins w:id="1446" w:author="WILLIAM FRANCISCO LEITE" w:date="2016-06-27T19:53:00Z">
        <w:r>
          <w:t xml:space="preserve"> for v</w:t>
        </w:r>
      </w:ins>
      <w:ins w:id="1447" w:author="WILLIAM FRANCISCO LEITE" w:date="2016-06-27T19:54:00Z">
        <w:r>
          <w:t>álido e os parâmetros enviados forem validados, o pr</w:t>
        </w:r>
        <w:r w:rsidR="004B239B">
          <w:t>óximo</w:t>
        </w:r>
        <w:r>
          <w:t xml:space="preserve"> passo é verificar o recurso solicitado</w:t>
        </w:r>
      </w:ins>
      <w:ins w:id="1448" w:author="WILLIAM FRANCISCO LEITE" w:date="2016-06-27T19:56:00Z">
        <w:r w:rsidR="004B239B">
          <w:t>, executar a consulta</w:t>
        </w:r>
      </w:ins>
      <w:ins w:id="1449" w:author="WILLIAM FRANCISCO LEITE" w:date="2016-06-27T19:54:00Z">
        <w:r>
          <w:t xml:space="preserve"> e</w:t>
        </w:r>
      </w:ins>
      <w:ins w:id="1450" w:author="WILLIAM FRANCISCO LEITE" w:date="2016-06-27T19:56:00Z">
        <w:r w:rsidR="004B239B">
          <w:t xml:space="preserve"> retornar os dados no formato JSON através da requisição</w:t>
        </w:r>
        <w:r w:rsidR="00EB1A0F">
          <w:t xml:space="preserve"> HTTP.</w:t>
        </w:r>
      </w:ins>
    </w:p>
    <w:p w14:paraId="362EB6CD" w14:textId="43EDAF0F" w:rsidR="00EB1A0F" w:rsidDel="00EB1A0F" w:rsidRDefault="00C245FB" w:rsidP="00A8474A">
      <w:pPr>
        <w:pStyle w:val="TextoNormal"/>
        <w:rPr>
          <w:ins w:id="1451" w:author="Dogus - William" w:date="2016-06-27T14:02:00Z"/>
          <w:del w:id="1452" w:author="WILLIAM FRANCISCO LEITE" w:date="2016-06-27T19:58:00Z"/>
        </w:rPr>
        <w:pPrChange w:id="1453" w:author="WILLIAM FRANCISCO LEITE" w:date="2016-06-27T21:43:00Z">
          <w:pPr>
            <w:pStyle w:val="TextoNormal"/>
          </w:pPr>
        </w:pPrChange>
      </w:pPr>
      <w:ins w:id="1454" w:author="WILLIAM FRANCISCO LEITE" w:date="2016-06-27T21:24:00Z">
        <w:r>
          <w:rPr>
            <w:noProof/>
          </w:rPr>
          <w:lastRenderedPageBreak/>
          <mc:AlternateContent>
            <mc:Choice Requires="wps">
              <w:drawing>
                <wp:anchor distT="0" distB="0" distL="114300" distR="114300" simplePos="0" relativeHeight="251681792" behindDoc="0" locked="0" layoutInCell="1" allowOverlap="1" wp14:anchorId="6B26B3E5" wp14:editId="79A8C789">
                  <wp:simplePos x="0" y="0"/>
                  <wp:positionH relativeFrom="column">
                    <wp:posOffset>-180975</wp:posOffset>
                  </wp:positionH>
                  <wp:positionV relativeFrom="paragraph">
                    <wp:posOffset>2948940</wp:posOffset>
                  </wp:positionV>
                  <wp:extent cx="5760720" cy="635"/>
                  <wp:effectExtent l="0" t="0" r="0" b="0"/>
                  <wp:wrapSquare wrapText="bothSides"/>
                  <wp:docPr id="30" name="Caixa de texto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DB2D6F" w14:textId="77777777" w:rsidR="00CB353A" w:rsidRPr="00E37594" w:rsidRDefault="00CB353A" w:rsidP="00C245FB">
                              <w:pPr>
                                <w:pStyle w:val="Legenda"/>
                                <w:rPr>
                                  <w:noProof/>
                                </w:rPr>
                                <w:pPrChange w:id="1455" w:author="WILLIAM FRANCISCO LEITE" w:date="2016-06-27T21:25:00Z">
                                  <w:pPr>
                                    <w:pStyle w:val="TextoNormal"/>
                                  </w:pPr>
                                </w:pPrChange>
                              </w:pPr>
                              <w:ins w:id="1456" w:author="Dogus - William" w:date="2016-06-27T14:02:00Z">
                                <w:r>
                                  <w:t>Fonte: Autoria Própria</w:t>
                                </w:r>
                              </w:ins>
                              <w:ins w:id="1457"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6B3E5" id="Caixa de texto 30" o:spid="_x0000_s1027" type="#_x0000_t202" style="position:absolute;left:0;text-align:left;margin-left:-14.25pt;margin-top:232.2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" stroked="f">
                  <v:textbox style="mso-fit-shape-to-text:t" inset="0,0,0,0">
                    <w:txbxContent>
                      <w:p w14:paraId="6BDB2D6F" w14:textId="77777777" w:rsidR="00CB353A" w:rsidRPr="00E37594" w:rsidRDefault="00CB353A" w:rsidP="00C245FB">
                        <w:pPr>
                          <w:pStyle w:val="Legenda"/>
                          <w:rPr>
                            <w:noProof/>
                          </w:rPr>
                          <w:pPrChange w:id="1458" w:author="WILLIAM FRANCISCO LEITE" w:date="2016-06-27T21:25:00Z">
                            <w:pPr>
                              <w:pStyle w:val="TextoNormal"/>
                            </w:pPr>
                          </w:pPrChange>
                        </w:pPr>
                        <w:ins w:id="1459" w:author="Dogus - William" w:date="2016-06-27T14:02:00Z">
                          <w:r>
                            <w:t>Fonte: Autoria Própria</w:t>
                          </w:r>
                        </w:ins>
                        <w:ins w:id="1460" w:author="Dogus - William" w:date="2016-06-27T14:19:00Z">
                          <w:r>
                            <w:t xml:space="preserve"> (2016)</w:t>
                          </w:r>
                        </w:ins>
                      </w:p>
                    </w:txbxContent>
                  </v:textbox>
                  <w10:wrap type="square"/>
                </v:shape>
              </w:pict>
            </mc:Fallback>
          </mc:AlternateContent>
        </w:r>
      </w:ins>
      <w:r>
        <w:rPr>
          <w:noProof/>
        </w:rPr>
        <w:drawing>
          <wp:anchor distT="114300" distB="114300" distL="114300" distR="114300" simplePos="0" relativeHeight="251664384" behindDoc="0" locked="0" layoutInCell="0" hidden="0" allowOverlap="1" wp14:anchorId="75489B21" wp14:editId="5AFBC21D">
            <wp:simplePos x="0" y="0"/>
            <wp:positionH relativeFrom="margin">
              <wp:posOffset>-174625</wp:posOffset>
            </wp:positionH>
            <wp:positionV relativeFrom="paragraph">
              <wp:posOffset>1034415</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ins w:id="1461" w:author="Osnir Estevam" w:date="2016-06-25T20:06:00Z">
        <w:r>
          <w:rPr>
            <w:noProof/>
          </w:rPr>
          <mc:AlternateContent>
            <mc:Choice Requires="wps">
              <w:drawing>
                <wp:anchor distT="0" distB="0" distL="114300" distR="114300" simplePos="0" relativeHeight="251677696" behindDoc="0" locked="0" layoutInCell="1" allowOverlap="1" wp14:anchorId="6ABD9D38" wp14:editId="0752A961">
                  <wp:simplePos x="0" y="0"/>
                  <wp:positionH relativeFrom="column">
                    <wp:posOffset>-176530</wp:posOffset>
                  </wp:positionH>
                  <wp:positionV relativeFrom="paragraph">
                    <wp:posOffset>801370</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6DA1B98D" w:rsidR="00CB353A" w:rsidRPr="00A5658A" w:rsidRDefault="00CB353A" w:rsidP="00A8474A">
                              <w:pPr>
                                <w:pStyle w:val="Legenda"/>
                                <w:spacing w:after="120"/>
                                <w:jc w:val="left"/>
                                <w:rPr>
                                  <w:noProof/>
                                  <w:lang w:val="en-US"/>
                                  <w:rPrChange w:id="1462" w:author="Osnir Estevam" w:date="2016-06-25T20:06:00Z">
                                    <w:rPr>
                                      <w:noProof/>
                                    </w:rPr>
                                  </w:rPrChange>
                                </w:rPr>
                              </w:pPr>
                              <w:bookmarkStart w:id="1463" w:name="_Toc454825127"/>
                              <w:ins w:id="1464" w:author="Osnir Estevam" w:date="2016-06-25T20:06:00Z">
                                <w:r w:rsidRPr="00B11730">
                                  <w:rPr>
                                    <w:lang w:val="en-US"/>
                                    <w:rPrChange w:id="1465" w:author="William" w:date="2016-06-26T18:09:00Z">
                                      <w:rPr/>
                                    </w:rPrChange>
                                  </w:rPr>
                                  <w:t>Figura</w:t>
                                </w:r>
                                <w:r w:rsidRPr="00A5658A">
                                  <w:rPr>
                                    <w:lang w:val="en-US"/>
                                    <w:rPrChange w:id="1466" w:author="Osnir Estevam" w:date="2016-06-25T20:06:00Z">
                                      <w:rPr/>
                                    </w:rPrChange>
                                  </w:rPr>
                                  <w:t xml:space="preserve"> </w:t>
                                </w:r>
                              </w:ins>
                              <w:ins w:id="1467" w:author="Dogus - William" w:date="2016-06-27T13:52:00Z">
                                <w:r>
                                  <w:rPr>
                                    <w:lang w:val="en-US"/>
                                  </w:rPr>
                                  <w:fldChar w:fldCharType="begin"/>
                                </w:r>
                                <w:r>
                                  <w:rPr>
                                    <w:lang w:val="en-US"/>
                                  </w:rPr>
                                  <w:instrText xml:space="preserve"> SEQ Figura \* ARABIC </w:instrText>
                                </w:r>
                              </w:ins>
                              <w:r>
                                <w:rPr>
                                  <w:lang w:val="en-US"/>
                                </w:rPr>
                                <w:fldChar w:fldCharType="separate"/>
                              </w:r>
                              <w:ins w:id="1468" w:author="Dogus - William" w:date="2016-06-27T13:52:00Z">
                                <w:r>
                                  <w:rPr>
                                    <w:noProof/>
                                    <w:lang w:val="en-US"/>
                                  </w:rPr>
                                  <w:t>7</w:t>
                                </w:r>
                                <w:r>
                                  <w:rPr>
                                    <w:lang w:val="en-US"/>
                                  </w:rPr>
                                  <w:fldChar w:fldCharType="end"/>
                                </w:r>
                              </w:ins>
                              <w:ins w:id="1469" w:author="William" w:date="2016-06-26T18:41:00Z">
                                <w:del w:id="1470" w:author="Dogus - William" w:date="2016-06-27T13:52:00Z">
                                  <w:r w:rsidDel="00A67559">
                                    <w:rPr>
                                      <w:lang w:val="en-US"/>
                                    </w:rPr>
                                    <w:fldChar w:fldCharType="begin"/>
                                  </w:r>
                                  <w:r w:rsidDel="00A67559">
                                    <w:rPr>
                                      <w:lang w:val="en-US"/>
                                    </w:rPr>
                                    <w:delInstrText xml:space="preserve"> SEQ Figura \* ARABIC </w:delInstrText>
                                  </w:r>
                                </w:del>
                              </w:ins>
                              <w:del w:id="1471" w:author="Dogus - William" w:date="2016-06-27T13:52:00Z">
                                <w:r w:rsidDel="00A67559">
                                  <w:rPr>
                                    <w:lang w:val="en-US"/>
                                  </w:rPr>
                                  <w:fldChar w:fldCharType="separate"/>
                                </w:r>
                              </w:del>
                              <w:ins w:id="1472" w:author="William" w:date="2016-06-26T18:41:00Z">
                                <w:del w:id="1473" w:author="Dogus - William" w:date="2016-06-27T13:52:00Z">
                                  <w:r w:rsidDel="00A67559">
                                    <w:rPr>
                                      <w:noProof/>
                                      <w:lang w:val="en-US"/>
                                    </w:rPr>
                                    <w:delText>5</w:delText>
                                  </w:r>
                                  <w:r w:rsidDel="00A67559">
                                    <w:rPr>
                                      <w:lang w:val="en-US"/>
                                    </w:rPr>
                                    <w:fldChar w:fldCharType="end"/>
                                  </w:r>
                                </w:del>
                              </w:ins>
                              <w:ins w:id="1474" w:author="Osnir Estevam" w:date="2016-06-25T20:06:00Z">
                                <w:del w:id="1475" w:author="William" w:date="2016-06-26T18:37:00Z">
                                  <w:r w:rsidDel="00D50635">
                                    <w:fldChar w:fldCharType="begin"/>
                                  </w:r>
                                  <w:r w:rsidRPr="00A5658A" w:rsidDel="00D50635">
                                    <w:rPr>
                                      <w:lang w:val="en-US"/>
                                      <w:rPrChange w:id="1476" w:author="Osnir Estevam" w:date="2016-06-25T20:06:00Z">
                                        <w:rPr/>
                                      </w:rPrChange>
                                    </w:rPr>
                                    <w:delInstrText xml:space="preserve"> SEQ Figura \* ARABIC </w:delInstrText>
                                  </w:r>
                                </w:del>
                              </w:ins>
                              <w:del w:id="1477" w:author="William" w:date="2016-06-26T18:37:00Z">
                                <w:r w:rsidDel="00D50635">
                                  <w:fldChar w:fldCharType="separate"/>
                                </w:r>
                              </w:del>
                              <w:ins w:id="1478" w:author="Osnir Estevam" w:date="2016-06-25T20:06:00Z">
                                <w:del w:id="1479" w:author="William" w:date="2016-06-26T18:37:00Z">
                                  <w:r w:rsidRPr="00A5658A" w:rsidDel="00D50635">
                                    <w:rPr>
                                      <w:noProof/>
                                      <w:lang w:val="en-US"/>
                                      <w:rPrChange w:id="1480" w:author="Osnir Estevam" w:date="2016-06-25T20:06:00Z">
                                        <w:rPr>
                                          <w:noProof/>
                                        </w:rPr>
                                      </w:rPrChange>
                                    </w:rPr>
                                    <w:delText>3</w:delText>
                                  </w:r>
                                  <w:r w:rsidDel="00D50635">
                                    <w:fldChar w:fldCharType="end"/>
                                  </w:r>
                                </w:del>
                                <w:r w:rsidRPr="00A5658A">
                                  <w:rPr>
                                    <w:lang w:val="en-US"/>
                                    <w:rPrChange w:id="1481" w:author="Osnir Estevam" w:date="2016-06-25T20:06:00Z">
                                      <w:rPr/>
                                    </w:rPrChange>
                                  </w:rPr>
                                  <w:t xml:space="preserve"> - BPM (Business Process Model)</w:t>
                                </w:r>
                              </w:ins>
                              <w:bookmarkEnd w:id="14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D9D38" id="Caixa de Texto 23" o:spid="_x0000_s1028" type="#_x0000_t202" style="position:absolute;left:0;text-align:left;margin-left:-13.9pt;margin-top:63.1pt;width:453.6pt;height:19.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Zu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" stroked="f">
                  <v:textbox inset="0,0,0,0">
                    <w:txbxContent>
                      <w:p w14:paraId="3E0DFD8D" w14:textId="6DA1B98D" w:rsidR="00CB353A" w:rsidRPr="00A5658A" w:rsidRDefault="00CB353A" w:rsidP="00A8474A">
                        <w:pPr>
                          <w:pStyle w:val="Legenda"/>
                          <w:spacing w:after="120"/>
                          <w:jc w:val="left"/>
                          <w:rPr>
                            <w:noProof/>
                            <w:lang w:val="en-US"/>
                            <w:rPrChange w:id="1482" w:author="Osnir Estevam" w:date="2016-06-25T20:06:00Z">
                              <w:rPr>
                                <w:noProof/>
                              </w:rPr>
                            </w:rPrChange>
                          </w:rPr>
                        </w:pPr>
                        <w:bookmarkStart w:id="1483" w:name="_Toc454825127"/>
                        <w:ins w:id="1484" w:author="Osnir Estevam" w:date="2016-06-25T20:06:00Z">
                          <w:r w:rsidRPr="00B11730">
                            <w:rPr>
                              <w:lang w:val="en-US"/>
                              <w:rPrChange w:id="1485" w:author="William" w:date="2016-06-26T18:09:00Z">
                                <w:rPr/>
                              </w:rPrChange>
                            </w:rPr>
                            <w:t>Figura</w:t>
                          </w:r>
                          <w:r w:rsidRPr="00A5658A">
                            <w:rPr>
                              <w:lang w:val="en-US"/>
                              <w:rPrChange w:id="1486" w:author="Osnir Estevam" w:date="2016-06-25T20:06:00Z">
                                <w:rPr/>
                              </w:rPrChange>
                            </w:rPr>
                            <w:t xml:space="preserve"> </w:t>
                          </w:r>
                        </w:ins>
                        <w:ins w:id="1487" w:author="Dogus - William" w:date="2016-06-27T13:52:00Z">
                          <w:r>
                            <w:rPr>
                              <w:lang w:val="en-US"/>
                            </w:rPr>
                            <w:fldChar w:fldCharType="begin"/>
                          </w:r>
                          <w:r>
                            <w:rPr>
                              <w:lang w:val="en-US"/>
                            </w:rPr>
                            <w:instrText xml:space="preserve"> SEQ Figura \* ARABIC </w:instrText>
                          </w:r>
                        </w:ins>
                        <w:r>
                          <w:rPr>
                            <w:lang w:val="en-US"/>
                          </w:rPr>
                          <w:fldChar w:fldCharType="separate"/>
                        </w:r>
                        <w:ins w:id="1488" w:author="Dogus - William" w:date="2016-06-27T13:52:00Z">
                          <w:r>
                            <w:rPr>
                              <w:noProof/>
                              <w:lang w:val="en-US"/>
                            </w:rPr>
                            <w:t>7</w:t>
                          </w:r>
                          <w:r>
                            <w:rPr>
                              <w:lang w:val="en-US"/>
                            </w:rPr>
                            <w:fldChar w:fldCharType="end"/>
                          </w:r>
                        </w:ins>
                        <w:ins w:id="1489" w:author="William" w:date="2016-06-26T18:41:00Z">
                          <w:del w:id="1490" w:author="Dogus - William" w:date="2016-06-27T13:52:00Z">
                            <w:r w:rsidDel="00A67559">
                              <w:rPr>
                                <w:lang w:val="en-US"/>
                              </w:rPr>
                              <w:fldChar w:fldCharType="begin"/>
                            </w:r>
                            <w:r w:rsidDel="00A67559">
                              <w:rPr>
                                <w:lang w:val="en-US"/>
                              </w:rPr>
                              <w:delInstrText xml:space="preserve"> SEQ Figura \* ARABIC </w:delInstrText>
                            </w:r>
                          </w:del>
                        </w:ins>
                        <w:del w:id="1491" w:author="Dogus - William" w:date="2016-06-27T13:52:00Z">
                          <w:r w:rsidDel="00A67559">
                            <w:rPr>
                              <w:lang w:val="en-US"/>
                            </w:rPr>
                            <w:fldChar w:fldCharType="separate"/>
                          </w:r>
                        </w:del>
                        <w:ins w:id="1492" w:author="William" w:date="2016-06-26T18:41:00Z">
                          <w:del w:id="1493" w:author="Dogus - William" w:date="2016-06-27T13:52:00Z">
                            <w:r w:rsidDel="00A67559">
                              <w:rPr>
                                <w:noProof/>
                                <w:lang w:val="en-US"/>
                              </w:rPr>
                              <w:delText>5</w:delText>
                            </w:r>
                            <w:r w:rsidDel="00A67559">
                              <w:rPr>
                                <w:lang w:val="en-US"/>
                              </w:rPr>
                              <w:fldChar w:fldCharType="end"/>
                            </w:r>
                          </w:del>
                        </w:ins>
                        <w:ins w:id="1494" w:author="Osnir Estevam" w:date="2016-06-25T20:06:00Z">
                          <w:del w:id="1495" w:author="William" w:date="2016-06-26T18:37:00Z">
                            <w:r w:rsidDel="00D50635">
                              <w:fldChar w:fldCharType="begin"/>
                            </w:r>
                            <w:r w:rsidRPr="00A5658A" w:rsidDel="00D50635">
                              <w:rPr>
                                <w:lang w:val="en-US"/>
                                <w:rPrChange w:id="1496" w:author="Osnir Estevam" w:date="2016-06-25T20:06:00Z">
                                  <w:rPr/>
                                </w:rPrChange>
                              </w:rPr>
                              <w:delInstrText xml:space="preserve"> SEQ Figura \* ARABIC </w:delInstrText>
                            </w:r>
                          </w:del>
                        </w:ins>
                        <w:del w:id="1497" w:author="William" w:date="2016-06-26T18:37:00Z">
                          <w:r w:rsidDel="00D50635">
                            <w:fldChar w:fldCharType="separate"/>
                          </w:r>
                        </w:del>
                        <w:ins w:id="1498" w:author="Osnir Estevam" w:date="2016-06-25T20:06:00Z">
                          <w:del w:id="1499" w:author="William" w:date="2016-06-26T18:37:00Z">
                            <w:r w:rsidRPr="00A5658A" w:rsidDel="00D50635">
                              <w:rPr>
                                <w:noProof/>
                                <w:lang w:val="en-US"/>
                                <w:rPrChange w:id="1500" w:author="Osnir Estevam" w:date="2016-06-25T20:06:00Z">
                                  <w:rPr>
                                    <w:noProof/>
                                  </w:rPr>
                                </w:rPrChange>
                              </w:rPr>
                              <w:delText>3</w:delText>
                            </w:r>
                            <w:r w:rsidDel="00D50635">
                              <w:fldChar w:fldCharType="end"/>
                            </w:r>
                          </w:del>
                          <w:r w:rsidRPr="00A5658A">
                            <w:rPr>
                              <w:lang w:val="en-US"/>
                              <w:rPrChange w:id="1501" w:author="Osnir Estevam" w:date="2016-06-25T20:06:00Z">
                                <w:rPr/>
                              </w:rPrChange>
                            </w:rPr>
                            <w:t xml:space="preserve"> - BPM (Business Process Model)</w:t>
                          </w:r>
                        </w:ins>
                        <w:bookmarkEnd w:id="1483"/>
                      </w:p>
                    </w:txbxContent>
                  </v:textbox>
                  <w10:wrap type="square"/>
                </v:shape>
              </w:pict>
            </mc:Fallback>
          </mc:AlternateContent>
        </w:r>
      </w:ins>
      <w:ins w:id="1502" w:author="WILLIAM FRANCISCO LEITE" w:date="2016-06-27T19:57:00Z">
        <w:r w:rsidR="00786539">
          <w:t>A</w:t>
        </w:r>
        <w:r w:rsidR="00EB1A0F">
          <w:t>plicação do cliente verifica se houve retorno de dados, cas</w:t>
        </w:r>
      </w:ins>
      <w:ins w:id="1503" w:author="WILLIAM FRANCISCO LEITE" w:date="2016-06-27T19:58:00Z">
        <w:r w:rsidR="00EB1A0F">
          <w:t xml:space="preserve">o exista conteúdo </w:t>
        </w:r>
      </w:ins>
      <w:ins w:id="1504" w:author="WILLIAM FRANCISCO LEITE" w:date="2016-06-27T19:59:00Z">
        <w:r w:rsidR="00786539">
          <w:t xml:space="preserve">esses dados </w:t>
        </w:r>
      </w:ins>
      <w:ins w:id="1505" w:author="WILLIAM FRANCISCO LEITE" w:date="2016-06-27T19:58:00Z">
        <w:r w:rsidR="00EB1A0F">
          <w:t>ser</w:t>
        </w:r>
      </w:ins>
      <w:ins w:id="1506" w:author="WILLIAM FRANCISCO LEITE" w:date="2016-06-27T19:59:00Z">
        <w:r w:rsidR="00786539">
          <w:t>ão</w:t>
        </w:r>
      </w:ins>
      <w:ins w:id="1507" w:author="WILLIAM FRANCISCO LEITE" w:date="2016-06-27T19:58:00Z">
        <w:r w:rsidR="00EB1A0F">
          <w:t xml:space="preserve"> renderizado</w:t>
        </w:r>
      </w:ins>
      <w:ins w:id="1508" w:author="WILLIAM FRANCISCO LEITE" w:date="2016-06-27T20:00:00Z">
        <w:r w:rsidR="00786539">
          <w:t>s</w:t>
        </w:r>
      </w:ins>
      <w:ins w:id="1509" w:author="WILLIAM FRANCISCO LEITE" w:date="2016-06-27T19:58:00Z">
        <w:r w:rsidR="00EB1A0F">
          <w:t xml:space="preserve"> </w:t>
        </w:r>
      </w:ins>
      <w:ins w:id="1510" w:author="WILLIAM FRANCISCO LEITE" w:date="2016-06-27T20:00:00Z">
        <w:r w:rsidR="00786539">
          <w:t xml:space="preserve">no </w:t>
        </w:r>
      </w:ins>
      <w:ins w:id="1511" w:author="WILLIAM FRANCISCO LEITE" w:date="2016-06-27T19:58:00Z">
        <w:r w:rsidR="00EB1A0F">
          <w:t>dispositivo</w:t>
        </w:r>
        <w:r w:rsidR="00841D65">
          <w:t xml:space="preserve"> e finaliza o fluxo da requisiç</w:t>
        </w:r>
      </w:ins>
      <w:ins w:id="1512" w:author="WILLIAM FRANCISCO LEITE" w:date="2016-06-27T20:00:00Z">
        <w:r w:rsidR="00841D65">
          <w:t>ão.</w:t>
        </w:r>
      </w:ins>
    </w:p>
    <w:p w14:paraId="14222DF7" w14:textId="4B996BB2" w:rsidR="0089460F" w:rsidDel="00EB1A0F" w:rsidRDefault="0089460F" w:rsidP="00A8474A">
      <w:pPr>
        <w:pStyle w:val="TextoNormal"/>
        <w:rPr>
          <w:ins w:id="1513" w:author="Dogus - William" w:date="2016-06-27T14:02:00Z"/>
          <w:del w:id="1514" w:author="WILLIAM FRANCISCO LEITE" w:date="2016-06-27T19:58:00Z"/>
        </w:rPr>
        <w:pPrChange w:id="1515" w:author="WILLIAM FRANCISCO LEITE" w:date="2016-06-27T21:43:00Z">
          <w:pPr>
            <w:pStyle w:val="TextoNormal"/>
          </w:pPr>
        </w:pPrChange>
      </w:pPr>
    </w:p>
    <w:p w14:paraId="7DE033EF" w14:textId="7E6E8266" w:rsidR="0089460F" w:rsidDel="00EB1A0F" w:rsidRDefault="0089460F" w:rsidP="00A8474A">
      <w:pPr>
        <w:pStyle w:val="TextoNormal"/>
        <w:rPr>
          <w:ins w:id="1516" w:author="Dogus - William" w:date="2016-06-27T14:02:00Z"/>
          <w:del w:id="1517" w:author="WILLIAM FRANCISCO LEITE" w:date="2016-06-27T19:58:00Z"/>
        </w:rPr>
        <w:pPrChange w:id="1518" w:author="WILLIAM FRANCISCO LEITE" w:date="2016-06-27T21:43:00Z">
          <w:pPr>
            <w:pStyle w:val="TextoNormal"/>
          </w:pPr>
        </w:pPrChange>
      </w:pPr>
    </w:p>
    <w:p w14:paraId="1D354BAA" w14:textId="1E7CB54B" w:rsidR="0089460F" w:rsidDel="0075222B" w:rsidRDefault="0089460F" w:rsidP="00A8474A">
      <w:pPr>
        <w:pStyle w:val="TextoNormal"/>
        <w:rPr>
          <w:ins w:id="1519" w:author="Dogus - William" w:date="2016-06-27T14:02:00Z"/>
          <w:del w:id="1520" w:author="WILLIAM FRANCISCO LEITE" w:date="2016-06-27T19:59:00Z"/>
        </w:rPr>
        <w:pPrChange w:id="1521" w:author="WILLIAM FRANCISCO LEITE" w:date="2016-06-27T21:43:00Z">
          <w:pPr>
            <w:pStyle w:val="TextoNormal"/>
          </w:pPr>
        </w:pPrChange>
      </w:pPr>
    </w:p>
    <w:p w14:paraId="20A48BB5" w14:textId="5990ED84" w:rsidR="0089460F" w:rsidRDefault="0089460F" w:rsidP="00A8474A">
      <w:pPr>
        <w:pStyle w:val="TextoNormal"/>
        <w:rPr>
          <w:ins w:id="1522" w:author="Dogus - William" w:date="2016-06-27T14:02:00Z"/>
        </w:rPr>
        <w:pPrChange w:id="1523" w:author="WILLIAM FRANCISCO LEITE" w:date="2016-06-27T21:43:00Z">
          <w:pPr>
            <w:pStyle w:val="TextoNormal"/>
          </w:pPr>
        </w:pPrChange>
      </w:pPr>
    </w:p>
    <w:p w14:paraId="63905526" w14:textId="1B270B6A" w:rsidR="0089460F" w:rsidRDefault="0089460F" w:rsidP="00A8474A">
      <w:pPr>
        <w:pStyle w:val="TextoNormal"/>
        <w:pPrChange w:id="1524" w:author="WILLIAM FRANCISCO LEITE" w:date="2016-06-27T21:43:00Z">
          <w:pPr>
            <w:pStyle w:val="TextoNormal"/>
          </w:pPr>
        </w:pPrChange>
      </w:pPr>
    </w:p>
    <w:p w14:paraId="005066AE" w14:textId="1C96A2AB" w:rsidR="0089460F" w:rsidRDefault="00022B60" w:rsidP="00A8474A">
      <w:pPr>
        <w:pStyle w:val="TextoNormal"/>
        <w:rPr>
          <w:ins w:id="1525" w:author="Dogus - William" w:date="2016-06-27T14:02:00Z"/>
        </w:rPr>
        <w:pPrChange w:id="1526" w:author="WILLIAM FRANCISCO LEITE" w:date="2016-06-27T21:43:00Z">
          <w:pPr>
            <w:pStyle w:val="TextoNormal"/>
          </w:pPr>
        </w:pPrChange>
      </w:pPr>
      <w:ins w:id="1527" w:author="Dogus - William" w:date="2016-06-27T14:02:00Z">
        <w:del w:id="1528" w:author="WILLIAM FRANCISCO LEITE" w:date="2016-06-27T21:24:00Z">
          <w:r w:rsidDel="00C245FB">
            <w:rPr>
              <w:noProof/>
            </w:rPr>
            <mc:AlternateContent>
              <mc:Choice Requires="wps">
                <w:drawing>
                  <wp:anchor distT="0" distB="0" distL="114300" distR="114300" simplePos="0" relativeHeight="251657216" behindDoc="0" locked="0" layoutInCell="1" allowOverlap="1" wp14:anchorId="52D8F7E0" wp14:editId="0938B5B9">
                    <wp:simplePos x="0" y="0"/>
                    <wp:positionH relativeFrom="column">
                      <wp:posOffset>-165100</wp:posOffset>
                    </wp:positionH>
                    <wp:positionV relativeFrom="paragraph">
                      <wp:posOffset>1805940</wp:posOffset>
                    </wp:positionV>
                    <wp:extent cx="5760720" cy="635"/>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FB8D884" w14:textId="3BAEB911" w:rsidR="00CB353A" w:rsidRPr="00E37594" w:rsidRDefault="00CB353A">
                                <w:pPr>
                                  <w:pStyle w:val="Legenda"/>
                                  <w:jc w:val="center"/>
                                  <w:rPr>
                                    <w:noProof/>
                                  </w:rPr>
                                  <w:pPrChange w:id="1529" w:author="Dogus - William" w:date="2016-06-27T14:03:00Z">
                                    <w:pPr>
                                      <w:pStyle w:val="TextoNormal"/>
                                    </w:pPr>
                                  </w:pPrChange>
                                </w:pPr>
                                <w:ins w:id="1530" w:author="Dogus - William" w:date="2016-06-27T14:02:00Z">
                                  <w:r>
                                    <w:t>Fonte: Autoria Própria</w:t>
                                  </w:r>
                                </w:ins>
                                <w:ins w:id="1531"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8F7E0" id="Caixa de texto 28" o:spid="_x0000_s1029" type="#_x0000_t202" style="position:absolute;left:0;text-align:left;margin-left:-13pt;margin-top:142.2pt;width:453.6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" stroked="f">
                    <v:textbox style="mso-fit-shape-to-text:t" inset="0,0,0,0">
                      <w:txbxContent>
                        <w:p w14:paraId="4FB8D884" w14:textId="3BAEB911" w:rsidR="00CB353A" w:rsidRPr="00E37594" w:rsidRDefault="00CB353A">
                          <w:pPr>
                            <w:pStyle w:val="Legenda"/>
                            <w:jc w:val="center"/>
                            <w:rPr>
                              <w:noProof/>
                            </w:rPr>
                            <w:pPrChange w:id="1532" w:author="Dogus - William" w:date="2016-06-27T14:03:00Z">
                              <w:pPr>
                                <w:pStyle w:val="TextoNormal"/>
                              </w:pPr>
                            </w:pPrChange>
                          </w:pPr>
                          <w:ins w:id="1533" w:author="Dogus - William" w:date="2016-06-27T14:02:00Z">
                            <w:r>
                              <w:t>Fonte: Autoria Própria</w:t>
                            </w:r>
                          </w:ins>
                          <w:ins w:id="1534" w:author="Dogus - William" w:date="2016-06-27T14:19:00Z">
                            <w:r>
                              <w:t xml:space="preserve"> (2016)</w:t>
                            </w:r>
                          </w:ins>
                        </w:p>
                      </w:txbxContent>
                    </v:textbox>
                    <w10:wrap type="square"/>
                  </v:shape>
                </w:pict>
              </mc:Fallback>
            </mc:AlternateContent>
          </w:r>
        </w:del>
      </w:ins>
    </w:p>
    <w:p w14:paraId="4847BF5B" w14:textId="487365E0" w:rsidR="001315C0" w:rsidDel="00022B60" w:rsidRDefault="00A5658A" w:rsidP="00A8474A">
      <w:pPr>
        <w:pStyle w:val="TextoNormal"/>
        <w:rPr>
          <w:del w:id="1535" w:author="Dogus - William" w:date="2016-06-27T14:02:00Z"/>
        </w:rPr>
        <w:pPrChange w:id="1536" w:author="WILLIAM FRANCISCO LEITE" w:date="2016-06-27T21:43:00Z">
          <w:pPr>
            <w:pStyle w:val="TextoNormal"/>
          </w:pPr>
        </w:pPrChange>
      </w:pPr>
      <w:del w:id="1537" w:author="Dogus - William" w:date="2016-06-27T14:01:00Z">
        <w:r w:rsidDel="0089460F">
          <w:rPr>
            <w:noProof/>
          </w:rPr>
          <mc:AlternateContent>
            <mc:Choice Requires="wps">
              <w:drawing>
                <wp:anchor distT="0" distB="0" distL="114300" distR="114300" simplePos="0" relativeHeight="251669504" behindDoc="0" locked="0" layoutInCell="1" allowOverlap="1" wp14:anchorId="0AB8197A" wp14:editId="5FA0389F">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CB353A" w:rsidRDefault="00CB353A" w:rsidP="00A5658A">
                              <w:pPr>
                                <w:pStyle w:val="Legenda"/>
                                <w:rPr>
                                  <w:ins w:id="1538" w:author="Osnir Estevam" w:date="2016-06-25T20:08:00Z"/>
                                </w:rPr>
                              </w:pPr>
                              <w:ins w:id="1539" w:author="Osnir Estevam" w:date="2016-06-25T20:08:00Z">
                                <w:r>
                                  <w:t>Fonte: FULANO (20XX)</w:t>
                                </w:r>
                              </w:ins>
                            </w:p>
                            <w:p w14:paraId="08307DFE" w14:textId="78DB3E10" w:rsidR="00CB353A" w:rsidRPr="00753065" w:rsidRDefault="00CB353A" w:rsidP="00414756">
                              <w:pPr>
                                <w:pStyle w:val="Legenda"/>
                                <w:jc w:val="center"/>
                                <w:rPr>
                                  <w:noProof/>
                                  <w:color w:val="000000"/>
                                  <w:sz w:val="24"/>
                                  <w:szCs w:val="20"/>
                                  <w:lang w:val="en-US"/>
                                  <w:rPrChange w:id="1540" w:author="Osnir Estevam" w:date="2016-06-25T18:35:00Z">
                                    <w:rPr>
                                      <w:noProof/>
                                      <w:color w:val="000000"/>
                                      <w:sz w:val="24"/>
                                      <w:szCs w:val="20"/>
                                    </w:rPr>
                                  </w:rPrChange>
                                </w:rPr>
                              </w:pPr>
                              <w:del w:id="1541" w:author="Osnir Estevam" w:date="2016-06-25T20:06:00Z">
                                <w:r w:rsidRPr="00753065" w:rsidDel="00A5658A">
                                  <w:rPr>
                                    <w:lang w:val="en-US"/>
                                    <w:rPrChange w:id="1542" w:author="Osnir Estevam" w:date="2016-06-25T18:35:00Z">
                                      <w:rPr/>
                                    </w:rPrChange>
                                  </w:rPr>
                                  <w:delText xml:space="preserve">Figura </w:delText>
                                </w:r>
                              </w:del>
                              <w:del w:id="1543" w:author="Osnir Estevam" w:date="2016-06-25T19:00:00Z">
                                <w:r w:rsidDel="004F557E">
                                  <w:fldChar w:fldCharType="begin"/>
                                </w:r>
                                <w:r w:rsidRPr="00753065" w:rsidDel="004F557E">
                                  <w:rPr>
                                    <w:lang w:val="en-US"/>
                                    <w:rPrChange w:id="1544" w:author="Osnir Estevam" w:date="2016-06-25T18:35:00Z">
                                      <w:rPr/>
                                    </w:rPrChange>
                                  </w:rPr>
                                  <w:delInstrText xml:space="preserve"> SEQ Figura \* ARABIC </w:delInstrText>
                                </w:r>
                                <w:r w:rsidDel="004F557E">
                                  <w:fldChar w:fldCharType="separate"/>
                                </w:r>
                                <w:r w:rsidRPr="00753065" w:rsidDel="004F557E">
                                  <w:rPr>
                                    <w:noProof/>
                                    <w:lang w:val="en-US"/>
                                    <w:rPrChange w:id="1545" w:author="Osnir Estevam" w:date="2016-06-25T18:35:00Z">
                                      <w:rPr>
                                        <w:noProof/>
                                      </w:rPr>
                                    </w:rPrChange>
                                  </w:rPr>
                                  <w:delText>4</w:delText>
                                </w:r>
                                <w:r w:rsidDel="004F557E">
                                  <w:rPr>
                                    <w:noProof/>
                                  </w:rPr>
                                  <w:fldChar w:fldCharType="end"/>
                                </w:r>
                              </w:del>
                              <w:del w:id="1546" w:author="Osnir Estevam" w:date="2016-06-25T20:06:00Z">
                                <w:r w:rsidRPr="00753065" w:rsidDel="00A5658A">
                                  <w:rPr>
                                    <w:lang w:val="en-US"/>
                                    <w:rPrChange w:id="1547"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8197A" id="Caixa de texto 18" o:spid="_x0000_s1030" type="#_x0000_t202" style="position:absolute;left:0;text-align:left;margin-left:-12.4pt;margin-top:198.65pt;width:453.6pt;height:13.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" stroked="f">
                  <v:textbox inset="0,0,0,0">
                    <w:txbxContent>
                      <w:p w14:paraId="28A30565" w14:textId="77777777" w:rsidR="00CB353A" w:rsidRDefault="00CB353A" w:rsidP="00A5658A">
                        <w:pPr>
                          <w:pStyle w:val="Legenda"/>
                          <w:rPr>
                            <w:ins w:id="1548" w:author="Osnir Estevam" w:date="2016-06-25T20:08:00Z"/>
                          </w:rPr>
                        </w:pPr>
                        <w:ins w:id="1549" w:author="Osnir Estevam" w:date="2016-06-25T20:08:00Z">
                          <w:r>
                            <w:t>Fonte: FULANO (20XX)</w:t>
                          </w:r>
                        </w:ins>
                      </w:p>
                      <w:p w14:paraId="08307DFE" w14:textId="78DB3E10" w:rsidR="00CB353A" w:rsidRPr="00753065" w:rsidRDefault="00CB353A" w:rsidP="00414756">
                        <w:pPr>
                          <w:pStyle w:val="Legenda"/>
                          <w:jc w:val="center"/>
                          <w:rPr>
                            <w:noProof/>
                            <w:color w:val="000000"/>
                            <w:sz w:val="24"/>
                            <w:szCs w:val="20"/>
                            <w:lang w:val="en-US"/>
                            <w:rPrChange w:id="1550" w:author="Osnir Estevam" w:date="2016-06-25T18:35:00Z">
                              <w:rPr>
                                <w:noProof/>
                                <w:color w:val="000000"/>
                                <w:sz w:val="24"/>
                                <w:szCs w:val="20"/>
                              </w:rPr>
                            </w:rPrChange>
                          </w:rPr>
                        </w:pPr>
                        <w:del w:id="1551" w:author="Osnir Estevam" w:date="2016-06-25T20:06:00Z">
                          <w:r w:rsidRPr="00753065" w:rsidDel="00A5658A">
                            <w:rPr>
                              <w:lang w:val="en-US"/>
                              <w:rPrChange w:id="1552" w:author="Osnir Estevam" w:date="2016-06-25T18:35:00Z">
                                <w:rPr/>
                              </w:rPrChange>
                            </w:rPr>
                            <w:delText xml:space="preserve">Figura </w:delText>
                          </w:r>
                        </w:del>
                        <w:del w:id="1553" w:author="Osnir Estevam" w:date="2016-06-25T19:00:00Z">
                          <w:r w:rsidDel="004F557E">
                            <w:fldChar w:fldCharType="begin"/>
                          </w:r>
                          <w:r w:rsidRPr="00753065" w:rsidDel="004F557E">
                            <w:rPr>
                              <w:lang w:val="en-US"/>
                              <w:rPrChange w:id="1554" w:author="Osnir Estevam" w:date="2016-06-25T18:35:00Z">
                                <w:rPr/>
                              </w:rPrChange>
                            </w:rPr>
                            <w:delInstrText xml:space="preserve"> SEQ Figura \* ARABIC </w:delInstrText>
                          </w:r>
                          <w:r w:rsidDel="004F557E">
                            <w:fldChar w:fldCharType="separate"/>
                          </w:r>
                          <w:r w:rsidRPr="00753065" w:rsidDel="004F557E">
                            <w:rPr>
                              <w:noProof/>
                              <w:lang w:val="en-US"/>
                              <w:rPrChange w:id="1555" w:author="Osnir Estevam" w:date="2016-06-25T18:35:00Z">
                                <w:rPr>
                                  <w:noProof/>
                                </w:rPr>
                              </w:rPrChange>
                            </w:rPr>
                            <w:delText>4</w:delText>
                          </w:r>
                          <w:r w:rsidDel="004F557E">
                            <w:rPr>
                              <w:noProof/>
                            </w:rPr>
                            <w:fldChar w:fldCharType="end"/>
                          </w:r>
                        </w:del>
                        <w:del w:id="1556" w:author="Osnir Estevam" w:date="2016-06-25T20:06:00Z">
                          <w:r w:rsidRPr="00753065" w:rsidDel="00A5658A">
                            <w:rPr>
                              <w:lang w:val="en-US"/>
                              <w:rPrChange w:id="1557" w:author="Osnir Estevam" w:date="2016-06-25T18:35:00Z">
                                <w:rPr/>
                              </w:rPrChange>
                            </w:rPr>
                            <w:delText xml:space="preserve"> - BPM (Business Process Model)</w:delText>
                          </w:r>
                        </w:del>
                      </w:p>
                    </w:txbxContent>
                  </v:textbox>
                  <w10:wrap type="square"/>
                </v:shape>
              </w:pict>
            </mc:Fallback>
          </mc:AlternateContent>
        </w:r>
      </w:del>
      <w:del w:id="1558" w:author="Dogus - William" w:date="2016-06-27T14:02:00Z">
        <w:r w:rsidR="001315C0" w:rsidDel="00022B60">
          <w:delText>Figura 33 - Processo de Engenharia da Solução</w:delText>
        </w:r>
      </w:del>
    </w:p>
    <w:p w14:paraId="266D4048" w14:textId="1F907F72" w:rsidR="001315C0" w:rsidRDefault="001315C0" w:rsidP="00A8474A">
      <w:pPr>
        <w:pStyle w:val="TextoNormal"/>
        <w:pPrChange w:id="1559" w:author="WILLIAM FRANCISCO LEITE" w:date="2016-06-27T21:43:00Z">
          <w:pPr>
            <w:pStyle w:val="TextoNormal"/>
          </w:pPr>
        </w:pPrChange>
      </w:pPr>
    </w:p>
    <w:p w14:paraId="528B027F" w14:textId="6620F948" w:rsidR="001315C0" w:rsidRDefault="001315C0" w:rsidP="00881208">
      <w:pPr>
        <w:pStyle w:val="SubtituloCapitulo"/>
        <w:pPrChange w:id="1560" w:author="WILLIAM FRANCISCO LEITE" w:date="2016-06-27T20:41:00Z">
          <w:pPr>
            <w:pStyle w:val="SubtituloCapitulo"/>
            <w:numPr>
              <w:ilvl w:val="2"/>
            </w:numPr>
            <w:ind w:left="1224" w:hanging="504"/>
          </w:pPr>
        </w:pPrChange>
      </w:pPr>
      <w:bookmarkStart w:id="1561" w:name="_Toc454822957"/>
      <w:r w:rsidRPr="001315C0">
        <w:t>Requisitos</w:t>
      </w:r>
      <w:bookmarkEnd w:id="1561"/>
    </w:p>
    <w:p w14:paraId="17B55697" w14:textId="28045F54" w:rsidR="001315C0" w:rsidRP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Funcionais</w:t>
      </w:r>
    </w:p>
    <w:tbl>
      <w:tblPr>
        <w:tblStyle w:val="1"/>
        <w:tblW w:w="9060" w:type="dxa"/>
        <w:tblInd w:w="-105" w:type="dxa"/>
        <w:tblLayout w:type="fixed"/>
        <w:tblLook w:val="0400" w:firstRow="0" w:lastRow="0" w:firstColumn="0" w:lastColumn="0" w:noHBand="0" w:noVBand="1"/>
      </w:tblPr>
      <w:tblGrid>
        <w:gridCol w:w="645"/>
        <w:gridCol w:w="8415"/>
      </w:tblGrid>
      <w:tr w:rsidR="00453293" w14:paraId="08D3F339" w14:textId="77777777" w:rsidTr="00453293">
        <w:trPr>
          <w:trHeight w:val="10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77777777" w:rsidR="00453293" w:rsidRDefault="00453293" w:rsidP="00453293">
            <w:pPr>
              <w:spacing w:line="240" w:lineRule="auto"/>
              <w:jc w:val="center"/>
            </w:pPr>
            <w:r>
              <w:rPr>
                <w:b/>
                <w:sz w:val="20"/>
              </w:rPr>
              <w:t>Requisitos Funcionais</w:t>
            </w:r>
          </w:p>
        </w:tc>
      </w:tr>
      <w:tr w:rsidR="00453293" w14:paraId="35124AC8" w14:textId="77777777" w:rsidTr="00453293">
        <w:trPr>
          <w:trHeight w:val="220"/>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77777777" w:rsidR="00453293" w:rsidRDefault="00453293" w:rsidP="00453293">
            <w:pPr>
              <w:spacing w:line="240" w:lineRule="auto"/>
              <w:jc w:val="center"/>
            </w:pPr>
            <w:r>
              <w:rPr>
                <w:b/>
                <w:sz w:val="20"/>
              </w:rPr>
              <w:t>ID</w:t>
            </w:r>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77777777" w:rsidR="00453293" w:rsidRDefault="00453293" w:rsidP="00453293">
            <w:pPr>
              <w:spacing w:line="240" w:lineRule="auto"/>
              <w:jc w:val="center"/>
            </w:pPr>
            <w:r>
              <w:rPr>
                <w:b/>
                <w:sz w:val="20"/>
              </w:rPr>
              <w:t>Requisito</w:t>
            </w:r>
          </w:p>
        </w:tc>
      </w:tr>
      <w:tr w:rsidR="00453293" w14:paraId="27567F88"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77777777" w:rsidR="00453293" w:rsidRDefault="00453293" w:rsidP="00453293">
            <w:pPr>
              <w:spacing w:line="240" w:lineRule="auto"/>
              <w:jc w:val="left"/>
            </w:pPr>
            <w:r>
              <w:rPr>
                <w:b/>
                <w:sz w:val="20"/>
              </w:rPr>
              <w:t>RF1</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77777777" w:rsidR="00453293" w:rsidRDefault="00453293" w:rsidP="00453293">
            <w:pPr>
              <w:spacing w:line="240" w:lineRule="auto"/>
            </w:pPr>
            <w:r>
              <w:rPr>
                <w:sz w:val="20"/>
              </w:rPr>
              <w:t>Eu como sistema devo Importar diariamente o XML com produtos dos Atacadistas para manter o banco de dados atualizado.</w:t>
            </w:r>
          </w:p>
        </w:tc>
      </w:tr>
      <w:tr w:rsidR="00453293" w14:paraId="2234A20C"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77777777" w:rsidR="00453293" w:rsidRDefault="00453293" w:rsidP="00453293">
            <w:pPr>
              <w:spacing w:line="240" w:lineRule="auto"/>
              <w:jc w:val="left"/>
            </w:pPr>
            <w:r>
              <w:rPr>
                <w:b/>
                <w:sz w:val="20"/>
              </w:rPr>
              <w:t>RF2</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77777777" w:rsidR="00453293" w:rsidRDefault="00453293" w:rsidP="00453293">
            <w:pPr>
              <w:spacing w:line="240" w:lineRule="auto"/>
            </w:pPr>
            <w:r>
              <w:rPr>
                <w:sz w:val="20"/>
              </w:rPr>
              <w:t>Eu como API devo exibir todos os Atacadistas conveniados para que o usuário selecione em qual rede deseja executar pesquisa.</w:t>
            </w:r>
          </w:p>
        </w:tc>
      </w:tr>
      <w:tr w:rsidR="00453293" w14:paraId="22ADF473"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77777777" w:rsidR="00453293" w:rsidRDefault="00453293" w:rsidP="00453293">
            <w:pPr>
              <w:spacing w:line="240" w:lineRule="auto"/>
              <w:jc w:val="left"/>
            </w:pPr>
            <w:r>
              <w:rPr>
                <w:b/>
                <w:sz w:val="20"/>
              </w:rPr>
              <w:t>RF3</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77777777" w:rsidR="00453293" w:rsidRDefault="00453293" w:rsidP="00453293">
            <w:pPr>
              <w:spacing w:line="240" w:lineRule="auto"/>
            </w:pPr>
            <w:r>
              <w:rPr>
                <w:sz w:val="20"/>
              </w:rPr>
              <w:t>Eu como API devo pesquisar os atacadistas que estão dentro dos valores de raio e geolocalização (latitude e longitude) enviados pelo usuário.</w:t>
            </w:r>
          </w:p>
        </w:tc>
      </w:tr>
      <w:tr w:rsidR="00453293" w14:paraId="57036D9D"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77777777" w:rsidR="00453293" w:rsidRDefault="00453293" w:rsidP="00453293">
            <w:pPr>
              <w:spacing w:line="240" w:lineRule="auto"/>
              <w:jc w:val="left"/>
            </w:pPr>
            <w:r>
              <w:rPr>
                <w:b/>
                <w:sz w:val="20"/>
              </w:rPr>
              <w:t>RF4</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7777777" w:rsidR="00453293" w:rsidRDefault="00453293" w:rsidP="00453293">
            <w:pPr>
              <w:spacing w:line="240" w:lineRule="auto"/>
            </w:pPr>
            <w:r>
              <w:rPr>
                <w:sz w:val="20"/>
              </w:rPr>
              <w:t>Eu como API deve o exibir todas as promoções a partir do nome de um atacadista enviado pelo usuário.</w:t>
            </w:r>
          </w:p>
        </w:tc>
      </w:tr>
      <w:tr w:rsidR="00453293" w14:paraId="27F13D25"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77777777" w:rsidR="00453293" w:rsidRDefault="00453293" w:rsidP="00453293">
            <w:pPr>
              <w:spacing w:line="240" w:lineRule="auto"/>
              <w:jc w:val="left"/>
            </w:pPr>
            <w:r>
              <w:rPr>
                <w:b/>
                <w:sz w:val="20"/>
              </w:rPr>
              <w:t>RF5</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77777777" w:rsidR="00453293" w:rsidRDefault="00453293" w:rsidP="00453293">
            <w:pPr>
              <w:spacing w:line="240" w:lineRule="auto"/>
            </w:pPr>
            <w:r>
              <w:rPr>
                <w:sz w:val="20"/>
              </w:rPr>
              <w:t>Eu como API devo executar cotação e exibir os produtos a partir de uma descrição parcial do produto enviado pelo usuário.</w:t>
            </w:r>
          </w:p>
        </w:tc>
      </w:tr>
      <w:tr w:rsidR="00453293" w14:paraId="4513234E"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77777777" w:rsidR="00453293" w:rsidRDefault="00453293" w:rsidP="00453293">
            <w:pPr>
              <w:spacing w:line="240" w:lineRule="auto"/>
              <w:jc w:val="left"/>
            </w:pPr>
            <w:r>
              <w:rPr>
                <w:b/>
                <w:sz w:val="20"/>
              </w:rPr>
              <w:t>RF6</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77777777" w:rsidR="00453293" w:rsidRDefault="00453293" w:rsidP="00453293">
            <w:pPr>
              <w:spacing w:line="240" w:lineRule="auto"/>
            </w:pPr>
            <w:r>
              <w:rPr>
                <w:sz w:val="20"/>
              </w:rPr>
              <w:t>Eu como API devo exibir todos os produtos a partir de um determinado corredor e nome do atacadista enviados pelo usuário.</w:t>
            </w:r>
          </w:p>
        </w:tc>
      </w:tr>
      <w:tr w:rsidR="00453293" w14:paraId="2F1FFCB1"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77777777" w:rsidR="00453293" w:rsidRDefault="00453293" w:rsidP="00453293">
            <w:pPr>
              <w:spacing w:line="240" w:lineRule="auto"/>
              <w:jc w:val="left"/>
            </w:pPr>
            <w:r>
              <w:rPr>
                <w:b/>
                <w:sz w:val="20"/>
              </w:rPr>
              <w:t>RF7</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77777777" w:rsidR="00453293" w:rsidRDefault="00453293" w:rsidP="00414756">
            <w:pPr>
              <w:keepNext/>
              <w:spacing w:line="240" w:lineRule="auto"/>
            </w:pPr>
            <w:r>
              <w:rPr>
                <w:sz w:val="20"/>
              </w:rPr>
              <w:t>Eu como API devo pesquisar e exibir os produtos a partir do nome do atacadista e descrição parcial do produto.</w:t>
            </w:r>
          </w:p>
        </w:tc>
      </w:tr>
    </w:tbl>
    <w:p w14:paraId="205908D9" w14:textId="2034111D" w:rsidR="001315C0" w:rsidRDefault="00414756" w:rsidP="00414756">
      <w:pPr>
        <w:pStyle w:val="Legenda"/>
        <w:spacing w:before="120" w:after="0"/>
        <w:jc w:val="center"/>
      </w:pPr>
      <w:bookmarkStart w:id="1562" w:name="_Toc454826803"/>
      <w:r>
        <w:t xml:space="preserve">Tabela </w:t>
      </w:r>
      <w:fldSimple w:instr=" SEQ Tabela \* ARABIC ">
        <w:r w:rsidR="007F7396">
          <w:rPr>
            <w:noProof/>
          </w:rPr>
          <w:t>1</w:t>
        </w:r>
      </w:fldSimple>
      <w:r>
        <w:t xml:space="preserve"> - </w:t>
      </w:r>
      <w:r w:rsidRPr="005373D6">
        <w:t>Requisitos Funcionais</w:t>
      </w:r>
      <w:bookmarkEnd w:id="1562"/>
    </w:p>
    <w:p w14:paraId="4E41D09B" w14:textId="77777777" w:rsidR="00414756" w:rsidRDefault="00414756" w:rsidP="00414756">
      <w:pPr>
        <w:rPr>
          <w:ins w:id="1563" w:author="Dogus - William" w:date="2016-06-27T14:02:00Z"/>
        </w:rPr>
      </w:pPr>
    </w:p>
    <w:p w14:paraId="2BB5CB50" w14:textId="77777777" w:rsidR="0089460F" w:rsidRDefault="0089460F" w:rsidP="00414756">
      <w:pPr>
        <w:rPr>
          <w:ins w:id="1564" w:author="Dogus - William" w:date="2016-06-27T14:02:00Z"/>
        </w:rPr>
      </w:pPr>
    </w:p>
    <w:p w14:paraId="27185D89" w14:textId="0407DD33" w:rsidR="0089460F" w:rsidDel="007F7396" w:rsidRDefault="0089460F" w:rsidP="00414756">
      <w:pPr>
        <w:rPr>
          <w:ins w:id="1565" w:author="Dogus - William" w:date="2016-06-27T14:02:00Z"/>
          <w:del w:id="1566" w:author="WILLIAM FRANCISCO LEITE" w:date="2016-06-27T21:46:00Z"/>
        </w:rPr>
      </w:pPr>
    </w:p>
    <w:p w14:paraId="6CC926B6" w14:textId="0D74D4A5" w:rsidR="0089460F" w:rsidDel="007F7396" w:rsidRDefault="0089460F" w:rsidP="00414756">
      <w:pPr>
        <w:rPr>
          <w:ins w:id="1567" w:author="Dogus - William" w:date="2016-06-27T14:02:00Z"/>
          <w:del w:id="1568" w:author="WILLIAM FRANCISCO LEITE" w:date="2016-06-27T21:46:00Z"/>
        </w:rPr>
      </w:pPr>
    </w:p>
    <w:p w14:paraId="7BDEFB11" w14:textId="560E7769" w:rsidR="0089460F" w:rsidRPr="00414756" w:rsidDel="007F7396" w:rsidRDefault="0089460F" w:rsidP="00414756">
      <w:pPr>
        <w:rPr>
          <w:del w:id="1569" w:author="WILLIAM FRANCISCO LEITE" w:date="2016-06-27T21:46:00Z"/>
        </w:rPr>
      </w:pPr>
    </w:p>
    <w:p w14:paraId="1EBA5845" w14:textId="62E5800B"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Não Funcionais</w:t>
      </w:r>
    </w:p>
    <w:p w14:paraId="0CC05F50" w14:textId="77777777" w:rsidR="007F7396" w:rsidRDefault="007F7396" w:rsidP="007F7396">
      <w:pPr>
        <w:pStyle w:val="Legenda"/>
        <w:keepNext/>
        <w:rPr>
          <w:ins w:id="1570" w:author="WILLIAM FRANCISCO LEITE" w:date="2016-06-27T21:47:00Z"/>
        </w:rPr>
        <w:pPrChange w:id="1571" w:author="WILLIAM FRANCISCO LEITE" w:date="2016-06-27T21:47:00Z">
          <w:pPr/>
        </w:pPrChange>
      </w:pPr>
    </w:p>
    <w:p w14:paraId="4679B742" w14:textId="4BE4348A" w:rsidR="007F7396" w:rsidRDefault="007F7396" w:rsidP="007F7396">
      <w:pPr>
        <w:pStyle w:val="Legenda"/>
        <w:keepNext/>
        <w:spacing w:after="120"/>
        <w:jc w:val="left"/>
        <w:rPr>
          <w:ins w:id="1572" w:author="WILLIAM FRANCISCO LEITE" w:date="2016-06-27T21:47:00Z"/>
        </w:rPr>
        <w:pPrChange w:id="1573" w:author="WILLIAM FRANCISCO LEITE" w:date="2016-06-27T21:47:00Z">
          <w:pPr/>
        </w:pPrChange>
      </w:pPr>
      <w:ins w:id="1574" w:author="WILLIAM FRANCISCO LEITE" w:date="2016-06-27T21:47:00Z">
        <w:r>
          <w:t xml:space="preserve">Tabela </w:t>
        </w:r>
        <w:r>
          <w:fldChar w:fldCharType="begin"/>
        </w:r>
        <w:r>
          <w:instrText xml:space="preserve"> SEQ Tabela \* ARABIC </w:instrText>
        </w:r>
      </w:ins>
      <w:r>
        <w:fldChar w:fldCharType="separate"/>
      </w:r>
      <w:ins w:id="1575" w:author="WILLIAM FRANCISCO LEITE" w:date="2016-06-27T21:47:00Z">
        <w:r>
          <w:rPr>
            <w:noProof/>
          </w:rPr>
          <w:t>2</w:t>
        </w:r>
        <w:r>
          <w:fldChar w:fldCharType="end"/>
        </w:r>
        <w:r w:rsidRPr="004C0759">
          <w:t xml:space="preserve"> - Requisitos Não Funcionais</w:t>
        </w:r>
      </w:ins>
    </w:p>
    <w:tbl>
      <w:tblPr>
        <w:tblW w:w="9060" w:type="dxa"/>
        <w:tblInd w:w="-105" w:type="dxa"/>
        <w:tblLayout w:type="fixed"/>
        <w:tblLook w:val="0400" w:firstRow="0" w:lastRow="0" w:firstColumn="0" w:lastColumn="0" w:noHBand="0" w:noVBand="1"/>
      </w:tblPr>
      <w:tblGrid>
        <w:gridCol w:w="780"/>
        <w:gridCol w:w="8280"/>
      </w:tblGrid>
      <w:tr w:rsidR="00453293" w14:paraId="39E565C5" w14:textId="77777777" w:rsidTr="00453293">
        <w:trPr>
          <w:trHeight w:val="42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77777777" w:rsidR="00453293" w:rsidRDefault="00453293" w:rsidP="00453293">
            <w:pPr>
              <w:spacing w:line="240" w:lineRule="auto"/>
              <w:jc w:val="center"/>
            </w:pPr>
            <w:r>
              <w:rPr>
                <w:b/>
                <w:sz w:val="20"/>
              </w:rPr>
              <w:t>Requisitos Não Funcionais</w:t>
            </w:r>
          </w:p>
        </w:tc>
      </w:tr>
      <w:tr w:rsidR="00453293" w14:paraId="1F170B7C" w14:textId="77777777" w:rsidTr="00453293">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77777777" w:rsidR="00453293" w:rsidRDefault="00453293" w:rsidP="00453293">
            <w:pPr>
              <w:spacing w:line="240" w:lineRule="auto"/>
              <w:jc w:val="center"/>
            </w:pPr>
            <w:r>
              <w:rPr>
                <w:b/>
                <w:sz w:val="20"/>
              </w:rPr>
              <w:t>ID</w:t>
            </w:r>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7777777" w:rsidR="00453293" w:rsidRDefault="00453293" w:rsidP="00453293">
            <w:pPr>
              <w:spacing w:line="240" w:lineRule="auto"/>
              <w:jc w:val="center"/>
            </w:pPr>
            <w:r>
              <w:rPr>
                <w:b/>
                <w:sz w:val="20"/>
              </w:rPr>
              <w:t>Requisito</w:t>
            </w:r>
          </w:p>
        </w:tc>
      </w:tr>
      <w:tr w:rsidR="00453293" w14:paraId="1E914A98"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77777777" w:rsidR="00453293" w:rsidRDefault="00453293" w:rsidP="00453293">
            <w:pPr>
              <w:spacing w:line="240" w:lineRule="auto"/>
              <w:jc w:val="left"/>
            </w:pPr>
            <w:r>
              <w:rPr>
                <w:b/>
                <w:sz w:val="20"/>
              </w:rPr>
              <w:t>RNF1</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77777777" w:rsidR="00453293" w:rsidRDefault="00453293" w:rsidP="00453293">
            <w:pPr>
              <w:spacing w:line="240" w:lineRule="auto"/>
            </w:pPr>
            <w:r>
              <w:rPr>
                <w:sz w:val="20"/>
              </w:rPr>
              <w:t>Eu como API devo permitir acesso por tecnologias WEB.</w:t>
            </w:r>
          </w:p>
        </w:tc>
      </w:tr>
      <w:tr w:rsidR="00453293" w14:paraId="16531F1B"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77777777" w:rsidR="00453293" w:rsidRDefault="00453293" w:rsidP="00453293">
            <w:pPr>
              <w:spacing w:line="240" w:lineRule="auto"/>
              <w:jc w:val="left"/>
            </w:pPr>
            <w:r>
              <w:rPr>
                <w:b/>
                <w:sz w:val="20"/>
              </w:rPr>
              <w:t>RNF2</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77777777" w:rsidR="00453293" w:rsidRDefault="00453293" w:rsidP="00453293">
            <w:pPr>
              <w:spacing w:line="240" w:lineRule="auto"/>
            </w:pPr>
            <w:r>
              <w:rPr>
                <w:sz w:val="20"/>
              </w:rPr>
              <w:t>Eu como API devo validar todos os parâmetros enviados na requisição e emitir mensagem síncronas caso os parâmetros sejam inválidos.</w:t>
            </w:r>
          </w:p>
        </w:tc>
      </w:tr>
      <w:tr w:rsidR="00453293" w14:paraId="398FE269"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7777777" w:rsidR="00453293" w:rsidRDefault="00453293" w:rsidP="00453293">
            <w:pPr>
              <w:spacing w:line="240" w:lineRule="auto"/>
              <w:jc w:val="left"/>
            </w:pPr>
            <w:r>
              <w:rPr>
                <w:b/>
                <w:sz w:val="20"/>
              </w:rPr>
              <w:t>RNF3</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77777777" w:rsidR="00453293" w:rsidRDefault="00453293" w:rsidP="00453293">
            <w:pPr>
              <w:spacing w:line="240" w:lineRule="auto"/>
            </w:pPr>
            <w:r>
              <w:rPr>
                <w:sz w:val="20"/>
              </w:rPr>
              <w:t xml:space="preserve">Eu como API devo ser capaz de se comunicar com API do Google Maps para trazer o Atacadista conforme localização enviada pelo cliente. </w:t>
            </w:r>
          </w:p>
        </w:tc>
      </w:tr>
      <w:tr w:rsidR="00453293" w14:paraId="0E4D4CAE"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77777777" w:rsidR="00453293" w:rsidRDefault="00453293" w:rsidP="00453293">
            <w:pPr>
              <w:spacing w:line="240" w:lineRule="auto"/>
              <w:jc w:val="left"/>
            </w:pPr>
            <w:r>
              <w:rPr>
                <w:b/>
                <w:sz w:val="20"/>
              </w:rPr>
              <w:t>RNF4</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77777777" w:rsidR="00453293" w:rsidRDefault="00453293" w:rsidP="00453293">
            <w:pPr>
              <w:spacing w:line="240" w:lineRule="auto"/>
            </w:pPr>
            <w:r>
              <w:rPr>
                <w:sz w:val="20"/>
              </w:rPr>
              <w:t>Eu como API devo retornar mensagens síncronas para todas requisições enviadas, podendo ser de sucesso ou de advertência.</w:t>
            </w:r>
          </w:p>
        </w:tc>
      </w:tr>
      <w:tr w:rsidR="00453293" w14:paraId="713DB6B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77777777" w:rsidR="00453293" w:rsidRDefault="00453293" w:rsidP="00453293">
            <w:pPr>
              <w:spacing w:line="240" w:lineRule="auto"/>
              <w:jc w:val="left"/>
            </w:pPr>
            <w:r>
              <w:rPr>
                <w:b/>
                <w:sz w:val="20"/>
              </w:rPr>
              <w:t>RNF5</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7777777" w:rsidR="00453293" w:rsidRDefault="00453293" w:rsidP="00453293">
            <w:pPr>
              <w:spacing w:line="240" w:lineRule="auto"/>
            </w:pPr>
            <w:r>
              <w:rPr>
                <w:sz w:val="20"/>
              </w:rPr>
              <w:t>Eu como API não posso permitir ultrapassar o limite de consultas diárias disponibilizadas para o cliente.</w:t>
            </w:r>
          </w:p>
        </w:tc>
      </w:tr>
      <w:tr w:rsidR="00453293" w14:paraId="5A3DFA3D"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77777777" w:rsidR="00453293" w:rsidRDefault="00453293" w:rsidP="00453293">
            <w:pPr>
              <w:spacing w:line="240" w:lineRule="auto"/>
              <w:jc w:val="left"/>
            </w:pPr>
            <w:r>
              <w:rPr>
                <w:b/>
                <w:sz w:val="20"/>
              </w:rPr>
              <w:t>RNF6</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77777777" w:rsidR="00453293" w:rsidRDefault="00453293" w:rsidP="00453293">
            <w:pPr>
              <w:spacing w:line="240" w:lineRule="auto"/>
            </w:pPr>
            <w:r>
              <w:rPr>
                <w:sz w:val="20"/>
              </w:rPr>
              <w:t>Eu como API devo validar o token para autenticação do cliente que será enviado em todas as requisições.</w:t>
            </w:r>
          </w:p>
        </w:tc>
      </w:tr>
      <w:tr w:rsidR="00453293" w14:paraId="08C29BA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77777777" w:rsidR="00453293" w:rsidRDefault="00453293" w:rsidP="00453293">
            <w:pPr>
              <w:spacing w:line="240" w:lineRule="auto"/>
              <w:jc w:val="left"/>
            </w:pPr>
            <w:r>
              <w:rPr>
                <w:b/>
                <w:sz w:val="20"/>
              </w:rPr>
              <w:t>RNF7</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77777777" w:rsidR="00453293" w:rsidRDefault="00453293" w:rsidP="00453293">
            <w:pPr>
              <w:spacing w:line="240" w:lineRule="auto"/>
            </w:pPr>
            <w:r>
              <w:rPr>
                <w:sz w:val="20"/>
              </w:rPr>
              <w:t>Eu como administrador devo disparar a geração de tokens através do sistema.</w:t>
            </w:r>
          </w:p>
        </w:tc>
      </w:tr>
      <w:tr w:rsidR="00453293" w14:paraId="41DCF890"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77777777" w:rsidR="00453293" w:rsidRDefault="00453293" w:rsidP="00453293">
            <w:pPr>
              <w:spacing w:line="240" w:lineRule="auto"/>
              <w:jc w:val="left"/>
            </w:pPr>
            <w:r>
              <w:rPr>
                <w:b/>
                <w:sz w:val="20"/>
              </w:rPr>
              <w:t>RNF8</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77777777" w:rsidR="00453293" w:rsidRDefault="00453293" w:rsidP="00453293">
            <w:pPr>
              <w:spacing w:line="240" w:lineRule="auto"/>
            </w:pPr>
            <w:r>
              <w:rPr>
                <w:sz w:val="20"/>
              </w:rPr>
              <w:t>Eu como API devo gravar log de todas as pesquisas executas.</w:t>
            </w:r>
          </w:p>
        </w:tc>
      </w:tr>
      <w:tr w:rsidR="00453293" w14:paraId="5C3376F6"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77777777" w:rsidR="00453293" w:rsidRDefault="00453293" w:rsidP="00453293">
            <w:pPr>
              <w:spacing w:line="240" w:lineRule="auto"/>
              <w:jc w:val="left"/>
            </w:pPr>
            <w:r>
              <w:rPr>
                <w:b/>
                <w:sz w:val="20"/>
              </w:rPr>
              <w:t>RNF9</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77777777" w:rsidR="00453293" w:rsidRDefault="00453293" w:rsidP="00414756">
            <w:pPr>
              <w:keepNext/>
              <w:spacing w:line="240" w:lineRule="auto"/>
            </w:pPr>
            <w:r>
              <w:rPr>
                <w:sz w:val="20"/>
              </w:rPr>
              <w:t>Eu como sistema devo disponibilizar relatórios com métricas dos produtos mais pesquisados por atacadista.</w:t>
            </w:r>
          </w:p>
        </w:tc>
      </w:tr>
    </w:tbl>
    <w:p w14:paraId="4143E969" w14:textId="2412F29A" w:rsidR="001315C0" w:rsidDel="007F7396" w:rsidRDefault="00414756" w:rsidP="00AE188A">
      <w:pPr>
        <w:pStyle w:val="Legenda"/>
        <w:spacing w:before="120" w:after="0"/>
        <w:jc w:val="center"/>
        <w:rPr>
          <w:ins w:id="1576" w:author="Dogus - William" w:date="2016-06-27T14:14:00Z"/>
          <w:del w:id="1577" w:author="WILLIAM FRANCISCO LEITE" w:date="2016-06-27T21:47:00Z"/>
        </w:rPr>
      </w:pPr>
      <w:bookmarkStart w:id="1578" w:name="_Toc454826804"/>
      <w:del w:id="1579" w:author="WILLIAM FRANCISCO LEITE" w:date="2016-06-27T21:47:00Z">
        <w:r w:rsidDel="007F7396">
          <w:delText xml:space="preserve">Tabela </w:delText>
        </w:r>
        <w:r w:rsidR="004C4886" w:rsidDel="007F7396">
          <w:fldChar w:fldCharType="begin"/>
        </w:r>
        <w:r w:rsidR="004C4886" w:rsidDel="007F7396">
          <w:delInstrText xml:space="preserve"> SEQ Tabela \* ARABIC </w:delInstrText>
        </w:r>
        <w:r w:rsidR="004C4886" w:rsidDel="007F7396">
          <w:fldChar w:fldCharType="separate"/>
        </w:r>
        <w:r w:rsidR="00102066" w:rsidDel="007F7396">
          <w:rPr>
            <w:noProof/>
          </w:rPr>
          <w:delText>2</w:delText>
        </w:r>
        <w:r w:rsidR="004C4886" w:rsidDel="007F7396">
          <w:rPr>
            <w:noProof/>
          </w:rPr>
          <w:fldChar w:fldCharType="end"/>
        </w:r>
        <w:r w:rsidDel="007F7396">
          <w:delText xml:space="preserve"> - </w:delText>
        </w:r>
        <w:r w:rsidRPr="00677224" w:rsidDel="007F7396">
          <w:delText>Requisitos Não Funcionais</w:delText>
        </w:r>
      </w:del>
      <w:bookmarkEnd w:id="1578"/>
    </w:p>
    <w:p w14:paraId="58139326" w14:textId="77777777" w:rsidR="00D742D3" w:rsidRPr="00EF2153" w:rsidRDefault="00D742D3">
      <w:pPr>
        <w:rPr>
          <w:ins w:id="1580" w:author="Dogus - William" w:date="2016-06-27T14:03:00Z"/>
        </w:rPr>
        <w:pPrChange w:id="1581" w:author="Dogus - William" w:date="2016-06-27T14:14:00Z">
          <w:pPr>
            <w:pStyle w:val="Legenda"/>
            <w:spacing w:before="120" w:after="0"/>
            <w:jc w:val="center"/>
          </w:pPr>
        </w:pPrChange>
      </w:pPr>
    </w:p>
    <w:p w14:paraId="71A3A384" w14:textId="77777777" w:rsidR="008409BE" w:rsidRDefault="008409BE">
      <w:pPr>
        <w:rPr>
          <w:ins w:id="1582" w:author="WILLIAM FRANCISCO LEITE" w:date="2016-06-27T20:03:00Z"/>
        </w:rPr>
        <w:pPrChange w:id="1583" w:author="Dogus - William" w:date="2016-06-27T14:03:00Z">
          <w:pPr>
            <w:pStyle w:val="Legenda"/>
            <w:spacing w:before="120" w:after="0"/>
            <w:jc w:val="center"/>
          </w:pPr>
        </w:pPrChange>
      </w:pPr>
    </w:p>
    <w:p w14:paraId="5BF780B3" w14:textId="33D29FFC" w:rsidR="003D21F9" w:rsidRDefault="003D21F9" w:rsidP="00881208">
      <w:pPr>
        <w:pStyle w:val="SubtituloCapitulo"/>
        <w:rPr>
          <w:ins w:id="1584" w:author="WILLIAM FRANCISCO LEITE" w:date="2016-06-27T20:03:00Z"/>
        </w:rPr>
        <w:pPrChange w:id="1585" w:author="WILLIAM FRANCISCO LEITE" w:date="2016-06-27T20:41:00Z">
          <w:pPr>
            <w:pStyle w:val="SubtituloCapitulo"/>
            <w:numPr>
              <w:ilvl w:val="2"/>
              <w:numId w:val="12"/>
            </w:numPr>
            <w:ind w:left="1224" w:hanging="504"/>
          </w:pPr>
        </w:pPrChange>
      </w:pPr>
      <w:bookmarkStart w:id="1586" w:name="_Toc454822958"/>
      <w:ins w:id="1587" w:author="WILLIAM FRANCISCO LEITE" w:date="2016-06-27T20:03:00Z">
        <w:r>
          <w:t>URIs</w:t>
        </w:r>
      </w:ins>
      <w:ins w:id="1588" w:author="WILLIAM FRANCISCO LEITE" w:date="2016-06-27T20:04:00Z">
        <w:r w:rsidR="008D1237">
          <w:t xml:space="preserve"> (Recursos)</w:t>
        </w:r>
      </w:ins>
      <w:ins w:id="1589" w:author="WILLIAM FRANCISCO LEITE" w:date="2016-06-27T20:03:00Z">
        <w:r>
          <w:t xml:space="preserve"> da API</w:t>
        </w:r>
        <w:bookmarkEnd w:id="1586"/>
      </w:ins>
    </w:p>
    <w:p w14:paraId="41112BD1" w14:textId="0643E0F4" w:rsidR="003D21F9" w:rsidRDefault="00FC682E" w:rsidP="00EF2153">
      <w:pPr>
        <w:pStyle w:val="TextoNormal"/>
        <w:rPr>
          <w:ins w:id="1590" w:author="WILLIAM FRANCISCO LEITE" w:date="2016-06-27T20:16:00Z"/>
        </w:rPr>
      </w:pPr>
      <w:ins w:id="1591" w:author="WILLIAM FRANCISCO LEITE" w:date="2016-06-27T20:14:00Z">
        <w:r>
          <w:t>A API de cotação vai</w:t>
        </w:r>
      </w:ins>
      <w:ins w:id="1592" w:author="WILLIAM FRANCISCO LEITE" w:date="2016-06-27T20:13:00Z">
        <w:r>
          <w:t xml:space="preserve"> disponibiliza</w:t>
        </w:r>
      </w:ins>
      <w:ins w:id="1593" w:author="WILLIAM FRANCISCO LEITE" w:date="2016-06-27T20:14:00Z">
        <w:r>
          <w:t>r</w:t>
        </w:r>
      </w:ins>
      <w:ins w:id="1594" w:author="WILLIAM FRANCISCO LEITE" w:date="2016-06-27T20:13:00Z">
        <w:r>
          <w:t xml:space="preserve"> 6</w:t>
        </w:r>
      </w:ins>
      <w:ins w:id="1595" w:author="WILLIAM FRANCISCO LEITE" w:date="2016-06-27T20:14:00Z">
        <w:r>
          <w:t xml:space="preserve"> </w:t>
        </w:r>
      </w:ins>
      <w:ins w:id="1596" w:author="WILLIAM FRANCISCO LEITE" w:date="2016-06-27T20:13:00Z">
        <w:r>
          <w:t>recursos para serem consumidos pel</w:t>
        </w:r>
      </w:ins>
      <w:ins w:id="1597" w:author="WILLIAM FRANCISCO LEITE" w:date="2016-06-27T20:14:00Z">
        <w:r>
          <w:t xml:space="preserve">as aplicações de terceiros, </w:t>
        </w:r>
      </w:ins>
      <w:ins w:id="1598" w:author="WILLIAM FRANCISCO LEITE" w:date="2016-06-27T20:15:00Z">
        <w:r>
          <w:t>seguindo o modelo arquitetural REST todos os recursos est</w:t>
        </w:r>
      </w:ins>
      <w:ins w:id="1599" w:author="WILLIAM FRANCISCO LEITE" w:date="2016-06-27T20:16:00Z">
        <w:r>
          <w:t xml:space="preserve">arão disponíveis </w:t>
        </w:r>
      </w:ins>
      <w:ins w:id="1600" w:author="WILLIAM FRANCISCO LEITE" w:date="2016-06-27T20:17:00Z">
        <w:r w:rsidR="00B24C07">
          <w:t>em forma</w:t>
        </w:r>
      </w:ins>
      <w:ins w:id="1601" w:author="WILLIAM FRANCISCO LEITE" w:date="2016-06-27T20:16:00Z">
        <w:r w:rsidR="00B24C07">
          <w:t xml:space="preserve"> URIs.</w:t>
        </w:r>
      </w:ins>
    </w:p>
    <w:p w14:paraId="3CBDB024" w14:textId="05B47195" w:rsidR="007F7396" w:rsidRDefault="00B24C07" w:rsidP="00A8474A">
      <w:pPr>
        <w:pStyle w:val="TextoNormal"/>
        <w:rPr>
          <w:ins w:id="1602" w:author="WILLIAM FRANCISCO LEITE" w:date="2016-06-27T21:46:00Z"/>
        </w:rPr>
        <w:pPrChange w:id="1603" w:author="WILLIAM FRANCISCO LEITE" w:date="2016-06-27T21:43:00Z">
          <w:pPr>
            <w:pStyle w:val="SubtituloCapitulo"/>
            <w:numPr>
              <w:ilvl w:val="2"/>
              <w:numId w:val="12"/>
            </w:numPr>
            <w:ind w:left="1224" w:hanging="504"/>
          </w:pPr>
        </w:pPrChange>
      </w:pPr>
      <w:ins w:id="1604" w:author="WILLIAM FRANCISCO LEITE" w:date="2016-06-27T20:17:00Z">
        <w:r>
          <w:t xml:space="preserve">Baseado nos </w:t>
        </w:r>
      </w:ins>
      <w:ins w:id="1605" w:author="WILLIAM FRANCISCO LEITE" w:date="2016-06-27T20:18:00Z">
        <w:r>
          <w:t>r</w:t>
        </w:r>
      </w:ins>
      <w:ins w:id="1606" w:author="WILLIAM FRANCISCO LEITE" w:date="2016-06-27T20:17:00Z">
        <w:r>
          <w:t>ecurso</w:t>
        </w:r>
      </w:ins>
      <w:ins w:id="1607" w:author="WILLIAM FRANCISCO LEITE" w:date="2016-06-27T20:18:00Z">
        <w:r>
          <w:t>s disponíveis</w:t>
        </w:r>
      </w:ins>
      <w:ins w:id="1608" w:author="WILLIAM FRANCISCO LEITE" w:date="2016-06-27T20:19:00Z">
        <w:r>
          <w:t xml:space="preserve"> na API</w:t>
        </w:r>
      </w:ins>
      <w:ins w:id="1609" w:author="WILLIAM FRANCISCO LEITE" w:date="2016-06-27T20:18:00Z">
        <w:r>
          <w:t xml:space="preserve"> a aplicação de terceiros</w:t>
        </w:r>
      </w:ins>
      <w:ins w:id="1610" w:author="WILLIAM FRANCISCO LEITE" w:date="2016-06-27T20:17:00Z">
        <w:r>
          <w:t xml:space="preserve"> </w:t>
        </w:r>
      </w:ins>
      <w:ins w:id="1611" w:author="WILLIAM FRANCISCO LEITE" w:date="2016-06-27T20:19:00Z">
        <w:r>
          <w:t>vai enviar os parâmetros em determina ordem.</w:t>
        </w:r>
      </w:ins>
    </w:p>
    <w:p w14:paraId="2EE44193" w14:textId="77777777" w:rsidR="007F7396" w:rsidRDefault="007F7396" w:rsidP="00EF2153">
      <w:pPr>
        <w:pStyle w:val="TextoNormal"/>
        <w:rPr>
          <w:ins w:id="1612" w:author="WILLIAM FRANCISCO LEITE" w:date="2016-06-27T20:20:00Z"/>
        </w:rPr>
      </w:pPr>
    </w:p>
    <w:p w14:paraId="31B46C48" w14:textId="43680AE9" w:rsidR="00102066" w:rsidRDefault="00102066" w:rsidP="00102066">
      <w:pPr>
        <w:pStyle w:val="Legenda"/>
        <w:keepNext/>
        <w:spacing w:after="120"/>
        <w:rPr>
          <w:ins w:id="1613" w:author="WILLIAM FRANCISCO LEITE" w:date="2016-06-27T21:36:00Z"/>
        </w:rPr>
        <w:pPrChange w:id="1614" w:author="WILLIAM FRANCISCO LEITE" w:date="2016-06-27T21:36:00Z">
          <w:pPr/>
        </w:pPrChange>
      </w:pPr>
      <w:bookmarkStart w:id="1615" w:name="_Toc454826805"/>
      <w:ins w:id="1616" w:author="WILLIAM FRANCISCO LEITE" w:date="2016-06-27T21:36:00Z">
        <w:r>
          <w:t xml:space="preserve">Tabela </w:t>
        </w:r>
        <w:r>
          <w:fldChar w:fldCharType="begin"/>
        </w:r>
        <w:r>
          <w:instrText xml:space="preserve"> SEQ Tabela \* ARABIC </w:instrText>
        </w:r>
      </w:ins>
      <w:r>
        <w:fldChar w:fldCharType="separate"/>
      </w:r>
      <w:ins w:id="1617" w:author="WILLIAM FRANCISCO LEITE" w:date="2016-06-27T21:37:00Z">
        <w:r>
          <w:rPr>
            <w:noProof/>
          </w:rPr>
          <w:t>3</w:t>
        </w:r>
      </w:ins>
      <w:ins w:id="1618" w:author="WILLIAM FRANCISCO LEITE" w:date="2016-06-27T21:36:00Z">
        <w:r>
          <w:fldChar w:fldCharType="end"/>
        </w:r>
        <w:r>
          <w:t xml:space="preserve"> - Recursos disponibilizados pela API</w:t>
        </w:r>
        <w:bookmarkEnd w:id="1615"/>
      </w:ins>
    </w:p>
    <w:tbl>
      <w:tblPr>
        <w:tblW w:w="9282" w:type="dxa"/>
        <w:tblInd w:w="-105" w:type="dxa"/>
        <w:tblLayout w:type="fixed"/>
        <w:tblLook w:val="0400" w:firstRow="0" w:lastRow="0" w:firstColumn="0" w:lastColumn="0" w:noHBand="0" w:noVBand="1"/>
        <w:tblPrChange w:id="1619" w:author="WILLIAM FRANCISCO LEITE" w:date="2016-06-27T20:30:00Z">
          <w:tblPr>
            <w:tblW w:w="9060" w:type="dxa"/>
            <w:tblInd w:w="-105" w:type="dxa"/>
            <w:tblLayout w:type="fixed"/>
            <w:tblLook w:val="0400" w:firstRow="0" w:lastRow="0" w:firstColumn="0" w:lastColumn="0" w:noHBand="0" w:noVBand="1"/>
          </w:tblPr>
        </w:tblPrChange>
      </w:tblPr>
      <w:tblGrid>
        <w:gridCol w:w="636"/>
        <w:gridCol w:w="8646"/>
        <w:tblGridChange w:id="1620">
          <w:tblGrid>
            <w:gridCol w:w="780"/>
            <w:gridCol w:w="8280"/>
          </w:tblGrid>
        </w:tblGridChange>
      </w:tblGrid>
      <w:tr w:rsidR="003C44CC" w:rsidRPr="00C973DE" w14:paraId="25AF0D29" w14:textId="77777777" w:rsidTr="00C973DE">
        <w:trPr>
          <w:ins w:id="1621"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1622" w:author="WILLIAM FRANCISCO LEITE" w:date="2016-06-27T20:30: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40D7FDFD" w14:textId="77777777" w:rsidR="003C44CC" w:rsidRPr="00EF2153" w:rsidRDefault="003C44CC" w:rsidP="00881208">
            <w:pPr>
              <w:spacing w:line="240" w:lineRule="auto"/>
              <w:jc w:val="center"/>
              <w:rPr>
                <w:ins w:id="1623" w:author="WILLIAM FRANCISCO LEITE" w:date="2016-06-27T20:21:00Z"/>
                <w:szCs w:val="24"/>
              </w:rPr>
            </w:pPr>
            <w:ins w:id="1624" w:author="WILLIAM FRANCISCO LEITE" w:date="2016-06-27T20:21:00Z">
              <w:r w:rsidRPr="00C973DE">
                <w:rPr>
                  <w:b/>
                  <w:szCs w:val="24"/>
                  <w:rPrChange w:id="1625" w:author="WILLIAM FRANCISCO LEITE" w:date="2016-06-27T20:30:00Z">
                    <w:rPr>
                      <w:b/>
                      <w:sz w:val="20"/>
                    </w:rPr>
                  </w:rPrChange>
                </w:rPr>
                <w:t>ID</w:t>
              </w:r>
            </w:ins>
          </w:p>
        </w:tc>
        <w:tc>
          <w:tcPr>
            <w:tcW w:w="864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1626" w:author="WILLIAM FRANCISCO LEITE" w:date="2016-06-27T20:30: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39379DD7" w14:textId="58B58CF4" w:rsidR="003C44CC" w:rsidRPr="00EF2153" w:rsidRDefault="003C44CC" w:rsidP="00881208">
            <w:pPr>
              <w:spacing w:line="240" w:lineRule="auto"/>
              <w:jc w:val="center"/>
              <w:rPr>
                <w:ins w:id="1627" w:author="WILLIAM FRANCISCO LEITE" w:date="2016-06-27T20:21:00Z"/>
                <w:szCs w:val="24"/>
              </w:rPr>
            </w:pPr>
            <w:ins w:id="1628" w:author="WILLIAM FRANCISCO LEITE" w:date="2016-06-27T20:21:00Z">
              <w:r w:rsidRPr="00C973DE">
                <w:rPr>
                  <w:b/>
                  <w:szCs w:val="24"/>
                  <w:rPrChange w:id="1629" w:author="WILLIAM FRANCISCO LEITE" w:date="2016-06-27T20:30:00Z">
                    <w:rPr>
                      <w:b/>
                      <w:sz w:val="20"/>
                    </w:rPr>
                  </w:rPrChange>
                </w:rPr>
                <w:t>URI</w:t>
              </w:r>
            </w:ins>
          </w:p>
        </w:tc>
      </w:tr>
      <w:tr w:rsidR="003C44CC" w:rsidRPr="00C973DE" w14:paraId="0E422D05" w14:textId="77777777" w:rsidTr="00C973DE">
        <w:trPr>
          <w:ins w:id="1630"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631"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7989F62" w14:textId="33EAA32D" w:rsidR="003C44CC" w:rsidRPr="00EF2153" w:rsidRDefault="003C44CC" w:rsidP="00C973DE">
            <w:pPr>
              <w:spacing w:line="240" w:lineRule="auto"/>
              <w:jc w:val="center"/>
              <w:rPr>
                <w:ins w:id="1632" w:author="WILLIAM FRANCISCO LEITE" w:date="2016-06-27T20:21:00Z"/>
                <w:szCs w:val="24"/>
              </w:rPr>
              <w:pPrChange w:id="1633" w:author="WILLIAM FRANCISCO LEITE" w:date="2016-06-27T20:26:00Z">
                <w:pPr>
                  <w:spacing w:line="240" w:lineRule="auto"/>
                  <w:jc w:val="left"/>
                </w:pPr>
              </w:pPrChange>
            </w:pPr>
            <w:ins w:id="1634" w:author="WILLIAM FRANCISCO LEITE" w:date="2016-06-27T20:21:00Z">
              <w:r w:rsidRPr="00C973DE">
                <w:rPr>
                  <w:b/>
                  <w:szCs w:val="24"/>
                  <w:rPrChange w:id="1635" w:author="WILLIAM FRANCISCO LEITE" w:date="2016-06-27T20:30:00Z">
                    <w:rPr>
                      <w:b/>
                      <w:sz w:val="20"/>
                    </w:rPr>
                  </w:rPrChange>
                </w:rPr>
                <w:t>R1</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636"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5274300" w14:textId="100E63D3" w:rsidR="003C44CC" w:rsidRPr="00C973DE" w:rsidRDefault="00097A81" w:rsidP="003C44CC">
            <w:pPr>
              <w:pStyle w:val="NormalWeb"/>
              <w:spacing w:before="0" w:beforeAutospacing="0" w:after="0" w:afterAutospacing="0"/>
              <w:rPr>
                <w:ins w:id="1637" w:author="WILLIAM FRANCISCO LEITE" w:date="2016-06-27T20:21:00Z"/>
                <w:rFonts w:ascii="Arial" w:hAnsi="Arial" w:cs="Arial"/>
                <w:rPrChange w:id="1638" w:author="WILLIAM FRANCISCO LEITE" w:date="2016-06-27T20:30:00Z">
                  <w:rPr>
                    <w:ins w:id="1639" w:author="WILLIAM FRANCISCO LEITE" w:date="2016-06-27T20:21:00Z"/>
                  </w:rPr>
                </w:rPrChange>
              </w:rPr>
              <w:pPrChange w:id="1640" w:author="WILLIAM FRANCISCO LEITE" w:date="2016-06-27T20:22:00Z">
                <w:pPr>
                  <w:spacing w:line="240" w:lineRule="auto"/>
                </w:pPr>
              </w:pPrChange>
            </w:pPr>
            <w:ins w:id="1641" w:author="WILLIAM FRANCISCO LEITE" w:date="2016-06-27T21:33:00Z">
              <w:r w:rsidRPr="00097A81">
                <w:rPr>
                  <w:rFonts w:ascii="Arial" w:hAnsi="Arial" w:cs="Arial"/>
                  <w:rPrChange w:id="1642" w:author="WILLIAM FRANCISCO LEITE" w:date="2016-06-27T21:33:00Z">
                    <w:rPr>
                      <w:rStyle w:val="Hyperlink"/>
                      <w:sz w:val="22"/>
                      <w:szCs w:val="22"/>
                    </w:rPr>
                  </w:rPrChange>
                </w:rPr>
                <w:t>http://api.cotacao.com.br/atacadistas/</w:t>
              </w:r>
            </w:ins>
          </w:p>
        </w:tc>
      </w:tr>
      <w:tr w:rsidR="003C44CC" w:rsidRPr="00C973DE" w14:paraId="00A12D76" w14:textId="77777777" w:rsidTr="00C973DE">
        <w:trPr>
          <w:ins w:id="1643"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644"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C5E060" w14:textId="72A6E960" w:rsidR="003C44CC" w:rsidRPr="00EF2153" w:rsidRDefault="00006391" w:rsidP="00C973DE">
            <w:pPr>
              <w:spacing w:line="240" w:lineRule="auto"/>
              <w:jc w:val="center"/>
              <w:rPr>
                <w:ins w:id="1645" w:author="WILLIAM FRANCISCO LEITE" w:date="2016-06-27T20:21:00Z"/>
                <w:szCs w:val="24"/>
              </w:rPr>
              <w:pPrChange w:id="1646" w:author="WILLIAM FRANCISCO LEITE" w:date="2016-06-27T20:26:00Z">
                <w:pPr>
                  <w:spacing w:line="240" w:lineRule="auto"/>
                  <w:jc w:val="left"/>
                </w:pPr>
              </w:pPrChange>
            </w:pPr>
            <w:ins w:id="1647" w:author="WILLIAM FRANCISCO LEITE" w:date="2016-06-27T20:21:00Z">
              <w:r w:rsidRPr="00C973DE">
                <w:rPr>
                  <w:b/>
                  <w:szCs w:val="24"/>
                  <w:rPrChange w:id="1648" w:author="WILLIAM FRANCISCO LEITE" w:date="2016-06-27T20:30:00Z">
                    <w:rPr>
                      <w:b/>
                      <w:sz w:val="20"/>
                    </w:rPr>
                  </w:rPrChange>
                </w:rPr>
                <w:t>R</w:t>
              </w:r>
              <w:r w:rsidR="003C44CC" w:rsidRPr="00C973DE">
                <w:rPr>
                  <w:b/>
                  <w:szCs w:val="24"/>
                  <w:rPrChange w:id="1649" w:author="WILLIAM FRANCISCO LEITE" w:date="2016-06-27T20:30:00Z">
                    <w:rPr>
                      <w:b/>
                      <w:sz w:val="20"/>
                    </w:rPr>
                  </w:rPrChange>
                </w:rPr>
                <w:t>2</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650"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13D8843" w14:textId="019BA928" w:rsidR="003C44CC" w:rsidRPr="00C973DE" w:rsidRDefault="00097A81" w:rsidP="00244D6E">
            <w:pPr>
              <w:pStyle w:val="NormalWeb"/>
              <w:spacing w:before="0" w:beforeAutospacing="0" w:after="0" w:afterAutospacing="0"/>
              <w:rPr>
                <w:ins w:id="1651" w:author="WILLIAM FRANCISCO LEITE" w:date="2016-06-27T20:21:00Z"/>
                <w:rFonts w:ascii="Arial" w:hAnsi="Arial" w:cs="Arial"/>
                <w:rPrChange w:id="1652" w:author="WILLIAM FRANCISCO LEITE" w:date="2016-06-27T20:30:00Z">
                  <w:rPr>
                    <w:ins w:id="1653" w:author="WILLIAM FRANCISCO LEITE" w:date="2016-06-27T20:21:00Z"/>
                  </w:rPr>
                </w:rPrChange>
              </w:rPr>
              <w:pPrChange w:id="1654" w:author="WILLIAM FRANCISCO LEITE" w:date="2016-06-27T20:24:00Z">
                <w:pPr>
                  <w:spacing w:line="240" w:lineRule="auto"/>
                </w:pPr>
              </w:pPrChange>
            </w:pPr>
            <w:ins w:id="1655" w:author="WILLIAM FRANCISCO LEITE" w:date="2016-06-27T21:33:00Z">
              <w:r w:rsidRPr="00097A81">
                <w:rPr>
                  <w:rFonts w:ascii="Arial" w:hAnsi="Arial" w:cs="Arial"/>
                  <w:rPrChange w:id="1656" w:author="WILLIAM FRANCISCO LEITE" w:date="2016-06-27T21:33:00Z">
                    <w:rPr>
                      <w:rStyle w:val="Hyperlink"/>
                      <w:sz w:val="22"/>
                      <w:szCs w:val="22"/>
                    </w:rPr>
                  </w:rPrChange>
                </w:rPr>
                <w:t>http://api.cotacao.com.br/atacadistas/</w:t>
              </w:r>
            </w:ins>
            <w:ins w:id="1657" w:author="WILLIAM FRANCISCO LEITE" w:date="2016-06-27T20:24:00Z">
              <w:r w:rsidR="00244D6E" w:rsidRPr="00C973DE">
                <w:rPr>
                  <w:rFonts w:ascii="Arial" w:hAnsi="Arial" w:cs="Arial"/>
                  <w:color w:val="FF0000"/>
                  <w:rPrChange w:id="1658" w:author="WILLIAM FRANCISCO LEITE" w:date="2016-06-27T20:30:00Z">
                    <w:rPr>
                      <w:color w:val="FF0000"/>
                      <w:sz w:val="22"/>
                      <w:szCs w:val="22"/>
                    </w:rPr>
                  </w:rPrChange>
                </w:rPr>
                <w:t>{raio}</w:t>
              </w:r>
            </w:ins>
            <w:ins w:id="1659" w:author="WILLIAM FRANCISCO LEITE" w:date="2016-06-27T20:22:00Z">
              <w:r w:rsidR="003C44CC" w:rsidRPr="00C973DE">
                <w:rPr>
                  <w:rFonts w:ascii="Arial" w:hAnsi="Arial" w:cs="Arial"/>
                  <w:color w:val="FF0000"/>
                  <w:rPrChange w:id="1660" w:author="WILLIAM FRANCISCO LEITE" w:date="2016-06-27T20:30:00Z">
                    <w:rPr>
                      <w:color w:val="FF0000"/>
                      <w:sz w:val="22"/>
                      <w:szCs w:val="22"/>
                    </w:rPr>
                  </w:rPrChange>
                </w:rPr>
                <w:t>/</w:t>
              </w:r>
            </w:ins>
            <w:ins w:id="1661" w:author="WILLIAM FRANCISCO LEITE" w:date="2016-06-27T20:24:00Z">
              <w:r w:rsidR="00244D6E" w:rsidRPr="00C973DE">
                <w:rPr>
                  <w:rFonts w:ascii="Arial" w:hAnsi="Arial" w:cs="Arial"/>
                  <w:color w:val="FF0000"/>
                  <w:rPrChange w:id="1662" w:author="WILLIAM FRANCISCO LEITE" w:date="2016-06-27T20:30:00Z">
                    <w:rPr>
                      <w:color w:val="FF0000"/>
                      <w:sz w:val="22"/>
                      <w:szCs w:val="22"/>
                    </w:rPr>
                  </w:rPrChange>
                </w:rPr>
                <w:t>{latitude}</w:t>
              </w:r>
            </w:ins>
            <w:ins w:id="1663" w:author="WILLIAM FRANCISCO LEITE" w:date="2016-06-27T20:22:00Z">
              <w:r w:rsidR="003C44CC" w:rsidRPr="00C973DE">
                <w:rPr>
                  <w:rFonts w:ascii="Arial" w:hAnsi="Arial" w:cs="Arial"/>
                  <w:color w:val="FF0000"/>
                  <w:rPrChange w:id="1664" w:author="WILLIAM FRANCISCO LEITE" w:date="2016-06-27T20:30:00Z">
                    <w:rPr>
                      <w:color w:val="FF0000"/>
                      <w:sz w:val="22"/>
                      <w:szCs w:val="22"/>
                    </w:rPr>
                  </w:rPrChange>
                </w:rPr>
                <w:t>/</w:t>
              </w:r>
            </w:ins>
            <w:ins w:id="1665" w:author="WILLIAM FRANCISCO LEITE" w:date="2016-06-27T20:24:00Z">
              <w:r w:rsidR="00244D6E" w:rsidRPr="00C973DE">
                <w:rPr>
                  <w:rFonts w:ascii="Arial" w:hAnsi="Arial" w:cs="Arial"/>
                  <w:color w:val="FF0000"/>
                  <w:rPrChange w:id="1666" w:author="WILLIAM FRANCISCO LEITE" w:date="2016-06-27T20:30:00Z">
                    <w:rPr>
                      <w:color w:val="FF0000"/>
                      <w:sz w:val="22"/>
                      <w:szCs w:val="22"/>
                    </w:rPr>
                  </w:rPrChange>
                </w:rPr>
                <w:t>{longitude}</w:t>
              </w:r>
            </w:ins>
          </w:p>
        </w:tc>
      </w:tr>
      <w:tr w:rsidR="003C44CC" w:rsidRPr="00C973DE" w14:paraId="068940D5" w14:textId="77777777" w:rsidTr="00C973DE">
        <w:trPr>
          <w:ins w:id="1667"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668"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59C768" w14:textId="1ABE1954" w:rsidR="003C44CC" w:rsidRPr="00EF2153" w:rsidRDefault="00006391" w:rsidP="00C973DE">
            <w:pPr>
              <w:spacing w:line="240" w:lineRule="auto"/>
              <w:jc w:val="center"/>
              <w:rPr>
                <w:ins w:id="1669" w:author="WILLIAM FRANCISCO LEITE" w:date="2016-06-27T20:21:00Z"/>
                <w:szCs w:val="24"/>
              </w:rPr>
              <w:pPrChange w:id="1670" w:author="WILLIAM FRANCISCO LEITE" w:date="2016-06-27T20:26:00Z">
                <w:pPr>
                  <w:spacing w:line="240" w:lineRule="auto"/>
                  <w:jc w:val="left"/>
                </w:pPr>
              </w:pPrChange>
            </w:pPr>
            <w:ins w:id="1671" w:author="WILLIAM FRANCISCO LEITE" w:date="2016-06-27T20:21:00Z">
              <w:r w:rsidRPr="00C973DE">
                <w:rPr>
                  <w:b/>
                  <w:szCs w:val="24"/>
                  <w:rPrChange w:id="1672" w:author="WILLIAM FRANCISCO LEITE" w:date="2016-06-27T20:30:00Z">
                    <w:rPr>
                      <w:b/>
                      <w:sz w:val="20"/>
                    </w:rPr>
                  </w:rPrChange>
                </w:rPr>
                <w:lastRenderedPageBreak/>
                <w:t>R</w:t>
              </w:r>
              <w:r w:rsidR="003C44CC" w:rsidRPr="00C973DE">
                <w:rPr>
                  <w:b/>
                  <w:szCs w:val="24"/>
                  <w:rPrChange w:id="1673" w:author="WILLIAM FRANCISCO LEITE" w:date="2016-06-27T20:30:00Z">
                    <w:rPr>
                      <w:b/>
                      <w:sz w:val="20"/>
                    </w:rPr>
                  </w:rPrChange>
                </w:rPr>
                <w:t>3</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674"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943BBD3" w14:textId="341A8067" w:rsidR="003C44CC" w:rsidRPr="00C973DE" w:rsidRDefault="00097A81" w:rsidP="00244D6E">
            <w:pPr>
              <w:pStyle w:val="NormalWeb"/>
              <w:spacing w:before="0" w:beforeAutospacing="0" w:after="0" w:afterAutospacing="0"/>
              <w:rPr>
                <w:ins w:id="1675" w:author="WILLIAM FRANCISCO LEITE" w:date="2016-06-27T20:21:00Z"/>
                <w:rFonts w:ascii="Arial" w:hAnsi="Arial" w:cs="Arial"/>
                <w:rPrChange w:id="1676" w:author="WILLIAM FRANCISCO LEITE" w:date="2016-06-27T20:30:00Z">
                  <w:rPr>
                    <w:ins w:id="1677" w:author="WILLIAM FRANCISCO LEITE" w:date="2016-06-27T20:21:00Z"/>
                  </w:rPr>
                </w:rPrChange>
              </w:rPr>
              <w:pPrChange w:id="1678" w:author="WILLIAM FRANCISCO LEITE" w:date="2016-06-27T20:24:00Z">
                <w:pPr>
                  <w:spacing w:line="240" w:lineRule="auto"/>
                </w:pPr>
              </w:pPrChange>
            </w:pPr>
            <w:ins w:id="1679" w:author="WILLIAM FRANCISCO LEITE" w:date="2016-06-27T21:33:00Z">
              <w:r w:rsidRPr="00097A81">
                <w:rPr>
                  <w:rFonts w:ascii="Arial" w:hAnsi="Arial" w:cs="Arial"/>
                  <w:color w:val="000000" w:themeColor="text1"/>
                  <w:rPrChange w:id="1680" w:author="WILLIAM FRANCISCO LEITE" w:date="2016-06-27T21:34:00Z">
                    <w:rPr>
                      <w:rStyle w:val="Hyperlink"/>
                      <w:sz w:val="22"/>
                      <w:szCs w:val="22"/>
                    </w:rPr>
                  </w:rPrChange>
                </w:rPr>
                <w:t>http://api.cotacao.com.br/</w:t>
              </w:r>
            </w:ins>
            <w:ins w:id="1681" w:author="WILLIAM FRANCISCO LEITE" w:date="2016-06-27T20:22:00Z">
              <w:r w:rsidR="00910938" w:rsidRPr="00097A81">
                <w:rPr>
                  <w:rFonts w:ascii="Arial" w:hAnsi="Arial" w:cs="Arial"/>
                  <w:color w:val="000000" w:themeColor="text1"/>
                  <w:u w:val="single"/>
                  <w:rPrChange w:id="1682" w:author="WILLIAM FRANCISCO LEITE" w:date="2016-06-27T21:34:00Z">
                    <w:rPr>
                      <w:color w:val="0000FF"/>
                      <w:sz w:val="22"/>
                      <w:szCs w:val="22"/>
                      <w:u w:val="single"/>
                    </w:rPr>
                  </w:rPrChange>
                </w:rPr>
                <w:t>atacadista/promocao/</w:t>
              </w:r>
            </w:ins>
            <w:ins w:id="1683" w:author="WILLIAM FRANCISCO LEITE" w:date="2016-06-27T20:24:00Z">
              <w:r w:rsidR="00244D6E" w:rsidRPr="00C973DE">
                <w:rPr>
                  <w:rFonts w:ascii="Arial" w:hAnsi="Arial" w:cs="Arial"/>
                  <w:color w:val="FF0000"/>
                  <w:rPrChange w:id="1684" w:author="WILLIAM FRANCISCO LEITE" w:date="2016-06-27T20:30:00Z">
                    <w:rPr>
                      <w:color w:val="FF0000"/>
                      <w:sz w:val="22"/>
                      <w:szCs w:val="22"/>
                    </w:rPr>
                  </w:rPrChange>
                </w:rPr>
                <w:t>{atacadista}</w:t>
              </w:r>
            </w:ins>
          </w:p>
        </w:tc>
      </w:tr>
      <w:tr w:rsidR="003C44CC" w:rsidRPr="00C973DE" w14:paraId="5EBF086F" w14:textId="77777777" w:rsidTr="00C973DE">
        <w:trPr>
          <w:ins w:id="1685"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686"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A88E12D" w14:textId="34B81362" w:rsidR="003C44CC" w:rsidRPr="00EF2153" w:rsidRDefault="00006391" w:rsidP="00C973DE">
            <w:pPr>
              <w:spacing w:line="240" w:lineRule="auto"/>
              <w:jc w:val="center"/>
              <w:rPr>
                <w:ins w:id="1687" w:author="WILLIAM FRANCISCO LEITE" w:date="2016-06-27T20:21:00Z"/>
                <w:szCs w:val="24"/>
              </w:rPr>
              <w:pPrChange w:id="1688" w:author="WILLIAM FRANCISCO LEITE" w:date="2016-06-27T20:26:00Z">
                <w:pPr>
                  <w:spacing w:line="240" w:lineRule="auto"/>
                  <w:jc w:val="left"/>
                </w:pPr>
              </w:pPrChange>
            </w:pPr>
            <w:ins w:id="1689" w:author="WILLIAM FRANCISCO LEITE" w:date="2016-06-27T20:21:00Z">
              <w:r w:rsidRPr="00C973DE">
                <w:rPr>
                  <w:b/>
                  <w:szCs w:val="24"/>
                  <w:rPrChange w:id="1690" w:author="WILLIAM FRANCISCO LEITE" w:date="2016-06-27T20:30:00Z">
                    <w:rPr>
                      <w:b/>
                      <w:sz w:val="20"/>
                    </w:rPr>
                  </w:rPrChange>
                </w:rPr>
                <w:t>R</w:t>
              </w:r>
              <w:r w:rsidR="003C44CC" w:rsidRPr="00C973DE">
                <w:rPr>
                  <w:b/>
                  <w:szCs w:val="24"/>
                  <w:rPrChange w:id="1691" w:author="WILLIAM FRANCISCO LEITE" w:date="2016-06-27T20:30:00Z">
                    <w:rPr>
                      <w:b/>
                      <w:sz w:val="20"/>
                    </w:rPr>
                  </w:rPrChange>
                </w:rPr>
                <w:t>4</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692"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0336538" w14:textId="6418277C" w:rsidR="003C44CC" w:rsidRPr="00EF2153" w:rsidRDefault="00097A81" w:rsidP="00EF2153">
            <w:pPr>
              <w:spacing w:line="240" w:lineRule="auto"/>
              <w:rPr>
                <w:ins w:id="1693" w:author="WILLIAM FRANCISCO LEITE" w:date="2016-06-27T20:21:00Z"/>
                <w:szCs w:val="24"/>
              </w:rPr>
            </w:pPr>
            <w:ins w:id="1694" w:author="WILLIAM FRANCISCO LEITE" w:date="2016-06-27T21:34:00Z">
              <w:r w:rsidRPr="00097A81">
                <w:rPr>
                  <w:szCs w:val="24"/>
                  <w:rPrChange w:id="1695" w:author="WILLIAM FRANCISCO LEITE" w:date="2016-06-27T21:34:00Z">
                    <w:rPr>
                      <w:rStyle w:val="Hyperlink"/>
                      <w:sz w:val="22"/>
                      <w:szCs w:val="22"/>
                    </w:rPr>
                  </w:rPrChange>
                </w:rPr>
                <w:t>http://api.cotacao.com.br/atacadista/produto</w:t>
              </w:r>
            </w:ins>
            <w:ins w:id="1696" w:author="WILLIAM FRANCISCO LEITE" w:date="2016-06-27T20:23:00Z">
              <w:r w:rsidR="00910938" w:rsidRPr="00C973DE">
                <w:rPr>
                  <w:color w:val="0000FF"/>
                  <w:szCs w:val="24"/>
                  <w:u w:val="single"/>
                  <w:rPrChange w:id="1697" w:author="WILLIAM FRANCISCO LEITE" w:date="2016-06-27T20:30:00Z">
                    <w:rPr>
                      <w:color w:val="0000FF"/>
                      <w:sz w:val="22"/>
                      <w:szCs w:val="22"/>
                      <w:u w:val="single"/>
                    </w:rPr>
                  </w:rPrChange>
                </w:rPr>
                <w:t>/</w:t>
              </w:r>
            </w:ins>
            <w:ins w:id="1698" w:author="WILLIAM FRANCISCO LEITE" w:date="2016-06-27T20:24:00Z">
              <w:r w:rsidR="00244D6E" w:rsidRPr="00C973DE">
                <w:rPr>
                  <w:color w:val="FF0000"/>
                  <w:szCs w:val="24"/>
                  <w:rPrChange w:id="1699" w:author="WILLIAM FRANCISCO LEITE" w:date="2016-06-27T20:30:00Z">
                    <w:rPr>
                      <w:color w:val="FF0000"/>
                      <w:sz w:val="22"/>
                      <w:szCs w:val="22"/>
                    </w:rPr>
                  </w:rPrChange>
                </w:rPr>
                <w:t>{</w:t>
              </w:r>
            </w:ins>
            <w:ins w:id="1700" w:author="WILLIAM FRANCISCO LEITE" w:date="2016-06-27T20:25:00Z">
              <w:r w:rsidR="00244D6E" w:rsidRPr="00C973DE">
                <w:rPr>
                  <w:color w:val="FF0000"/>
                  <w:szCs w:val="24"/>
                  <w:rPrChange w:id="1701" w:author="WILLIAM FRANCISCO LEITE" w:date="2016-06-27T20:30:00Z">
                    <w:rPr>
                      <w:color w:val="FF0000"/>
                      <w:sz w:val="22"/>
                      <w:szCs w:val="22"/>
                    </w:rPr>
                  </w:rPrChange>
                </w:rPr>
                <w:t>atacadista</w:t>
              </w:r>
            </w:ins>
            <w:ins w:id="1702" w:author="WILLIAM FRANCISCO LEITE" w:date="2016-06-27T20:24:00Z">
              <w:r w:rsidR="00244D6E" w:rsidRPr="00C973DE">
                <w:rPr>
                  <w:color w:val="FF0000"/>
                  <w:szCs w:val="24"/>
                  <w:rPrChange w:id="1703" w:author="WILLIAM FRANCISCO LEITE" w:date="2016-06-27T20:30:00Z">
                    <w:rPr>
                      <w:color w:val="FF0000"/>
                      <w:sz w:val="22"/>
                      <w:szCs w:val="22"/>
                    </w:rPr>
                  </w:rPrChange>
                </w:rPr>
                <w:t>}</w:t>
              </w:r>
            </w:ins>
            <w:ins w:id="1704" w:author="WILLIAM FRANCISCO LEITE" w:date="2016-06-27T20:23:00Z">
              <w:r w:rsidR="00910938" w:rsidRPr="00C973DE">
                <w:rPr>
                  <w:color w:val="FF0000"/>
                  <w:szCs w:val="24"/>
                  <w:rPrChange w:id="1705" w:author="WILLIAM FRANCISCO LEITE" w:date="2016-06-27T20:30:00Z">
                    <w:rPr>
                      <w:color w:val="FF0000"/>
                      <w:sz w:val="22"/>
                      <w:szCs w:val="22"/>
                    </w:rPr>
                  </w:rPrChange>
                </w:rPr>
                <w:t>/</w:t>
              </w:r>
            </w:ins>
            <w:ins w:id="1706" w:author="WILLIAM FRANCISCO LEITE" w:date="2016-06-27T20:25:00Z">
              <w:r w:rsidR="00244D6E" w:rsidRPr="00C973DE">
                <w:rPr>
                  <w:color w:val="FF0000"/>
                  <w:szCs w:val="24"/>
                  <w:rPrChange w:id="1707" w:author="WILLIAM FRANCISCO LEITE" w:date="2016-06-27T20:30:00Z">
                    <w:rPr>
                      <w:color w:val="FF0000"/>
                      <w:sz w:val="22"/>
                      <w:szCs w:val="22"/>
                    </w:rPr>
                  </w:rPrChange>
                </w:rPr>
                <w:t>{produto}</w:t>
              </w:r>
            </w:ins>
          </w:p>
        </w:tc>
      </w:tr>
      <w:tr w:rsidR="003C44CC" w:rsidRPr="00C973DE" w14:paraId="09F733DB" w14:textId="77777777" w:rsidTr="00C973DE">
        <w:trPr>
          <w:ins w:id="1708"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09"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1B36429" w14:textId="017B56CE" w:rsidR="003C44CC" w:rsidRPr="00EF2153" w:rsidRDefault="00006391" w:rsidP="00C973DE">
            <w:pPr>
              <w:spacing w:line="240" w:lineRule="auto"/>
              <w:jc w:val="center"/>
              <w:rPr>
                <w:ins w:id="1710" w:author="WILLIAM FRANCISCO LEITE" w:date="2016-06-27T20:21:00Z"/>
                <w:szCs w:val="24"/>
              </w:rPr>
              <w:pPrChange w:id="1711" w:author="WILLIAM FRANCISCO LEITE" w:date="2016-06-27T20:26:00Z">
                <w:pPr>
                  <w:spacing w:line="240" w:lineRule="auto"/>
                  <w:jc w:val="left"/>
                </w:pPr>
              </w:pPrChange>
            </w:pPr>
            <w:ins w:id="1712" w:author="WILLIAM FRANCISCO LEITE" w:date="2016-06-27T20:21:00Z">
              <w:r w:rsidRPr="00C973DE">
                <w:rPr>
                  <w:b/>
                  <w:szCs w:val="24"/>
                  <w:rPrChange w:id="1713" w:author="WILLIAM FRANCISCO LEITE" w:date="2016-06-27T20:30:00Z">
                    <w:rPr>
                      <w:b/>
                      <w:sz w:val="20"/>
                    </w:rPr>
                  </w:rPrChange>
                </w:rPr>
                <w:t>R</w:t>
              </w:r>
              <w:r w:rsidR="003C44CC" w:rsidRPr="00C973DE">
                <w:rPr>
                  <w:b/>
                  <w:szCs w:val="24"/>
                  <w:rPrChange w:id="1714" w:author="WILLIAM FRANCISCO LEITE" w:date="2016-06-27T20:30:00Z">
                    <w:rPr>
                      <w:b/>
                      <w:sz w:val="20"/>
                    </w:rPr>
                  </w:rPrChange>
                </w:rPr>
                <w:t>5</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15"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3A1670EE" w14:textId="2DD7639E" w:rsidR="003C44CC" w:rsidRPr="00EF2153" w:rsidRDefault="00097A81" w:rsidP="00EF2153">
            <w:pPr>
              <w:spacing w:line="240" w:lineRule="auto"/>
              <w:rPr>
                <w:ins w:id="1716" w:author="WILLIAM FRANCISCO LEITE" w:date="2016-06-27T20:21:00Z"/>
                <w:szCs w:val="24"/>
              </w:rPr>
            </w:pPr>
            <w:ins w:id="1717" w:author="WILLIAM FRANCISCO LEITE" w:date="2016-06-27T21:34:00Z">
              <w:r w:rsidRPr="00097A81">
                <w:rPr>
                  <w:szCs w:val="24"/>
                  <w:rPrChange w:id="1718" w:author="WILLIAM FRANCISCO LEITE" w:date="2016-06-27T21:34:00Z">
                    <w:rPr>
                      <w:rStyle w:val="Hyperlink"/>
                      <w:sz w:val="22"/>
                      <w:szCs w:val="22"/>
                    </w:rPr>
                  </w:rPrChange>
                </w:rPr>
                <w:t>http://api.cotacao.com.br/atacadista/cotacao/</w:t>
              </w:r>
            </w:ins>
            <w:ins w:id="1719" w:author="WILLIAM FRANCISCO LEITE" w:date="2016-06-27T20:25:00Z">
              <w:r w:rsidR="00244D6E" w:rsidRPr="00C973DE">
                <w:rPr>
                  <w:color w:val="FF0000"/>
                  <w:szCs w:val="24"/>
                  <w:rPrChange w:id="1720" w:author="WILLIAM FRANCISCO LEITE" w:date="2016-06-27T20:30:00Z">
                    <w:rPr>
                      <w:color w:val="FF0000"/>
                      <w:sz w:val="22"/>
                      <w:szCs w:val="22"/>
                    </w:rPr>
                  </w:rPrChange>
                </w:rPr>
                <w:t>{produto}</w:t>
              </w:r>
            </w:ins>
          </w:p>
        </w:tc>
      </w:tr>
      <w:tr w:rsidR="003C44CC" w:rsidRPr="00C973DE" w14:paraId="4C8A87F6" w14:textId="77777777" w:rsidTr="00C973DE">
        <w:trPr>
          <w:ins w:id="1721" w:author="WILLIAM FRANCISCO LEITE" w:date="2016-06-27T20:2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22"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B8D006B" w14:textId="5423FC47" w:rsidR="003C44CC" w:rsidRPr="00EF2153" w:rsidRDefault="00006391" w:rsidP="00C973DE">
            <w:pPr>
              <w:spacing w:line="240" w:lineRule="auto"/>
              <w:jc w:val="center"/>
              <w:rPr>
                <w:ins w:id="1723" w:author="WILLIAM FRANCISCO LEITE" w:date="2016-06-27T20:21:00Z"/>
                <w:szCs w:val="24"/>
              </w:rPr>
              <w:pPrChange w:id="1724" w:author="WILLIAM FRANCISCO LEITE" w:date="2016-06-27T20:26:00Z">
                <w:pPr>
                  <w:spacing w:line="240" w:lineRule="auto"/>
                  <w:jc w:val="left"/>
                </w:pPr>
              </w:pPrChange>
            </w:pPr>
            <w:ins w:id="1725" w:author="WILLIAM FRANCISCO LEITE" w:date="2016-06-27T20:21:00Z">
              <w:r w:rsidRPr="00C973DE">
                <w:rPr>
                  <w:b/>
                  <w:szCs w:val="24"/>
                  <w:rPrChange w:id="1726" w:author="WILLIAM FRANCISCO LEITE" w:date="2016-06-27T20:30:00Z">
                    <w:rPr>
                      <w:b/>
                      <w:sz w:val="20"/>
                    </w:rPr>
                  </w:rPrChange>
                </w:rPr>
                <w:t>R</w:t>
              </w:r>
              <w:r w:rsidR="003C44CC" w:rsidRPr="00C973DE">
                <w:rPr>
                  <w:b/>
                  <w:szCs w:val="24"/>
                  <w:rPrChange w:id="1727" w:author="WILLIAM FRANCISCO LEITE" w:date="2016-06-27T20:30:00Z">
                    <w:rPr>
                      <w:b/>
                      <w:sz w:val="20"/>
                    </w:rPr>
                  </w:rPrChange>
                </w:rPr>
                <w:t>6</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28"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55FAFD" w14:textId="6C336FC4" w:rsidR="003C44CC" w:rsidRPr="00EF2153" w:rsidRDefault="00097A81" w:rsidP="00EF2153">
            <w:pPr>
              <w:spacing w:line="240" w:lineRule="auto"/>
              <w:rPr>
                <w:ins w:id="1729" w:author="WILLIAM FRANCISCO LEITE" w:date="2016-06-27T20:21:00Z"/>
                <w:szCs w:val="24"/>
              </w:rPr>
            </w:pPr>
            <w:ins w:id="1730" w:author="WILLIAM FRANCISCO LEITE" w:date="2016-06-27T21:34:00Z">
              <w:r w:rsidRPr="00097A81">
                <w:rPr>
                  <w:szCs w:val="24"/>
                  <w:rPrChange w:id="1731" w:author="WILLIAM FRANCISCO LEITE" w:date="2016-06-27T21:34:00Z">
                    <w:rPr>
                      <w:rStyle w:val="Hyperlink"/>
                      <w:sz w:val="22"/>
                      <w:szCs w:val="22"/>
                    </w:rPr>
                  </w:rPrChange>
                </w:rPr>
                <w:t>http://api.cotacao.com.br/atacadista/produto/localizacao/</w:t>
              </w:r>
            </w:ins>
            <w:ins w:id="1732" w:author="WILLIAM FRANCISCO LEITE" w:date="2016-06-27T20:25:00Z">
              <w:r w:rsidR="00244D6E" w:rsidRPr="00C973DE">
                <w:rPr>
                  <w:color w:val="FF0000"/>
                  <w:szCs w:val="24"/>
                  <w:rPrChange w:id="1733" w:author="WILLIAM FRANCISCO LEITE" w:date="2016-06-27T20:30:00Z">
                    <w:rPr>
                      <w:color w:val="FF0000"/>
                      <w:sz w:val="22"/>
                      <w:szCs w:val="22"/>
                    </w:rPr>
                  </w:rPrChange>
                </w:rPr>
                <w:t>{atacadista}</w:t>
              </w:r>
            </w:ins>
            <w:ins w:id="1734" w:author="WILLIAM FRANCISCO LEITE" w:date="2016-06-27T20:23:00Z">
              <w:r w:rsidR="00910938" w:rsidRPr="00C973DE">
                <w:rPr>
                  <w:color w:val="FF0000"/>
                  <w:szCs w:val="24"/>
                  <w:rPrChange w:id="1735" w:author="WILLIAM FRANCISCO LEITE" w:date="2016-06-27T20:30:00Z">
                    <w:rPr>
                      <w:color w:val="FF0000"/>
                      <w:sz w:val="22"/>
                      <w:szCs w:val="22"/>
                    </w:rPr>
                  </w:rPrChange>
                </w:rPr>
                <w:t>/</w:t>
              </w:r>
            </w:ins>
            <w:ins w:id="1736" w:author="WILLIAM FRANCISCO LEITE" w:date="2016-06-27T20:25:00Z">
              <w:r w:rsidR="00244D6E" w:rsidRPr="00C973DE">
                <w:rPr>
                  <w:color w:val="FF0000"/>
                  <w:szCs w:val="24"/>
                  <w:rPrChange w:id="1737" w:author="WILLIAM FRANCISCO LEITE" w:date="2016-06-27T20:30:00Z">
                    <w:rPr>
                      <w:color w:val="FF0000"/>
                      <w:sz w:val="22"/>
                      <w:szCs w:val="22"/>
                    </w:rPr>
                  </w:rPrChange>
                </w:rPr>
                <w:t>{corredor}</w:t>
              </w:r>
            </w:ins>
          </w:p>
        </w:tc>
      </w:tr>
    </w:tbl>
    <w:p w14:paraId="0FA049DA" w14:textId="77777777" w:rsidR="003C44CC" w:rsidRDefault="003C44CC" w:rsidP="00EF2153">
      <w:pPr>
        <w:pStyle w:val="TextoNormal"/>
        <w:rPr>
          <w:ins w:id="1738" w:author="WILLIAM FRANCISCO LEITE" w:date="2016-06-27T20:03:00Z"/>
        </w:rPr>
      </w:pPr>
    </w:p>
    <w:p w14:paraId="05A4D905" w14:textId="319E9543" w:rsidR="003D21F9" w:rsidRDefault="00C973DE" w:rsidP="00881208">
      <w:pPr>
        <w:pStyle w:val="SubtituloCapitulo"/>
        <w:numPr>
          <w:ilvl w:val="3"/>
          <w:numId w:val="1"/>
        </w:numPr>
        <w:rPr>
          <w:ins w:id="1739" w:author="WILLIAM FRANCISCO LEITE" w:date="2016-06-27T20:28:00Z"/>
        </w:rPr>
        <w:pPrChange w:id="1740" w:author="WILLIAM FRANCISCO LEITE" w:date="2016-06-27T20:41:00Z">
          <w:pPr>
            <w:pStyle w:val="Legenda"/>
            <w:spacing w:before="120" w:after="0"/>
            <w:jc w:val="center"/>
          </w:pPr>
        </w:pPrChange>
      </w:pPr>
      <w:ins w:id="1741" w:author="WILLIAM FRANCISCO LEITE" w:date="2016-06-27T20:28:00Z">
        <w:r>
          <w:t>Descrição dos Parâmetros</w:t>
        </w:r>
      </w:ins>
    </w:p>
    <w:p w14:paraId="1263654D" w14:textId="122DEF33" w:rsidR="00102066" w:rsidRDefault="00102066" w:rsidP="00102066">
      <w:pPr>
        <w:pStyle w:val="Legenda"/>
        <w:keepNext/>
        <w:rPr>
          <w:ins w:id="1742" w:author="WILLIAM FRANCISCO LEITE" w:date="2016-06-27T21:37:00Z"/>
        </w:rPr>
        <w:pPrChange w:id="1743" w:author="WILLIAM FRANCISCO LEITE" w:date="2016-06-27T21:37:00Z">
          <w:pPr/>
        </w:pPrChange>
      </w:pPr>
      <w:bookmarkStart w:id="1744" w:name="_Toc454826806"/>
      <w:ins w:id="1745" w:author="WILLIAM FRANCISCO LEITE" w:date="2016-06-27T21:37:00Z">
        <w:r>
          <w:t xml:space="preserve">Tabela </w:t>
        </w:r>
        <w:r>
          <w:fldChar w:fldCharType="begin"/>
        </w:r>
        <w:r>
          <w:instrText xml:space="preserve"> SEQ Tabela \* ARABIC </w:instrText>
        </w:r>
      </w:ins>
      <w:r>
        <w:fldChar w:fldCharType="separate"/>
      </w:r>
      <w:ins w:id="1746" w:author="WILLIAM FRANCISCO LEITE" w:date="2016-06-27T21:37:00Z">
        <w:r>
          <w:rPr>
            <w:noProof/>
          </w:rPr>
          <w:t>4</w:t>
        </w:r>
        <w:r>
          <w:fldChar w:fldCharType="end"/>
        </w:r>
        <w:r>
          <w:t xml:space="preserve"> - Descrição dos recursos disponibilizados pela API</w:t>
        </w:r>
        <w:bookmarkEnd w:id="1744"/>
      </w:ins>
    </w:p>
    <w:tbl>
      <w:tblPr>
        <w:tblW w:w="9282" w:type="dxa"/>
        <w:tblInd w:w="-105" w:type="dxa"/>
        <w:tblLayout w:type="fixed"/>
        <w:tblLook w:val="0400" w:firstRow="0" w:lastRow="0" w:firstColumn="0" w:lastColumn="0" w:noHBand="0" w:noVBand="1"/>
        <w:tblPrChange w:id="1747" w:author="WILLIAM FRANCISCO LEITE" w:date="2016-06-27T20:31:00Z">
          <w:tblPr>
            <w:tblW w:w="9060" w:type="dxa"/>
            <w:tblInd w:w="-105" w:type="dxa"/>
            <w:tblLayout w:type="fixed"/>
            <w:tblLook w:val="0400" w:firstRow="0" w:lastRow="0" w:firstColumn="0" w:lastColumn="0" w:noHBand="0" w:noVBand="1"/>
          </w:tblPr>
        </w:tblPrChange>
      </w:tblPr>
      <w:tblGrid>
        <w:gridCol w:w="780"/>
        <w:gridCol w:w="8502"/>
        <w:tblGridChange w:id="1748">
          <w:tblGrid>
            <w:gridCol w:w="780"/>
            <w:gridCol w:w="8280"/>
          </w:tblGrid>
        </w:tblGridChange>
      </w:tblGrid>
      <w:tr w:rsidR="00C973DE" w14:paraId="7CA33C41" w14:textId="77777777" w:rsidTr="00C973DE">
        <w:trPr>
          <w:ins w:id="1749"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1750" w:author="WILLIAM FRANCISCO LEITE" w:date="2016-06-27T20:31: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18527006" w14:textId="77777777" w:rsidR="00C973DE" w:rsidRPr="00EF2153" w:rsidRDefault="00C973DE" w:rsidP="00881208">
            <w:pPr>
              <w:spacing w:line="240" w:lineRule="auto"/>
              <w:jc w:val="center"/>
              <w:rPr>
                <w:ins w:id="1751" w:author="WILLIAM FRANCISCO LEITE" w:date="2016-06-27T20:29:00Z"/>
                <w:szCs w:val="24"/>
              </w:rPr>
            </w:pPr>
            <w:ins w:id="1752" w:author="WILLIAM FRANCISCO LEITE" w:date="2016-06-27T20:29:00Z">
              <w:r w:rsidRPr="00C973DE">
                <w:rPr>
                  <w:b/>
                  <w:szCs w:val="24"/>
                  <w:rPrChange w:id="1753" w:author="WILLIAM FRANCISCO LEITE" w:date="2016-06-27T20:30:00Z">
                    <w:rPr>
                      <w:b/>
                      <w:sz w:val="20"/>
                    </w:rPr>
                  </w:rPrChange>
                </w:rPr>
                <w:t>ID</w:t>
              </w:r>
            </w:ins>
          </w:p>
        </w:tc>
        <w:tc>
          <w:tcPr>
            <w:tcW w:w="8502"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1754" w:author="WILLIAM FRANCISCO LEITE" w:date="2016-06-27T20:31: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2DA06083" w14:textId="4A6348C2" w:rsidR="00C973DE" w:rsidRPr="00EF2153" w:rsidRDefault="00C973DE" w:rsidP="00881208">
            <w:pPr>
              <w:spacing w:line="240" w:lineRule="auto"/>
              <w:jc w:val="center"/>
              <w:rPr>
                <w:ins w:id="1755" w:author="WILLIAM FRANCISCO LEITE" w:date="2016-06-27T20:29:00Z"/>
                <w:szCs w:val="24"/>
              </w:rPr>
            </w:pPr>
            <w:ins w:id="1756" w:author="WILLIAM FRANCISCO LEITE" w:date="2016-06-27T20:31:00Z">
              <w:r>
                <w:rPr>
                  <w:b/>
                  <w:szCs w:val="24"/>
                </w:rPr>
                <w:t>Descrição dos Parâmetros</w:t>
              </w:r>
            </w:ins>
          </w:p>
        </w:tc>
      </w:tr>
      <w:tr w:rsidR="00C973DE" w14:paraId="0C796025" w14:textId="77777777" w:rsidTr="00C973DE">
        <w:trPr>
          <w:ins w:id="1757"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58"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D4B926F" w14:textId="77777777" w:rsidR="00C973DE" w:rsidRPr="00EF2153" w:rsidRDefault="00C973DE" w:rsidP="00881208">
            <w:pPr>
              <w:spacing w:line="240" w:lineRule="auto"/>
              <w:jc w:val="center"/>
              <w:rPr>
                <w:ins w:id="1759" w:author="WILLIAM FRANCISCO LEITE" w:date="2016-06-27T20:29:00Z"/>
                <w:szCs w:val="24"/>
              </w:rPr>
            </w:pPr>
            <w:ins w:id="1760" w:author="WILLIAM FRANCISCO LEITE" w:date="2016-06-27T20:29:00Z">
              <w:r w:rsidRPr="00C973DE">
                <w:rPr>
                  <w:b/>
                  <w:szCs w:val="24"/>
                  <w:rPrChange w:id="1761" w:author="WILLIAM FRANCISCO LEITE" w:date="2016-06-27T20:30:00Z">
                    <w:rPr>
                      <w:b/>
                      <w:sz w:val="20"/>
                    </w:rPr>
                  </w:rPrChange>
                </w:rPr>
                <w:t>R1</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62"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773D79DF" w14:textId="506ADC5B" w:rsidR="00C973DE" w:rsidRPr="00C973DE" w:rsidRDefault="00C973DE" w:rsidP="00EF2153">
            <w:pPr>
              <w:pStyle w:val="NormalWeb"/>
              <w:spacing w:before="0" w:beforeAutospacing="0" w:after="0" w:afterAutospacing="0"/>
              <w:rPr>
                <w:ins w:id="1763" w:author="WILLIAM FRANCISCO LEITE" w:date="2016-06-27T20:29:00Z"/>
                <w:rFonts w:ascii="Arial" w:hAnsi="Arial" w:cs="Arial"/>
                <w:rPrChange w:id="1764" w:author="WILLIAM FRANCISCO LEITE" w:date="2016-06-27T20:30:00Z">
                  <w:rPr>
                    <w:ins w:id="1765" w:author="WILLIAM FRANCISCO LEITE" w:date="2016-06-27T20:29:00Z"/>
                  </w:rPr>
                </w:rPrChange>
              </w:rPr>
            </w:pPr>
            <w:ins w:id="1766" w:author="WILLIAM FRANCISCO LEITE" w:date="2016-06-27T20:31:00Z">
              <w:r w:rsidRPr="00C973DE">
                <w:rPr>
                  <w:rFonts w:ascii="Arial" w:hAnsi="Arial" w:cs="Arial"/>
                  <w:rPrChange w:id="1767" w:author="WILLIAM FRANCISCO LEITE" w:date="2016-06-27T20:31:00Z">
                    <w:rPr>
                      <w:rStyle w:val="Hyperlink"/>
                      <w:rFonts w:ascii="Arial" w:hAnsi="Arial" w:cs="Arial"/>
                      <w:sz w:val="22"/>
                      <w:szCs w:val="22"/>
                    </w:rPr>
                  </w:rPrChange>
                </w:rPr>
                <w:t>Não</w:t>
              </w:r>
            </w:ins>
            <w:ins w:id="1768" w:author="WILLIAM FRANCISCO LEITE" w:date="2016-06-27T20:29:00Z">
              <w:r w:rsidRPr="00C973DE">
                <w:rPr>
                  <w:rFonts w:ascii="Arial" w:hAnsi="Arial" w:cs="Arial"/>
                  <w:rPrChange w:id="1769" w:author="WILLIAM FRANCISCO LEITE" w:date="2016-06-27T20:30:00Z">
                    <w:rPr/>
                  </w:rPrChange>
                </w:rPr>
                <w:t xml:space="preserve"> é necessário informar parâmetros</w:t>
              </w:r>
            </w:ins>
          </w:p>
        </w:tc>
      </w:tr>
      <w:tr w:rsidR="00C973DE" w14:paraId="224C9841" w14:textId="77777777" w:rsidTr="00C973DE">
        <w:trPr>
          <w:ins w:id="1770"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71"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76A0FEF" w14:textId="77777777" w:rsidR="00C973DE" w:rsidRPr="00EF2153" w:rsidRDefault="00C973DE" w:rsidP="00881208">
            <w:pPr>
              <w:spacing w:line="240" w:lineRule="auto"/>
              <w:jc w:val="center"/>
              <w:rPr>
                <w:ins w:id="1772" w:author="WILLIAM FRANCISCO LEITE" w:date="2016-06-27T20:29:00Z"/>
                <w:szCs w:val="24"/>
              </w:rPr>
            </w:pPr>
            <w:ins w:id="1773" w:author="WILLIAM FRANCISCO LEITE" w:date="2016-06-27T20:29:00Z">
              <w:r w:rsidRPr="00C973DE">
                <w:rPr>
                  <w:b/>
                  <w:szCs w:val="24"/>
                  <w:rPrChange w:id="1774" w:author="WILLIAM FRANCISCO LEITE" w:date="2016-06-27T20:30:00Z">
                    <w:rPr>
                      <w:b/>
                      <w:sz w:val="20"/>
                    </w:rPr>
                  </w:rPrChange>
                </w:rPr>
                <w:t>R2</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75"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4F78306" w14:textId="11F1E71A" w:rsidR="00C973DE" w:rsidRDefault="00494782" w:rsidP="00EF2153">
            <w:pPr>
              <w:pStyle w:val="NormalWeb"/>
              <w:spacing w:before="0" w:beforeAutospacing="0" w:after="0" w:afterAutospacing="0"/>
              <w:rPr>
                <w:ins w:id="1776" w:author="WILLIAM FRANCISCO LEITE" w:date="2016-06-27T20:35:00Z"/>
                <w:rFonts w:ascii="Arial" w:hAnsi="Arial" w:cs="Arial"/>
              </w:rPr>
            </w:pPr>
            <w:ins w:id="1777" w:author="WILLIAM FRANCISCO LEITE" w:date="2016-06-27T20:31:00Z">
              <w:r w:rsidRPr="00B62BF9">
                <w:rPr>
                  <w:rFonts w:ascii="Arial" w:hAnsi="Arial" w:cs="Arial"/>
                  <w:u w:val="single"/>
                  <w:rPrChange w:id="1778" w:author="WILLIAM FRANCISCO LEITE" w:date="2016-06-27T20:38:00Z">
                    <w:rPr>
                      <w:rFonts w:ascii="Arial" w:hAnsi="Arial" w:cs="Arial"/>
                    </w:rPr>
                  </w:rPrChange>
                </w:rPr>
                <w:t>Raio</w:t>
              </w:r>
              <w:r>
                <w:rPr>
                  <w:rFonts w:ascii="Arial" w:hAnsi="Arial" w:cs="Arial"/>
                </w:rPr>
                <w:t xml:space="preserve">: Valor </w:t>
              </w:r>
            </w:ins>
            <w:ins w:id="1779" w:author="WILLIAM FRANCISCO LEITE" w:date="2016-06-27T20:35:00Z">
              <w:r w:rsidR="00D95D57">
                <w:rPr>
                  <w:rFonts w:ascii="Arial" w:hAnsi="Arial" w:cs="Arial"/>
                </w:rPr>
                <w:t>numérico</w:t>
              </w:r>
            </w:ins>
            <w:ins w:id="1780" w:author="WILLIAM FRANCISCO LEITE" w:date="2016-06-27T20:31:00Z">
              <w:r>
                <w:rPr>
                  <w:rFonts w:ascii="Arial" w:hAnsi="Arial" w:cs="Arial"/>
                </w:rPr>
                <w:t xml:space="preserve">, </w:t>
              </w:r>
            </w:ins>
            <w:ins w:id="1781" w:author="WILLIAM FRANCISCO LEITE" w:date="2016-06-27T20:34:00Z">
              <w:r w:rsidR="00D95D57">
                <w:rPr>
                  <w:rFonts w:ascii="Arial" w:hAnsi="Arial" w:cs="Arial"/>
                </w:rPr>
                <w:t>informa distância de um ponto central até extremidade de uma circunferência</w:t>
              </w:r>
            </w:ins>
            <w:ins w:id="1782" w:author="WILLIAM FRANCISCO LEITE" w:date="2016-06-27T20:35:00Z">
              <w:r w:rsidR="00D95D57">
                <w:rPr>
                  <w:rFonts w:ascii="Arial" w:hAnsi="Arial" w:cs="Arial"/>
                </w:rPr>
                <w:t>.</w:t>
              </w:r>
            </w:ins>
          </w:p>
          <w:p w14:paraId="12C27EE9" w14:textId="4AA7F251" w:rsidR="00D95D57" w:rsidRDefault="00D95D57" w:rsidP="00EF2153">
            <w:pPr>
              <w:pStyle w:val="NormalWeb"/>
              <w:spacing w:before="0" w:beforeAutospacing="0" w:after="0" w:afterAutospacing="0"/>
              <w:rPr>
                <w:ins w:id="1783" w:author="WILLIAM FRANCISCO LEITE" w:date="2016-06-27T20:36:00Z"/>
                <w:rFonts w:ascii="Arial" w:hAnsi="Arial" w:cs="Arial"/>
              </w:rPr>
            </w:pPr>
            <w:ins w:id="1784" w:author="WILLIAM FRANCISCO LEITE" w:date="2016-06-27T20:35:00Z">
              <w:r w:rsidRPr="00B62BF9">
                <w:rPr>
                  <w:rFonts w:ascii="Arial" w:hAnsi="Arial" w:cs="Arial"/>
                  <w:u w:val="single"/>
                  <w:rPrChange w:id="1785" w:author="WILLIAM FRANCISCO LEITE" w:date="2016-06-27T20:38:00Z">
                    <w:rPr>
                      <w:rFonts w:ascii="Arial" w:hAnsi="Arial" w:cs="Arial"/>
                    </w:rPr>
                  </w:rPrChange>
                </w:rPr>
                <w:t>Latitude</w:t>
              </w:r>
              <w:r>
                <w:rPr>
                  <w:rFonts w:ascii="Arial" w:hAnsi="Arial" w:cs="Arial"/>
                </w:rPr>
                <w:t>: Valor numérico, coordenada geogr</w:t>
              </w:r>
            </w:ins>
            <w:ins w:id="1786" w:author="WILLIAM FRANCISCO LEITE" w:date="2016-06-27T20:36:00Z">
              <w:r>
                <w:rPr>
                  <w:rFonts w:ascii="Arial" w:hAnsi="Arial" w:cs="Arial"/>
                </w:rPr>
                <w:t>áfica</w:t>
              </w:r>
            </w:ins>
            <w:ins w:id="1787" w:author="WILLIAM FRANCISCO LEITE" w:date="2016-06-27T20:37:00Z">
              <w:r w:rsidR="003E7098">
                <w:rPr>
                  <w:rFonts w:ascii="Arial" w:hAnsi="Arial" w:cs="Arial"/>
                </w:rPr>
                <w:t>.</w:t>
              </w:r>
            </w:ins>
          </w:p>
          <w:p w14:paraId="2AF208E9" w14:textId="2807FB33" w:rsidR="00D95D57" w:rsidRPr="00C973DE" w:rsidRDefault="00D95D57" w:rsidP="00EF2153">
            <w:pPr>
              <w:pStyle w:val="NormalWeb"/>
              <w:spacing w:before="0" w:beforeAutospacing="0" w:after="0" w:afterAutospacing="0"/>
              <w:rPr>
                <w:ins w:id="1788" w:author="WILLIAM FRANCISCO LEITE" w:date="2016-06-27T20:29:00Z"/>
                <w:rFonts w:ascii="Arial" w:hAnsi="Arial" w:cs="Arial"/>
                <w:rPrChange w:id="1789" w:author="WILLIAM FRANCISCO LEITE" w:date="2016-06-27T20:30:00Z">
                  <w:rPr>
                    <w:ins w:id="1790" w:author="WILLIAM FRANCISCO LEITE" w:date="2016-06-27T20:29:00Z"/>
                  </w:rPr>
                </w:rPrChange>
              </w:rPr>
            </w:pPr>
            <w:ins w:id="1791" w:author="WILLIAM FRANCISCO LEITE" w:date="2016-06-27T20:36:00Z">
              <w:r w:rsidRPr="00B62BF9">
                <w:rPr>
                  <w:rFonts w:ascii="Arial" w:hAnsi="Arial" w:cs="Arial"/>
                  <w:u w:val="single"/>
                  <w:rPrChange w:id="1792" w:author="WILLIAM FRANCISCO LEITE" w:date="2016-06-27T20:38:00Z">
                    <w:rPr>
                      <w:rFonts w:ascii="Arial" w:hAnsi="Arial" w:cs="Arial"/>
                    </w:rPr>
                  </w:rPrChange>
                </w:rPr>
                <w:t>Longitude</w:t>
              </w:r>
              <w:r>
                <w:rPr>
                  <w:rFonts w:ascii="Arial" w:hAnsi="Arial" w:cs="Arial"/>
                </w:rPr>
                <w:t>: Valor numérico, coordenada geográfica</w:t>
              </w:r>
            </w:ins>
            <w:ins w:id="1793" w:author="WILLIAM FRANCISCO LEITE" w:date="2016-06-27T20:37:00Z">
              <w:r w:rsidR="003E7098">
                <w:rPr>
                  <w:rFonts w:ascii="Arial" w:hAnsi="Arial" w:cs="Arial"/>
                </w:rPr>
                <w:t>.</w:t>
              </w:r>
            </w:ins>
          </w:p>
        </w:tc>
      </w:tr>
      <w:tr w:rsidR="00C973DE" w14:paraId="6824E359" w14:textId="77777777" w:rsidTr="00C973DE">
        <w:trPr>
          <w:ins w:id="1794"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95"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F79C5A2" w14:textId="4A8B671E" w:rsidR="00C973DE" w:rsidRPr="00EF2153" w:rsidRDefault="00C973DE" w:rsidP="00881208">
            <w:pPr>
              <w:spacing w:line="240" w:lineRule="auto"/>
              <w:jc w:val="center"/>
              <w:rPr>
                <w:ins w:id="1796" w:author="WILLIAM FRANCISCO LEITE" w:date="2016-06-27T20:29:00Z"/>
                <w:szCs w:val="24"/>
              </w:rPr>
            </w:pPr>
            <w:ins w:id="1797" w:author="WILLIAM FRANCISCO LEITE" w:date="2016-06-27T20:29:00Z">
              <w:r w:rsidRPr="00C973DE">
                <w:rPr>
                  <w:b/>
                  <w:szCs w:val="24"/>
                  <w:rPrChange w:id="1798" w:author="WILLIAM FRANCISCO LEITE" w:date="2016-06-27T20:30:00Z">
                    <w:rPr>
                      <w:b/>
                      <w:sz w:val="20"/>
                    </w:rPr>
                  </w:rPrChange>
                </w:rPr>
                <w:t>R3</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799"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D9FD7C1" w14:textId="553C8AF9" w:rsidR="00C973DE" w:rsidRPr="00C973DE" w:rsidRDefault="00D95D57" w:rsidP="00881208">
            <w:pPr>
              <w:pStyle w:val="NormalWeb"/>
              <w:spacing w:before="0" w:beforeAutospacing="0" w:after="0" w:afterAutospacing="0"/>
              <w:rPr>
                <w:ins w:id="1800" w:author="WILLIAM FRANCISCO LEITE" w:date="2016-06-27T20:29:00Z"/>
                <w:rFonts w:ascii="Arial" w:hAnsi="Arial" w:cs="Arial"/>
                <w:rPrChange w:id="1801" w:author="WILLIAM FRANCISCO LEITE" w:date="2016-06-27T20:30:00Z">
                  <w:rPr>
                    <w:ins w:id="1802" w:author="WILLIAM FRANCISCO LEITE" w:date="2016-06-27T20:29:00Z"/>
                  </w:rPr>
                </w:rPrChange>
              </w:rPr>
            </w:pPr>
            <w:ins w:id="1803" w:author="WILLIAM FRANCISCO LEITE" w:date="2016-06-27T20:36:00Z">
              <w:r w:rsidRPr="00B62BF9">
                <w:rPr>
                  <w:rFonts w:ascii="Arial" w:hAnsi="Arial" w:cs="Arial"/>
                  <w:u w:val="single"/>
                  <w:rPrChange w:id="1804" w:author="WILLIAM FRANCISCO LEITE" w:date="2016-06-27T20:38:00Z">
                    <w:rPr>
                      <w:rFonts w:ascii="Arial" w:hAnsi="Arial" w:cs="Arial"/>
                    </w:rPr>
                  </w:rPrChange>
                </w:rPr>
                <w:t>Atacadista</w:t>
              </w:r>
              <w:r>
                <w:rPr>
                  <w:rFonts w:ascii="Arial" w:hAnsi="Arial" w:cs="Arial"/>
                </w:rPr>
                <w:t>: Valor alfanum</w:t>
              </w:r>
            </w:ins>
            <w:ins w:id="1805" w:author="WILLIAM FRANCISCO LEITE" w:date="2016-06-27T20:37:00Z">
              <w:r>
                <w:rPr>
                  <w:rFonts w:ascii="Arial" w:hAnsi="Arial" w:cs="Arial"/>
                </w:rPr>
                <w:t>érico, nome do estabelecimento atacadista</w:t>
              </w:r>
              <w:r w:rsidR="003E7098">
                <w:rPr>
                  <w:rFonts w:ascii="Arial" w:hAnsi="Arial" w:cs="Arial"/>
                </w:rPr>
                <w:t>.</w:t>
              </w:r>
            </w:ins>
          </w:p>
        </w:tc>
      </w:tr>
      <w:tr w:rsidR="00C973DE" w14:paraId="714A46DA" w14:textId="77777777" w:rsidTr="00C973DE">
        <w:trPr>
          <w:ins w:id="1806"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807"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A32BE2C" w14:textId="77777777" w:rsidR="00C973DE" w:rsidRPr="00EF2153" w:rsidRDefault="00C973DE" w:rsidP="00881208">
            <w:pPr>
              <w:spacing w:line="240" w:lineRule="auto"/>
              <w:jc w:val="center"/>
              <w:rPr>
                <w:ins w:id="1808" w:author="WILLIAM FRANCISCO LEITE" w:date="2016-06-27T20:29:00Z"/>
                <w:szCs w:val="24"/>
              </w:rPr>
            </w:pPr>
            <w:ins w:id="1809" w:author="WILLIAM FRANCISCO LEITE" w:date="2016-06-27T20:29:00Z">
              <w:r w:rsidRPr="00C973DE">
                <w:rPr>
                  <w:b/>
                  <w:szCs w:val="24"/>
                  <w:rPrChange w:id="1810" w:author="WILLIAM FRANCISCO LEITE" w:date="2016-06-27T20:30:00Z">
                    <w:rPr>
                      <w:b/>
                      <w:sz w:val="20"/>
                    </w:rPr>
                  </w:rPrChange>
                </w:rPr>
                <w:t>R4</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811"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EAC5C2F" w14:textId="77777777" w:rsidR="00C973DE" w:rsidRDefault="003E7098" w:rsidP="00881208">
            <w:pPr>
              <w:spacing w:line="240" w:lineRule="auto"/>
              <w:rPr>
                <w:ins w:id="1812" w:author="WILLIAM FRANCISCO LEITE" w:date="2016-06-27T20:37:00Z"/>
              </w:rPr>
            </w:pPr>
            <w:ins w:id="1813" w:author="WILLIAM FRANCISCO LEITE" w:date="2016-06-27T20:37:00Z">
              <w:r w:rsidRPr="00B62BF9">
                <w:rPr>
                  <w:u w:val="single"/>
                  <w:rPrChange w:id="1814" w:author="WILLIAM FRANCISCO LEITE" w:date="2016-06-27T20:38:00Z">
                    <w:rPr/>
                  </w:rPrChange>
                </w:rPr>
                <w:t>Atacadista</w:t>
              </w:r>
              <w:r>
                <w:t>: Valor alfanumérico, nome do estabelecimento atacadista.</w:t>
              </w:r>
            </w:ins>
          </w:p>
          <w:p w14:paraId="37B68CF4" w14:textId="394F5C6A" w:rsidR="003E7098" w:rsidRPr="00EF2153" w:rsidRDefault="003E7098" w:rsidP="00881208">
            <w:pPr>
              <w:spacing w:line="240" w:lineRule="auto"/>
              <w:rPr>
                <w:ins w:id="1815" w:author="WILLIAM FRANCISCO LEITE" w:date="2016-06-27T20:29:00Z"/>
                <w:szCs w:val="24"/>
              </w:rPr>
            </w:pPr>
            <w:ins w:id="1816" w:author="WILLIAM FRANCISCO LEITE" w:date="2016-06-27T20:37:00Z">
              <w:r w:rsidRPr="00B62BF9">
                <w:rPr>
                  <w:u w:val="single"/>
                  <w:rPrChange w:id="1817" w:author="WILLIAM FRANCISCO LEITE" w:date="2016-06-27T20:38:00Z">
                    <w:rPr/>
                  </w:rPrChange>
                </w:rPr>
                <w:t>Produto</w:t>
              </w:r>
              <w:r>
                <w:t>: Valor alfanumérico, descrição</w:t>
              </w:r>
            </w:ins>
            <w:ins w:id="1818" w:author="WILLIAM FRANCISCO LEITE" w:date="2016-06-27T20:38:00Z">
              <w:r>
                <w:t xml:space="preserve"> parcial</w:t>
              </w:r>
            </w:ins>
            <w:ins w:id="1819" w:author="WILLIAM FRANCISCO LEITE" w:date="2016-06-27T20:37:00Z">
              <w:r>
                <w:t xml:space="preserve"> do produto</w:t>
              </w:r>
            </w:ins>
            <w:ins w:id="1820" w:author="WILLIAM FRANCISCO LEITE" w:date="2016-06-27T20:38:00Z">
              <w:r>
                <w:t>.</w:t>
              </w:r>
            </w:ins>
          </w:p>
        </w:tc>
      </w:tr>
      <w:tr w:rsidR="00C973DE" w14:paraId="7F9224E2" w14:textId="77777777" w:rsidTr="00C973DE">
        <w:trPr>
          <w:ins w:id="1821"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822"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98D0DB5" w14:textId="055935DE" w:rsidR="00C973DE" w:rsidRPr="00EF2153" w:rsidRDefault="00C973DE" w:rsidP="00881208">
            <w:pPr>
              <w:spacing w:line="240" w:lineRule="auto"/>
              <w:jc w:val="center"/>
              <w:rPr>
                <w:ins w:id="1823" w:author="WILLIAM FRANCISCO LEITE" w:date="2016-06-27T20:29:00Z"/>
                <w:szCs w:val="24"/>
              </w:rPr>
            </w:pPr>
            <w:ins w:id="1824" w:author="WILLIAM FRANCISCO LEITE" w:date="2016-06-27T20:29:00Z">
              <w:r w:rsidRPr="00C973DE">
                <w:rPr>
                  <w:b/>
                  <w:szCs w:val="24"/>
                  <w:rPrChange w:id="1825" w:author="WILLIAM FRANCISCO LEITE" w:date="2016-06-27T20:30:00Z">
                    <w:rPr>
                      <w:b/>
                      <w:sz w:val="20"/>
                    </w:rPr>
                  </w:rPrChange>
                </w:rPr>
                <w:t>R5</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826"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353C3FA" w14:textId="73375E42" w:rsidR="00C973DE" w:rsidRPr="00EF2153" w:rsidRDefault="00A4456E" w:rsidP="00881208">
            <w:pPr>
              <w:spacing w:line="240" w:lineRule="auto"/>
              <w:rPr>
                <w:ins w:id="1827" w:author="WILLIAM FRANCISCO LEITE" w:date="2016-06-27T20:29:00Z"/>
                <w:szCs w:val="24"/>
              </w:rPr>
            </w:pPr>
            <w:ins w:id="1828" w:author="WILLIAM FRANCISCO LEITE" w:date="2016-06-27T20:38:00Z">
              <w:r w:rsidRPr="004A2B5F">
                <w:rPr>
                  <w:u w:val="single"/>
                </w:rPr>
                <w:t>Produto</w:t>
              </w:r>
              <w:r>
                <w:t>: Valor alfanumérico, descrição parcial do produto.</w:t>
              </w:r>
            </w:ins>
          </w:p>
        </w:tc>
      </w:tr>
      <w:tr w:rsidR="00C973DE" w14:paraId="254A5245" w14:textId="77777777" w:rsidTr="00C973DE">
        <w:trPr>
          <w:ins w:id="1829" w:author="WILLIAM FRANCISCO LEITE" w:date="2016-06-27T20:29: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830"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49DF4DA" w14:textId="77777777" w:rsidR="00C973DE" w:rsidRPr="00EF2153" w:rsidRDefault="00C973DE" w:rsidP="00881208">
            <w:pPr>
              <w:spacing w:line="240" w:lineRule="auto"/>
              <w:jc w:val="center"/>
              <w:rPr>
                <w:ins w:id="1831" w:author="WILLIAM FRANCISCO LEITE" w:date="2016-06-27T20:29:00Z"/>
                <w:szCs w:val="24"/>
              </w:rPr>
            </w:pPr>
            <w:ins w:id="1832" w:author="WILLIAM FRANCISCO LEITE" w:date="2016-06-27T20:29:00Z">
              <w:r w:rsidRPr="00C973DE">
                <w:rPr>
                  <w:b/>
                  <w:szCs w:val="24"/>
                  <w:rPrChange w:id="1833" w:author="WILLIAM FRANCISCO LEITE" w:date="2016-06-27T20:30:00Z">
                    <w:rPr>
                      <w:b/>
                      <w:sz w:val="20"/>
                    </w:rPr>
                  </w:rPrChange>
                </w:rPr>
                <w:t>R6</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1834"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D690F9" w14:textId="77777777" w:rsidR="00A4456E" w:rsidRDefault="00A4456E" w:rsidP="00A4456E">
            <w:pPr>
              <w:spacing w:line="240" w:lineRule="auto"/>
              <w:rPr>
                <w:ins w:id="1835" w:author="WILLIAM FRANCISCO LEITE" w:date="2016-06-27T20:39:00Z"/>
              </w:rPr>
            </w:pPr>
            <w:ins w:id="1836" w:author="WILLIAM FRANCISCO LEITE" w:date="2016-06-27T20:39:00Z">
              <w:r w:rsidRPr="004A2B5F">
                <w:rPr>
                  <w:u w:val="single"/>
                </w:rPr>
                <w:t>Atacadista</w:t>
              </w:r>
              <w:r>
                <w:t>: Valor alfanumérico, nome do estabelecimento atacadista.</w:t>
              </w:r>
            </w:ins>
          </w:p>
          <w:p w14:paraId="5AC727AF" w14:textId="1F4A0552" w:rsidR="00C973DE" w:rsidRPr="00EF2153" w:rsidRDefault="005E799C" w:rsidP="00EF2153">
            <w:pPr>
              <w:spacing w:line="240" w:lineRule="auto"/>
              <w:rPr>
                <w:ins w:id="1837" w:author="WILLIAM FRANCISCO LEITE" w:date="2016-06-27T20:29:00Z"/>
                <w:szCs w:val="24"/>
              </w:rPr>
            </w:pPr>
            <w:ins w:id="1838" w:author="WILLIAM FRANCISCO LEITE" w:date="2016-06-27T20:39:00Z">
              <w:r>
                <w:rPr>
                  <w:u w:val="single"/>
                </w:rPr>
                <w:t>Corredor</w:t>
              </w:r>
              <w:r w:rsidR="00A4456E">
                <w:t xml:space="preserve">: Valor alfanumérico, </w:t>
              </w:r>
              <w:r>
                <w:t>informa a identificação do corredor</w:t>
              </w:r>
              <w:r w:rsidR="00A4456E">
                <w:t>.</w:t>
              </w:r>
            </w:ins>
          </w:p>
        </w:tc>
      </w:tr>
    </w:tbl>
    <w:p w14:paraId="36E95CEC" w14:textId="77777777" w:rsidR="00C973DE" w:rsidRDefault="00C973DE">
      <w:pPr>
        <w:rPr>
          <w:ins w:id="1839" w:author="WILLIAM FRANCISCO LEITE" w:date="2016-06-27T20:03:00Z"/>
        </w:rPr>
        <w:pPrChange w:id="1840" w:author="Dogus - William" w:date="2016-06-27T14:03:00Z">
          <w:pPr>
            <w:pStyle w:val="Legenda"/>
            <w:spacing w:before="120" w:after="0"/>
            <w:jc w:val="center"/>
          </w:pPr>
        </w:pPrChange>
      </w:pPr>
    </w:p>
    <w:p w14:paraId="52E4EA86" w14:textId="77777777" w:rsidR="003D21F9" w:rsidRDefault="003D21F9">
      <w:pPr>
        <w:rPr>
          <w:ins w:id="1841" w:author="WILLIAM FRANCISCO LEITE" w:date="2016-06-27T20:03:00Z"/>
        </w:rPr>
        <w:pPrChange w:id="1842" w:author="Dogus - William" w:date="2016-06-27T14:03:00Z">
          <w:pPr>
            <w:pStyle w:val="Legenda"/>
            <w:spacing w:before="120" w:after="0"/>
            <w:jc w:val="center"/>
          </w:pPr>
        </w:pPrChange>
      </w:pPr>
    </w:p>
    <w:p w14:paraId="7BE9E1F7" w14:textId="77777777" w:rsidR="003D21F9" w:rsidRPr="008409BE" w:rsidRDefault="003D21F9">
      <w:pPr>
        <w:rPr>
          <w:rPrChange w:id="1843" w:author="Dogus - William" w:date="2016-06-27T14:03:00Z">
            <w:rPr>
              <w:rFonts w:ascii="Times New Roman" w:hAnsi="Times New Roman" w:cs="Times New Roman"/>
              <w:b/>
            </w:rPr>
          </w:rPrChange>
        </w:rPr>
        <w:pPrChange w:id="1844" w:author="Dogus - William" w:date="2016-06-27T14:03:00Z">
          <w:pPr>
            <w:pStyle w:val="Legenda"/>
            <w:spacing w:before="120" w:after="0"/>
            <w:jc w:val="center"/>
          </w:pPr>
        </w:pPrChange>
      </w:pPr>
    </w:p>
    <w:p w14:paraId="757C435A" w14:textId="3C858CC6" w:rsidR="001315C0" w:rsidRDefault="00453293" w:rsidP="00881208">
      <w:pPr>
        <w:pStyle w:val="SubtituloCapitulo"/>
        <w:pPrChange w:id="1845" w:author="WILLIAM FRANCISCO LEITE" w:date="2016-06-27T20:42:00Z">
          <w:pPr>
            <w:pStyle w:val="SubtituloCapitulo"/>
            <w:numPr>
              <w:ilvl w:val="2"/>
            </w:numPr>
            <w:ind w:left="1224" w:hanging="504"/>
          </w:pPr>
        </w:pPrChange>
      </w:pPr>
      <w:bookmarkStart w:id="1846" w:name="_Toc454822959"/>
      <w:r w:rsidRPr="00453293">
        <w:t>MER (Modelo Entidade Relacional)</w:t>
      </w:r>
      <w:bookmarkEnd w:id="1846"/>
    </w:p>
    <w:p w14:paraId="468DDE86" w14:textId="77777777" w:rsidR="008409BE" w:rsidRDefault="00991ECB" w:rsidP="00EF2153">
      <w:pPr>
        <w:pStyle w:val="TextoNormal"/>
        <w:rPr>
          <w:ins w:id="1847" w:author="Dogus - William" w:date="2016-06-27T14:05:00Z"/>
        </w:rPr>
      </w:pPr>
      <w:ins w:id="1848" w:author="WILLIAM FRANCISCO LEITE" w:date="2016-06-22T19:49:00Z">
        <w:r>
          <w:t>No mode</w:t>
        </w:r>
      </w:ins>
      <w:ins w:id="1849" w:author="Dogus - William" w:date="2016-06-27T14:03:00Z">
        <w:r w:rsidR="008409BE">
          <w:t>lo de entidade relacional constam as entidades envolvidas no processo de cadastro</w:t>
        </w:r>
      </w:ins>
      <w:ins w:id="1850" w:author="Dogus - William" w:date="2016-06-27T14:04:00Z">
        <w:r w:rsidR="008409BE">
          <w:t xml:space="preserve"> dos estabelecimentos atacadistas</w:t>
        </w:r>
      </w:ins>
      <w:ins w:id="1851" w:author="Dogus - William" w:date="2016-06-27T14:03:00Z">
        <w:r w:rsidR="008409BE">
          <w:t>, importaç</w:t>
        </w:r>
      </w:ins>
      <w:ins w:id="1852" w:author="Dogus - William" w:date="2016-06-27T14:04:00Z">
        <w:r w:rsidR="008409BE">
          <w:t>ão e atualização dos produtos.</w:t>
        </w:r>
      </w:ins>
    </w:p>
    <w:p w14:paraId="208341DC" w14:textId="77777777" w:rsidR="00C76B04" w:rsidRDefault="00515EF9" w:rsidP="00A8474A">
      <w:pPr>
        <w:pStyle w:val="TextoNormal"/>
        <w:rPr>
          <w:ins w:id="1853" w:author="Dogus - William" w:date="2016-06-27T14:09:00Z"/>
        </w:rPr>
        <w:pPrChange w:id="1854" w:author="WILLIAM FRANCISCO LEITE" w:date="2016-06-27T21:43:00Z">
          <w:pPr>
            <w:pStyle w:val="TextoNormal"/>
          </w:pPr>
        </w:pPrChange>
      </w:pPr>
      <w:ins w:id="1855" w:author="Dogus - William" w:date="2016-06-27T14:05:00Z">
        <w:r>
          <w:t>Todos os estabelecimentos atacadistas</w:t>
        </w:r>
      </w:ins>
      <w:ins w:id="1856" w:author="Dogus - William" w:date="2016-06-27T14:06:00Z">
        <w:r>
          <w:t xml:space="preserve"> que forem participar da cotação de produtos</w:t>
        </w:r>
      </w:ins>
      <w:ins w:id="1857" w:author="Dogus - William" w:date="2016-06-27T14:05:00Z">
        <w:r>
          <w:t xml:space="preserve"> deveram ser cadastrados previamente na entidade “</w:t>
        </w:r>
      </w:ins>
      <w:ins w:id="1858" w:author="Dogus - William" w:date="2016-06-27T14:07:00Z">
        <w:r w:rsidR="00C76B04">
          <w:t>ATACADISTA</w:t>
        </w:r>
      </w:ins>
      <w:ins w:id="1859" w:author="Dogus - William" w:date="2016-06-27T14:05:00Z">
        <w:r>
          <w:t>”</w:t>
        </w:r>
      </w:ins>
      <w:ins w:id="1860" w:author="Dogus - William" w:date="2016-06-27T14:06:00Z">
        <w:r w:rsidR="00C76B04">
          <w:t xml:space="preserve">, após esse processo </w:t>
        </w:r>
      </w:ins>
      <w:ins w:id="1861" w:author="Dogus - William" w:date="2016-06-27T14:07:00Z">
        <w:r w:rsidR="00C76B04">
          <w:t>o estabelecimento atacadista informa a periodicidade das atualizações em seu arquivo XML. Com essa informaç</w:t>
        </w:r>
      </w:ins>
      <w:ins w:id="1862" w:author="Dogus - William" w:date="2016-06-27T14:08:00Z">
        <w:r w:rsidR="00C76B04">
          <w:t>ão será cadastrado na entidade “AGENDAMENTO” a periodicidade com que o sistema de agendamento da API vai im</w:t>
        </w:r>
      </w:ins>
      <w:ins w:id="1863" w:author="Dogus - William" w:date="2016-06-27T14:09:00Z">
        <w:r w:rsidR="00C76B04">
          <w:t>portar e atualizar as informações do XML.</w:t>
        </w:r>
      </w:ins>
    </w:p>
    <w:p w14:paraId="6FB79E84" w14:textId="77777777" w:rsidR="00AE65E6" w:rsidRDefault="00EF09B8" w:rsidP="00A8474A">
      <w:pPr>
        <w:pStyle w:val="TextoNormal"/>
        <w:rPr>
          <w:ins w:id="1864" w:author="Dogus - William" w:date="2016-06-27T14:11:00Z"/>
        </w:rPr>
        <w:pPrChange w:id="1865" w:author="WILLIAM FRANCISCO LEITE" w:date="2016-06-27T21:43:00Z">
          <w:pPr>
            <w:pStyle w:val="TextoNormal"/>
          </w:pPr>
        </w:pPrChange>
      </w:pPr>
      <w:ins w:id="1866" w:author="Dogus - William" w:date="2016-06-27T14:09:00Z">
        <w:r>
          <w:lastRenderedPageBreak/>
          <w:t>Para monitorar os agendamentos diariamente ser</w:t>
        </w:r>
      </w:ins>
      <w:ins w:id="1867" w:author="Dogus - William" w:date="2016-06-27T14:10:00Z">
        <w:r>
          <w:t>á escrito um sistema em Python</w:t>
        </w:r>
      </w:ins>
      <w:ins w:id="1868" w:author="Dogus - William" w:date="2016-06-27T14:11:00Z">
        <w:r>
          <w:t xml:space="preserve"> que irá rodar como serviço 24 horas por dia e 7 dias por semana (24x7)</w:t>
        </w:r>
      </w:ins>
      <w:ins w:id="1869" w:author="Dogus - William" w:date="2016-06-27T14:10:00Z">
        <w:r>
          <w:t>, quando for detectado a necessidade de importação será cadastrada uma tarefa na entidade “TAREFA”, esse registro vai conter todas as informaç</w:t>
        </w:r>
      </w:ins>
      <w:ins w:id="1870" w:author="Dogus - William" w:date="2016-06-27T14:11:00Z">
        <w:r>
          <w:t>ões da importação em andamento.</w:t>
        </w:r>
      </w:ins>
    </w:p>
    <w:p w14:paraId="211F22E8" w14:textId="77777777" w:rsidR="008E5F96" w:rsidRDefault="00AE65E6" w:rsidP="00A8474A">
      <w:pPr>
        <w:pStyle w:val="TextoNormal"/>
        <w:rPr>
          <w:ins w:id="1871" w:author="Dogus - William" w:date="2016-06-27T14:14:00Z"/>
        </w:rPr>
        <w:pPrChange w:id="1872" w:author="WILLIAM FRANCISCO LEITE" w:date="2016-06-27T21:43:00Z">
          <w:pPr>
            <w:pStyle w:val="TextoNormal"/>
          </w:pPr>
        </w:pPrChange>
      </w:pPr>
      <w:ins w:id="1873" w:author="Dogus - William" w:date="2016-06-27T14:11:00Z">
        <w:r>
          <w:t xml:space="preserve">Todos os produtos importados </w:t>
        </w:r>
      </w:ins>
      <w:ins w:id="1874" w:author="Dogus - William" w:date="2016-06-27T14:13:00Z">
        <w:r w:rsidR="008E5F96">
          <w:t xml:space="preserve">a partir dos XMLs disponibilizados pelos estabelecimentos atacadistas </w:t>
        </w:r>
      </w:ins>
      <w:ins w:id="1875" w:author="Dogus - William" w:date="2016-06-27T14:11:00Z">
        <w:r>
          <w:t>ser</w:t>
        </w:r>
      </w:ins>
      <w:ins w:id="1876" w:author="Dogus - William" w:date="2016-06-27T14:12:00Z">
        <w:r>
          <w:t xml:space="preserve">ão gravados na entidade “PRODUTO”, essa entidade vai conter </w:t>
        </w:r>
      </w:ins>
      <w:ins w:id="1877" w:author="Dogus - William" w:date="2016-06-27T14:13:00Z">
        <w:r w:rsidR="008E5F96">
          <w:t>também os valores de promoç</w:t>
        </w:r>
      </w:ins>
      <w:ins w:id="1878" w:author="Dogus - William" w:date="2016-06-27T14:14:00Z">
        <w:r w:rsidR="008E5F96">
          <w:t>ão dos produtos, quando existir.</w:t>
        </w:r>
      </w:ins>
    </w:p>
    <w:p w14:paraId="6F9A8FE4" w14:textId="77777777" w:rsidR="00B707EF" w:rsidRDefault="00D742D3" w:rsidP="00A8474A">
      <w:pPr>
        <w:pStyle w:val="TextoNormal"/>
        <w:rPr>
          <w:ins w:id="1879" w:author="Dogus - William" w:date="2016-06-27T14:16:00Z"/>
        </w:rPr>
        <w:pPrChange w:id="1880" w:author="WILLIAM FRANCISCO LEITE" w:date="2016-06-27T21:43:00Z">
          <w:pPr>
            <w:pStyle w:val="TextoNormal"/>
          </w:pPr>
        </w:pPrChange>
      </w:pPr>
      <w:ins w:id="1881" w:author="Dogus - William" w:date="2016-06-27T14:14:00Z">
        <w:r>
          <w:t xml:space="preserve">As aplicações de terceiros que tiverem interesse em consumir os dados da API, deverão ser cadastradas previamente na entidade </w:t>
        </w:r>
      </w:ins>
      <w:ins w:id="1882" w:author="Dogus - William" w:date="2016-06-27T14:15:00Z">
        <w:r>
          <w:t>“CLIENTE”. Após o cadastro será gerado um token de segurança gravado na entidade “TOKEN” e enviado para o cliente</w:t>
        </w:r>
      </w:ins>
      <w:ins w:id="1883" w:author="Dogus - William" w:date="2016-06-27T14:12:00Z">
        <w:r>
          <w:t>.</w:t>
        </w:r>
      </w:ins>
      <w:ins w:id="1884" w:author="Dogus - William" w:date="2016-06-27T14:15:00Z">
        <w:r w:rsidR="00A5273F">
          <w:t xml:space="preserve"> Esse token ser</w:t>
        </w:r>
      </w:ins>
      <w:ins w:id="1885" w:author="Dogus - William" w:date="2016-06-27T14:16:00Z">
        <w:r w:rsidR="00A5273F">
          <w:t>á atualizado</w:t>
        </w:r>
        <w:r w:rsidR="00B707EF">
          <w:t xml:space="preserve"> e enviado para o cliente</w:t>
        </w:r>
        <w:r w:rsidR="00A5273F">
          <w:t xml:space="preserve"> mediante periocidade descrita na</w:t>
        </w:r>
        <w:r w:rsidR="00B707EF">
          <w:t>s medidas de segurança.</w:t>
        </w:r>
      </w:ins>
    </w:p>
    <w:p w14:paraId="21FF231D" w14:textId="77777777" w:rsidR="00EF2153" w:rsidRDefault="00B707EF" w:rsidP="00A8474A">
      <w:pPr>
        <w:pStyle w:val="TextoNormal"/>
        <w:rPr>
          <w:ins w:id="1886" w:author="WILLIAM FRANCISCO LEITE" w:date="2016-06-27T21:48:00Z"/>
        </w:rPr>
        <w:pPrChange w:id="1887" w:author="WILLIAM FRANCISCO LEITE" w:date="2016-06-27T21:43:00Z">
          <w:pPr>
            <w:pStyle w:val="TextoNormal"/>
          </w:pPr>
        </w:pPrChange>
      </w:pPr>
      <w:ins w:id="1888" w:author="Dogus - William" w:date="2016-06-27T14:17:00Z">
        <w:r>
          <w:t>Sempre que uma aplicação de terceiros for consumir os dados</w:t>
        </w:r>
      </w:ins>
      <w:ins w:id="1889" w:author="Dogus - William" w:date="2016-06-27T14:16:00Z">
        <w:r>
          <w:t xml:space="preserve"> da API, no </w:t>
        </w:r>
      </w:ins>
      <w:ins w:id="1890" w:author="Dogus - William" w:date="2016-06-27T14:17:00Z">
        <w:r>
          <w:t>“header” da requisição</w:t>
        </w:r>
      </w:ins>
      <w:ins w:id="1891" w:author="Dogus - William" w:date="2016-06-27T14:18:00Z">
        <w:r>
          <w:t xml:space="preserve"> HTTP</w:t>
        </w:r>
      </w:ins>
      <w:ins w:id="1892" w:author="Dogus - William" w:date="2016-06-27T14:17:00Z">
        <w:r>
          <w:t xml:space="preserve"> deverá ser enviado o token de autorização</w:t>
        </w:r>
      </w:ins>
      <w:ins w:id="1893" w:author="Dogus - William" w:date="2016-06-27T14:18:00Z">
        <w:r>
          <w:t xml:space="preserve"> para validação na API.</w:t>
        </w:r>
      </w:ins>
    </w:p>
    <w:p w14:paraId="4DA85C18" w14:textId="53F2E10E" w:rsidR="00673797" w:rsidRPr="001315C0" w:rsidRDefault="00673797" w:rsidP="00A8474A">
      <w:pPr>
        <w:pStyle w:val="TextoNormal"/>
        <w:pPrChange w:id="1894" w:author="WILLIAM FRANCISCO LEITE" w:date="2016-06-27T21:43:00Z">
          <w:pPr>
            <w:pStyle w:val="TextoNormal"/>
          </w:pPr>
        </w:pPrChange>
      </w:pPr>
      <w:del w:id="1895" w:author="WILLIAM FRANCISCO LEITE" w:date="2016-06-22T19:49:00Z">
        <w:r w:rsidRPr="00673797" w:rsidDel="00991ECB">
          <w:delText>Digitar texto...</w:delText>
        </w:r>
      </w:del>
    </w:p>
    <w:p w14:paraId="3EA38474" w14:textId="7D738E1D" w:rsidR="00A5658A" w:rsidRDefault="00D158B6" w:rsidP="00D158B6">
      <w:pPr>
        <w:pStyle w:val="Legenda"/>
        <w:keepNext/>
        <w:spacing w:after="120"/>
        <w:rPr>
          <w:ins w:id="1896" w:author="Osnir Estevam" w:date="2016-06-25T20:10:00Z"/>
        </w:rPr>
        <w:pPrChange w:id="1897" w:author="WILLIAM FRANCISCO LEITE" w:date="2016-06-27T21:26:00Z">
          <w:pPr>
            <w:pStyle w:val="Legenda"/>
          </w:pPr>
        </w:pPrChange>
      </w:pPr>
      <w:bookmarkStart w:id="1898" w:name="_Toc454825128"/>
      <w:ins w:id="1899" w:author="WILLIAM FRANCISCO LEITE" w:date="2016-06-27T21:25:00Z">
        <w:r>
          <w:t xml:space="preserve">                        </w:t>
        </w:r>
      </w:ins>
      <w:ins w:id="1900" w:author="Osnir Estevam" w:date="2016-06-25T20:10:00Z">
        <w:r w:rsidR="00A5658A">
          <w:t xml:space="preserve">Figura </w:t>
        </w:r>
      </w:ins>
      <w:ins w:id="1901" w:author="Dogus - William" w:date="2016-06-27T13:52:00Z">
        <w:r w:rsidR="00A67559">
          <w:fldChar w:fldCharType="begin"/>
        </w:r>
        <w:r w:rsidR="00A67559">
          <w:instrText xml:space="preserve"> SEQ Figura \* ARABIC </w:instrText>
        </w:r>
      </w:ins>
      <w:r w:rsidR="00A67559">
        <w:fldChar w:fldCharType="separate"/>
      </w:r>
      <w:ins w:id="1902" w:author="Dogus - William" w:date="2016-06-27T13:52:00Z">
        <w:r w:rsidR="00A67559">
          <w:rPr>
            <w:noProof/>
          </w:rPr>
          <w:t>8</w:t>
        </w:r>
        <w:r w:rsidR="00A67559">
          <w:fldChar w:fldCharType="end"/>
        </w:r>
      </w:ins>
      <w:ins w:id="1903" w:author="William" w:date="2016-06-26T18:41:00Z">
        <w:del w:id="1904" w:author="Dogus - William" w:date="2016-06-27T13:52:00Z">
          <w:r w:rsidR="00D50635" w:rsidDel="00A67559">
            <w:fldChar w:fldCharType="begin"/>
          </w:r>
          <w:r w:rsidR="00D50635" w:rsidDel="00A67559">
            <w:delInstrText xml:space="preserve"> SEQ Figura \* ARABIC </w:delInstrText>
          </w:r>
        </w:del>
      </w:ins>
      <w:del w:id="1905" w:author="Dogus - William" w:date="2016-06-27T13:52:00Z">
        <w:r w:rsidR="00D50635" w:rsidDel="00A67559">
          <w:fldChar w:fldCharType="separate"/>
        </w:r>
      </w:del>
      <w:ins w:id="1906" w:author="William" w:date="2016-06-26T18:41:00Z">
        <w:del w:id="1907" w:author="Dogus - William" w:date="2016-06-27T13:52:00Z">
          <w:r w:rsidR="00D50635" w:rsidDel="00A67559">
            <w:rPr>
              <w:noProof/>
            </w:rPr>
            <w:delText>6</w:delText>
          </w:r>
          <w:r w:rsidR="00D50635" w:rsidDel="00A67559">
            <w:fldChar w:fldCharType="end"/>
          </w:r>
        </w:del>
      </w:ins>
      <w:ins w:id="1908" w:author="Osnir Estevam" w:date="2016-06-25T20:10:00Z">
        <w:del w:id="1909" w:author="William" w:date="2016-06-26T18:37:00Z">
          <w:r w:rsidR="00A5658A" w:rsidDel="00D50635">
            <w:fldChar w:fldCharType="begin"/>
          </w:r>
          <w:r w:rsidR="00A5658A" w:rsidDel="00D50635">
            <w:delInstrText xml:space="preserve"> SEQ Figura \* ARABIC </w:delInstrText>
          </w:r>
        </w:del>
      </w:ins>
      <w:del w:id="1910" w:author="William" w:date="2016-06-26T18:37:00Z">
        <w:r w:rsidR="00A5658A" w:rsidDel="00D50635">
          <w:fldChar w:fldCharType="separate"/>
        </w:r>
      </w:del>
      <w:ins w:id="1911" w:author="Osnir Estevam" w:date="2016-06-25T20:10:00Z">
        <w:del w:id="1912" w:author="William" w:date="2016-06-26T18:37:00Z">
          <w:r w:rsidR="00A5658A" w:rsidDel="00D50635">
            <w:rPr>
              <w:noProof/>
            </w:rPr>
            <w:delText>4</w:delText>
          </w:r>
          <w:r w:rsidR="00A5658A" w:rsidDel="00D50635">
            <w:fldChar w:fldCharType="end"/>
          </w:r>
        </w:del>
        <w:r w:rsidR="00A5658A">
          <w:t xml:space="preserve"> - </w:t>
        </w:r>
        <w:r w:rsidR="00A5658A" w:rsidRPr="007B6466">
          <w:t>MER (Modelo Entidade Relacional)</w:t>
        </w:r>
        <w:bookmarkEnd w:id="1898"/>
      </w:ins>
    </w:p>
    <w:p w14:paraId="4DBCBC46" w14:textId="77777777" w:rsidR="00414756" w:rsidRDefault="001315C0" w:rsidP="00EF2153">
      <w:pPr>
        <w:pStyle w:val="TextoNormal"/>
        <w:jc w:val="center"/>
        <w:pPrChange w:id="1913" w:author="WILLIAM FRANCISCO LEITE" w:date="2016-06-27T21:48:00Z">
          <w:pPr>
            <w:pStyle w:val="TextoNormal"/>
            <w:keepNext/>
          </w:pPr>
        </w:pPrChange>
      </w:pPr>
      <w:r>
        <w:rPr>
          <w:noProof/>
        </w:rPr>
        <w:drawing>
          <wp:inline distT="114300" distB="114300" distL="114300" distR="114300" wp14:anchorId="5D335C4D" wp14:editId="20A9115E">
            <wp:extent cx="4657725" cy="3914775"/>
            <wp:effectExtent l="0" t="0" r="9525" b="9525"/>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4660681" cy="3917259"/>
                    </a:xfrm>
                    <a:prstGeom prst="rect">
                      <a:avLst/>
                    </a:prstGeom>
                    <a:ln/>
                  </pic:spPr>
                </pic:pic>
              </a:graphicData>
            </a:graphic>
          </wp:inline>
        </w:drawing>
      </w:r>
    </w:p>
    <w:p w14:paraId="1CF79183" w14:textId="75136397" w:rsidR="00A5658A" w:rsidRDefault="00D158B6" w:rsidP="00A5658A">
      <w:pPr>
        <w:pStyle w:val="Legenda"/>
        <w:rPr>
          <w:ins w:id="1914" w:author="Osnir Estevam" w:date="2016-06-25T20:11:00Z"/>
        </w:rPr>
      </w:pPr>
      <w:ins w:id="1915" w:author="WILLIAM FRANCISCO LEITE" w:date="2016-06-27T21:26:00Z">
        <w:r>
          <w:t xml:space="preserve">                        </w:t>
        </w:r>
      </w:ins>
      <w:ins w:id="1916" w:author="Osnir Estevam" w:date="2016-06-25T20:11:00Z">
        <w:r w:rsidR="00A5658A">
          <w:t xml:space="preserve">Fonte: </w:t>
        </w:r>
        <w:del w:id="1917" w:author="Dogus - William" w:date="2016-06-27T14:19:00Z">
          <w:r w:rsidR="00A5658A" w:rsidDel="008F4020">
            <w:delText>FULANO</w:delText>
          </w:r>
        </w:del>
      </w:ins>
      <w:ins w:id="1918" w:author="Dogus - William" w:date="2016-06-27T14:19:00Z">
        <w:r w:rsidR="008F4020">
          <w:t>Autoria Própria</w:t>
        </w:r>
      </w:ins>
      <w:ins w:id="1919" w:author="Osnir Estevam" w:date="2016-06-25T20:11:00Z">
        <w:r w:rsidR="00A5658A">
          <w:t xml:space="preserve"> (20</w:t>
        </w:r>
      </w:ins>
      <w:ins w:id="1920" w:author="Dogus - William" w:date="2016-06-27T14:19:00Z">
        <w:r w:rsidR="008F4020">
          <w:t>16</w:t>
        </w:r>
      </w:ins>
      <w:ins w:id="1921" w:author="Osnir Estevam" w:date="2016-06-25T20:11:00Z">
        <w:del w:id="1922" w:author="Dogus - William" w:date="2016-06-27T14:19:00Z">
          <w:r w:rsidR="00A5658A" w:rsidDel="008F4020">
            <w:delText>XX</w:delText>
          </w:r>
        </w:del>
        <w:r w:rsidR="00A5658A">
          <w:t>)</w:t>
        </w:r>
      </w:ins>
    </w:p>
    <w:p w14:paraId="7C44EFFF" w14:textId="641994DE" w:rsidR="001315C0" w:rsidDel="00CC57E3" w:rsidRDefault="00414756" w:rsidP="00414756">
      <w:pPr>
        <w:pStyle w:val="Legenda"/>
        <w:spacing w:after="0"/>
        <w:rPr>
          <w:del w:id="1923" w:author="Dogus - William" w:date="2016-06-27T14:22:00Z"/>
        </w:rPr>
      </w:pPr>
      <w:del w:id="1924" w:author="Osnir Estevam" w:date="2016-06-25T20:10:00Z">
        <w:r w:rsidDel="00A5658A">
          <w:lastRenderedPageBreak/>
          <w:delText xml:space="preserve">Figura </w:delText>
        </w:r>
      </w:del>
      <w:del w:id="1925"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5</w:delText>
        </w:r>
        <w:r w:rsidR="00753065" w:rsidDel="004F557E">
          <w:rPr>
            <w:iCs w:val="0"/>
            <w:noProof/>
          </w:rPr>
          <w:fldChar w:fldCharType="end"/>
        </w:r>
      </w:del>
      <w:del w:id="1926" w:author="Osnir Estevam" w:date="2016-06-25T20:10:00Z">
        <w:r w:rsidDel="00A5658A">
          <w:delText xml:space="preserve"> - </w:delText>
        </w:r>
        <w:r w:rsidRPr="00912653" w:rsidDel="00A5658A">
          <w:delText>MER (Modelo Entidade Relacional)</w:delText>
        </w:r>
      </w:del>
    </w:p>
    <w:p w14:paraId="395271A9" w14:textId="77777777" w:rsidR="00414756" w:rsidRPr="00414756" w:rsidRDefault="00414756">
      <w:pPr>
        <w:pStyle w:val="Legenda"/>
        <w:spacing w:after="0"/>
        <w:pPrChange w:id="1927" w:author="Dogus - William" w:date="2016-06-27T14:22:00Z">
          <w:pPr/>
        </w:pPrChange>
      </w:pPr>
    </w:p>
    <w:p w14:paraId="757AEE59" w14:textId="1FF947F9" w:rsidR="001315C0" w:rsidRDefault="001315C0" w:rsidP="00881208">
      <w:pPr>
        <w:pStyle w:val="SubtituloCapitulo"/>
        <w:pPrChange w:id="1928" w:author="WILLIAM FRANCISCO LEITE" w:date="2016-06-27T20:42:00Z">
          <w:pPr>
            <w:pStyle w:val="SubtituloCapitulo"/>
            <w:numPr>
              <w:ilvl w:val="2"/>
            </w:numPr>
            <w:ind w:left="1224" w:hanging="504"/>
          </w:pPr>
        </w:pPrChange>
      </w:pPr>
      <w:bookmarkStart w:id="1929" w:name="_Toc454822960"/>
      <w:r w:rsidRPr="001315C0">
        <w:t>Big Picture (Arquitetura)</w:t>
      </w:r>
      <w:bookmarkEnd w:id="1929"/>
    </w:p>
    <w:p w14:paraId="0CDF4AEC" w14:textId="79865C9B" w:rsidR="002C4656" w:rsidRDefault="00673797" w:rsidP="00EF2153">
      <w:pPr>
        <w:pStyle w:val="TextoNormal"/>
        <w:rPr>
          <w:ins w:id="1930" w:author="Dogus - William" w:date="2016-06-27T14:33:00Z"/>
        </w:rPr>
      </w:pPr>
      <w:commentRangeStart w:id="1931"/>
      <w:del w:id="1932" w:author="Dogus - William" w:date="2016-06-27T14:23:00Z">
        <w:r w:rsidRPr="00673797" w:rsidDel="00CC57E3">
          <w:delText>Digitar</w:delText>
        </w:r>
        <w:commentRangeEnd w:id="1931"/>
        <w:r w:rsidR="00CD5B56" w:rsidDel="00CC57E3">
          <w:rPr>
            <w:rStyle w:val="Refdecomentrio"/>
          </w:rPr>
          <w:commentReference w:id="1931"/>
        </w:r>
        <w:r w:rsidRPr="00673797" w:rsidDel="00CC57E3">
          <w:delText xml:space="preserve"> texto</w:delText>
        </w:r>
      </w:del>
      <w:ins w:id="1933" w:author="Osnir Estevam" w:date="2016-06-25T20:14:00Z">
        <w:del w:id="1934" w:author="Dogus - William" w:date="2016-06-27T14:23:00Z">
          <w:r w:rsidR="002C4656" w:rsidDel="00CC57E3">
            <w:delText>...</w:delText>
          </w:r>
        </w:del>
      </w:ins>
      <w:ins w:id="1935" w:author="Dogus - William" w:date="2016-06-27T14:23:00Z">
        <w:r w:rsidR="00CC57E3">
          <w:t>Para infraestrutura da API será utilizado um serviço Cloud rodando o sistema operaci</w:t>
        </w:r>
      </w:ins>
      <w:ins w:id="1936" w:author="Dogus - William" w:date="2016-06-27T14:25:00Z">
        <w:r w:rsidR="00CC57E3">
          <w:t>on</w:t>
        </w:r>
      </w:ins>
      <w:ins w:id="1937" w:author="Dogus - William" w:date="2016-06-27T14:23:00Z">
        <w:r w:rsidR="00CC57E3">
          <w:t>al Linux (Ubuntu)</w:t>
        </w:r>
      </w:ins>
      <w:ins w:id="1938" w:author="Dogus - William" w:date="2016-06-27T14:24:00Z">
        <w:r w:rsidR="00CC57E3">
          <w:t>, com banco de dados MySQL, servidor de aplicaç</w:t>
        </w:r>
      </w:ins>
      <w:ins w:id="1939" w:author="Dogus - William" w:date="2016-06-27T14:25:00Z">
        <w:r w:rsidR="00CC57E3">
          <w:t>ões Apache,</w:t>
        </w:r>
      </w:ins>
      <w:ins w:id="1940" w:author="Dogus - William" w:date="2016-06-27T14:24:00Z">
        <w:r w:rsidR="00CC57E3">
          <w:t xml:space="preserve"> Python e</w:t>
        </w:r>
      </w:ins>
      <w:ins w:id="1941" w:author="Dogus - William" w:date="2016-06-27T14:25:00Z">
        <w:r w:rsidR="00CC57E3">
          <w:t xml:space="preserve"> PHP.</w:t>
        </w:r>
      </w:ins>
    </w:p>
    <w:p w14:paraId="718EB52B" w14:textId="4B75CAE7" w:rsidR="008F4977" w:rsidRDefault="008F4977" w:rsidP="00A8474A">
      <w:pPr>
        <w:pStyle w:val="TextoNormal"/>
        <w:rPr>
          <w:ins w:id="1942" w:author="Osnir Estevam" w:date="2016-06-25T20:18:00Z"/>
        </w:rPr>
        <w:pPrChange w:id="1943" w:author="WILLIAM FRANCISCO LEITE" w:date="2016-06-27T21:43:00Z">
          <w:pPr>
            <w:pStyle w:val="TextoNormal"/>
          </w:pPr>
        </w:pPrChange>
      </w:pPr>
      <w:ins w:id="1944" w:author="Dogus - William" w:date="2016-06-27T14:33:00Z">
        <w:r>
          <w:t>Todo o tráfego das informações em XML entre o estabelecimento atacadista e o servidor será sob o protocolo HTTP, através da URL informada pelo atacadista. A API</w:t>
        </w:r>
      </w:ins>
      <w:ins w:id="1945" w:author="Dogus - William" w:date="2016-06-27T14:34:00Z">
        <w:r>
          <w:t xml:space="preserve"> será </w:t>
        </w:r>
      </w:ins>
      <w:ins w:id="1946" w:author="Dogus - William" w:date="2016-06-27T14:43:00Z">
        <w:r w:rsidR="005A7427">
          <w:t>desenvolvida</w:t>
        </w:r>
      </w:ins>
      <w:ins w:id="1947" w:author="Dogus - William" w:date="2016-06-27T14:34:00Z">
        <w:r>
          <w:t xml:space="preserve"> sob o modelo arquitetural REST, dessa maneira todas as informações tam</w:t>
        </w:r>
      </w:ins>
      <w:ins w:id="1948" w:author="Dogus - William" w:date="2016-06-27T14:35:00Z">
        <w:r>
          <w:t>bém serão trafegadas sob o protocolo HTTP, fazendo uso dos verbos,</w:t>
        </w:r>
      </w:ins>
    </w:p>
    <w:p w14:paraId="55B523C9" w14:textId="0B8D3671" w:rsidR="002C4656" w:rsidRDefault="00244407" w:rsidP="00A8474A">
      <w:pPr>
        <w:pStyle w:val="TextoNormal"/>
        <w:rPr>
          <w:ins w:id="1949" w:author="Dogus - William" w:date="2016-06-27T14:30:00Z"/>
        </w:rPr>
        <w:pPrChange w:id="1950" w:author="WILLIAM FRANCISCO LEITE" w:date="2016-06-27T21:43:00Z">
          <w:pPr>
            <w:pStyle w:val="TextoNormal"/>
          </w:pPr>
        </w:pPrChange>
      </w:pPr>
      <w:ins w:id="1951" w:author="Dogus - William" w:date="2016-06-27T14:25:00Z">
        <w:r>
          <w:t>A escolha de um serviço Cloud é baseada na facilidade em escalabilidade dos recursos do servidor conforme</w:t>
        </w:r>
      </w:ins>
      <w:ins w:id="1952" w:author="Dogus - William" w:date="2016-06-27T14:26:00Z">
        <w:r>
          <w:t xml:space="preserve"> </w:t>
        </w:r>
      </w:ins>
      <w:ins w:id="1953" w:author="Dogus - William" w:date="2016-06-27T14:25:00Z">
        <w:r>
          <w:t>demanda</w:t>
        </w:r>
      </w:ins>
      <w:ins w:id="1954" w:author="Dogus - William" w:date="2016-06-27T14:28:00Z">
        <w:r w:rsidR="00FF0821">
          <w:t>, pois recursos como memória RAM, HD e processador podem receber um upgrade em pouco tempo, reduzindo a quantidade de horas</w:t>
        </w:r>
      </w:ins>
      <w:ins w:id="1955" w:author="Dogus - William" w:date="2016-06-27T14:29:00Z">
        <w:r w:rsidR="00FF0821">
          <w:t xml:space="preserve"> que a aplicação</w:t>
        </w:r>
      </w:ins>
      <w:ins w:id="1956" w:author="Dogus - William" w:date="2016-06-27T14:30:00Z">
        <w:r w:rsidR="00FF0821">
          <w:t xml:space="preserve"> teria que ficar fora do ar</w:t>
        </w:r>
      </w:ins>
      <w:ins w:id="1957" w:author="Dogus - William" w:date="2016-06-27T14:28:00Z">
        <w:r w:rsidR="00FF0821">
          <w:t xml:space="preserve">. </w:t>
        </w:r>
      </w:ins>
    </w:p>
    <w:p w14:paraId="41FC2305" w14:textId="466D4111" w:rsidR="001900E0" w:rsidRDefault="001900E0" w:rsidP="00A8474A">
      <w:pPr>
        <w:pStyle w:val="TextoNormal"/>
        <w:rPr>
          <w:ins w:id="1958" w:author="Dogus - William" w:date="2016-06-27T14:32:00Z"/>
        </w:rPr>
        <w:pPrChange w:id="1959" w:author="WILLIAM FRANCISCO LEITE" w:date="2016-06-27T21:43:00Z">
          <w:pPr>
            <w:pStyle w:val="TextoNormal"/>
          </w:pPr>
        </w:pPrChange>
      </w:pPr>
      <w:ins w:id="1960" w:author="Dogus - William" w:date="2016-06-27T14:30:00Z">
        <w:r>
          <w:t>O sistema operacional Ubuntu possui excelente estabilidade</w:t>
        </w:r>
      </w:ins>
      <w:ins w:id="1961" w:author="Dogus - William" w:date="2016-06-27T14:31:00Z">
        <w:r>
          <w:t xml:space="preserve"> e segurança</w:t>
        </w:r>
      </w:ins>
      <w:ins w:id="1962" w:author="Dogus - William" w:date="2016-06-27T14:30:00Z">
        <w:r>
          <w:t>, a</w:t>
        </w:r>
      </w:ins>
      <w:ins w:id="1963" w:author="Dogus - William" w:date="2016-06-27T14:31:00Z">
        <w:r>
          <w:t xml:space="preserve">lém de receber atualizações em seus pacotes constantemente, principalmente para versões LTS. Como </w:t>
        </w:r>
      </w:ins>
      <w:ins w:id="1964" w:author="Dogus - William" w:date="2016-06-27T14:35:00Z">
        <w:r w:rsidR="0005629E">
          <w:t>as distribuições</w:t>
        </w:r>
      </w:ins>
      <w:ins w:id="1965" w:author="Dogus - William" w:date="2016-06-27T14:31:00Z">
        <w:r>
          <w:t xml:space="preserve"> Linux, </w:t>
        </w:r>
      </w:ins>
      <w:ins w:id="1966" w:author="Dogus - William" w:date="2016-06-27T14:32:00Z">
        <w:r>
          <w:t>o Ubuntu</w:t>
        </w:r>
      </w:ins>
      <w:ins w:id="1967" w:author="Dogus - William" w:date="2016-06-27T14:31:00Z">
        <w:r>
          <w:t xml:space="preserve"> possui uma gama de ferramentas para monitoramento dos recursos do servidor.</w:t>
        </w:r>
      </w:ins>
    </w:p>
    <w:p w14:paraId="2757E23B" w14:textId="5432F48C" w:rsidR="008F4977" w:rsidRDefault="002427C3" w:rsidP="00A8474A">
      <w:pPr>
        <w:pStyle w:val="TextoNormal"/>
        <w:rPr>
          <w:ins w:id="1968" w:author="Dogus - William" w:date="2016-06-27T14:39:00Z"/>
        </w:rPr>
        <w:pPrChange w:id="1969" w:author="WILLIAM FRANCISCO LEITE" w:date="2016-06-27T21:43:00Z">
          <w:pPr>
            <w:pStyle w:val="TextoNormal"/>
          </w:pPr>
        </w:pPrChange>
      </w:pPr>
      <w:ins w:id="1970" w:author="Dogus - William" w:date="2016-06-27T14:36:00Z">
        <w:r>
          <w:t>Para monitorar os agendamentos</w:t>
        </w:r>
      </w:ins>
      <w:ins w:id="1971" w:author="Dogus - William" w:date="2016-06-27T14:39:00Z">
        <w:r w:rsidR="00644543">
          <w:t xml:space="preserve"> para importação dos XMLs de produtos</w:t>
        </w:r>
      </w:ins>
      <w:ins w:id="1972" w:author="Dogus - William" w:date="2016-06-27T14:38:00Z">
        <w:r w:rsidR="00644543">
          <w:t xml:space="preserve"> </w:t>
        </w:r>
      </w:ins>
      <w:ins w:id="1973" w:author="Dogus - William" w:date="2016-06-27T14:36:00Z">
        <w:r>
          <w:t>será utilizado uma aplicaç</w:t>
        </w:r>
      </w:ins>
      <w:ins w:id="1974" w:author="Dogus - William" w:date="2016-06-27T14:37:00Z">
        <w:r>
          <w:t>ão escrita na linguagem</w:t>
        </w:r>
      </w:ins>
      <w:ins w:id="1975" w:author="Dogus - William" w:date="2016-06-27T14:36:00Z">
        <w:r>
          <w:t xml:space="preserve"> Python, pois a </w:t>
        </w:r>
      </w:ins>
      <w:ins w:id="1976" w:author="Dogus - William" w:date="2016-06-27T14:37:00Z">
        <w:r>
          <w:t>mesma</w:t>
        </w:r>
      </w:ins>
      <w:ins w:id="1977" w:author="Dogus - William" w:date="2016-06-27T14:36:00Z">
        <w:r>
          <w:t xml:space="preserve"> deverá rodar </w:t>
        </w:r>
      </w:ins>
      <w:ins w:id="1978" w:author="Dogus - William" w:date="2016-06-27T14:38:00Z">
        <w:r>
          <w:t>em backgroud no servidor</w:t>
        </w:r>
      </w:ins>
      <w:ins w:id="1979" w:author="Dogus - William" w:date="2016-06-27T14:36:00Z">
        <w:r>
          <w:t>, essa característica impossibilita usar uma aplicaç</w:t>
        </w:r>
      </w:ins>
      <w:ins w:id="1980" w:author="Dogus - William" w:date="2016-06-27T14:37:00Z">
        <w:r>
          <w:t xml:space="preserve">ão </w:t>
        </w:r>
      </w:ins>
      <w:ins w:id="1981" w:author="Dogus - William" w:date="2016-06-27T14:38:00Z">
        <w:r>
          <w:t xml:space="preserve">escrita </w:t>
        </w:r>
      </w:ins>
      <w:ins w:id="1982" w:author="Dogus - William" w:date="2016-06-27T14:37:00Z">
        <w:r>
          <w:t>em PHP para monitorar os agendamentos.</w:t>
        </w:r>
      </w:ins>
    </w:p>
    <w:p w14:paraId="03F9D9B6" w14:textId="3F8B7D4B" w:rsidR="00644543" w:rsidRDefault="00644543" w:rsidP="00A8474A">
      <w:pPr>
        <w:pStyle w:val="TextoNormal"/>
        <w:rPr>
          <w:ins w:id="1983" w:author="Osnir Estevam" w:date="2016-06-25T20:18:00Z"/>
        </w:rPr>
        <w:pPrChange w:id="1984" w:author="WILLIAM FRANCISCO LEITE" w:date="2016-06-27T21:43:00Z">
          <w:pPr>
            <w:pStyle w:val="TextoNormal"/>
          </w:pPr>
        </w:pPrChange>
      </w:pPr>
      <w:ins w:id="1985" w:author="Dogus - William" w:date="2016-06-27T14:39:00Z">
        <w:r>
          <w:t>A API será construída utilizando a linguagem PHP</w:t>
        </w:r>
      </w:ins>
      <w:ins w:id="1986" w:author="Dogus - William" w:date="2016-06-27T14:40:00Z">
        <w:r>
          <w:t xml:space="preserve">, </w:t>
        </w:r>
      </w:ins>
      <w:ins w:id="1987" w:author="Dogus - William" w:date="2016-06-27T14:42:00Z">
        <w:r w:rsidR="00BA13B8">
          <w:t xml:space="preserve">pois possui boa aderência com o banco de dados MySQL e </w:t>
        </w:r>
      </w:ins>
      <w:ins w:id="1988" w:author="Dogus - William" w:date="2016-06-27T14:43:00Z">
        <w:r w:rsidR="00BA13B8">
          <w:t xml:space="preserve">também possui funções nativas para </w:t>
        </w:r>
      </w:ins>
      <w:ins w:id="1989" w:author="Dogus - William" w:date="2016-06-27T14:42:00Z">
        <w:r w:rsidR="00BA13B8">
          <w:t>trabalha</w:t>
        </w:r>
      </w:ins>
      <w:ins w:id="1990" w:author="Dogus - William" w:date="2016-06-27T14:43:00Z">
        <w:r w:rsidR="00BA13B8">
          <w:t>r</w:t>
        </w:r>
      </w:ins>
      <w:ins w:id="1991" w:author="Dogus - William" w:date="2016-06-27T14:42:00Z">
        <w:r w:rsidR="00BA13B8">
          <w:t xml:space="preserve"> com </w:t>
        </w:r>
      </w:ins>
      <w:ins w:id="1992" w:author="Dogus - William" w:date="2016-06-27T14:40:00Z">
        <w:r>
          <w:t>o formato JSON</w:t>
        </w:r>
      </w:ins>
      <w:ins w:id="1993" w:author="Dogus - William" w:date="2016-06-27T14:43:00Z">
        <w:r w:rsidR="00BA13B8">
          <w:t>, esse formato</w:t>
        </w:r>
      </w:ins>
      <w:ins w:id="1994" w:author="Dogus - William" w:date="2016-06-27T14:40:00Z">
        <w:r>
          <w:t xml:space="preserve"> ser</w:t>
        </w:r>
      </w:ins>
      <w:ins w:id="1995" w:author="Dogus - William" w:date="2016-06-27T14:43:00Z">
        <w:r w:rsidR="00BA13B8">
          <w:t>á</w:t>
        </w:r>
      </w:ins>
      <w:ins w:id="1996" w:author="Dogus - William" w:date="2016-06-27T14:40:00Z">
        <w:r>
          <w:t xml:space="preserve"> utilizado para troca de informaç</w:t>
        </w:r>
      </w:ins>
      <w:ins w:id="1997" w:author="Dogus - William" w:date="2016-06-27T14:41:00Z">
        <w:r>
          <w:t>ões entre aplicações de terceiros e a API</w:t>
        </w:r>
      </w:ins>
      <w:ins w:id="1998" w:author="Dogus - William" w:date="2016-06-27T14:43:00Z">
        <w:r w:rsidR="00BA13B8">
          <w:t>.</w:t>
        </w:r>
      </w:ins>
    </w:p>
    <w:p w14:paraId="0C4A0832" w14:textId="49D9E8CA" w:rsidR="002C4656" w:rsidRPr="00F649F3" w:rsidRDefault="00F649F3" w:rsidP="00EF2153">
      <w:pPr>
        <w:pStyle w:val="TextoNormal"/>
        <w:ind w:firstLine="0"/>
        <w:rPr>
          <w:ins w:id="1999" w:author="Osnir Estevam" w:date="2016-06-25T20:18:00Z"/>
          <w:sz w:val="20"/>
          <w:rPrChange w:id="2000" w:author="WILLIAM FRANCISCO LEITE" w:date="2016-06-27T21:52:00Z">
            <w:rPr>
              <w:ins w:id="2001" w:author="Osnir Estevam" w:date="2016-06-25T20:18:00Z"/>
            </w:rPr>
          </w:rPrChange>
        </w:rPr>
        <w:pPrChange w:id="2002" w:author="WILLIAM FRANCISCO LEITE" w:date="2016-06-27T21:48:00Z">
          <w:pPr>
            <w:pStyle w:val="TextoNormal"/>
          </w:pPr>
        </w:pPrChange>
      </w:pPr>
      <w:ins w:id="2003" w:author="Osnir Estevam" w:date="2016-06-25T20:18:00Z">
        <w:r w:rsidRPr="00F649F3">
          <w:rPr>
            <w:noProof/>
            <w:sz w:val="20"/>
            <w:rPrChange w:id="2004" w:author="WILLIAM FRANCISCO LEITE" w:date="2016-06-27T21:52:00Z">
              <w:rPr>
                <w:noProof/>
              </w:rPr>
            </w:rPrChange>
          </w:rPr>
          <w:lastRenderedPageBreak/>
          <w:drawing>
            <wp:anchor distT="114300" distB="114300" distL="114300" distR="114300" simplePos="0" relativeHeight="251646976" behindDoc="0" locked="0" layoutInCell="0" hidden="0" allowOverlap="1" wp14:anchorId="42AED7AA" wp14:editId="110C0251">
              <wp:simplePos x="0" y="0"/>
              <wp:positionH relativeFrom="margin">
                <wp:posOffset>295275</wp:posOffset>
              </wp:positionH>
              <wp:positionV relativeFrom="paragraph">
                <wp:posOffset>412750</wp:posOffset>
              </wp:positionV>
              <wp:extent cx="5493385" cy="2489200"/>
              <wp:effectExtent l="0" t="0" r="0" b="6350"/>
              <wp:wrapSquare wrapText="bothSides" distT="114300" distB="114300" distL="114300" distR="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493385" cy="2489200"/>
                      </a:xfrm>
                      <a:prstGeom prst="rect">
                        <a:avLst/>
                      </a:prstGeom>
                      <a:ln/>
                    </pic:spPr>
                  </pic:pic>
                </a:graphicData>
              </a:graphic>
              <wp14:sizeRelH relativeFrom="margin">
                <wp14:pctWidth>0</wp14:pctWidth>
              </wp14:sizeRelH>
            </wp:anchor>
          </w:drawing>
        </w:r>
      </w:ins>
      <w:ins w:id="2005" w:author="WILLIAM FRANCISCO LEITE" w:date="2016-06-27T21:52:00Z">
        <w:r w:rsidRPr="00F649F3">
          <w:rPr>
            <w:noProof/>
            <w:sz w:val="20"/>
            <w:rPrChange w:id="2006" w:author="WILLIAM FRANCISCO LEITE" w:date="2016-06-27T21:52:00Z">
              <w:rPr>
                <w:noProof/>
              </w:rPr>
            </w:rPrChange>
          </w:rPr>
          <mc:AlternateContent>
            <mc:Choice Requires="wps">
              <w:drawing>
                <wp:anchor distT="0" distB="0" distL="114300" distR="114300" simplePos="0" relativeHeight="251684864" behindDoc="0" locked="0" layoutInCell="1" allowOverlap="1" wp14:anchorId="1D62B46F" wp14:editId="14C195A0">
                  <wp:simplePos x="0" y="0"/>
                  <wp:positionH relativeFrom="column">
                    <wp:posOffset>282575</wp:posOffset>
                  </wp:positionH>
                  <wp:positionV relativeFrom="paragraph">
                    <wp:posOffset>225425</wp:posOffset>
                  </wp:positionV>
                  <wp:extent cx="5493385" cy="180975"/>
                  <wp:effectExtent l="0" t="0" r="0" b="9525"/>
                  <wp:wrapSquare wrapText="bothSides"/>
                  <wp:docPr id="32" name="Caixa de texto 32"/>
                  <wp:cNvGraphicFramePr/>
                  <a:graphic xmlns:a="http://schemas.openxmlformats.org/drawingml/2006/main">
                    <a:graphicData uri="http://schemas.microsoft.com/office/word/2010/wordprocessingShape">
                      <wps:wsp>
                        <wps:cNvSpPr txBox="1"/>
                        <wps:spPr>
                          <a:xfrm>
                            <a:off x="0" y="0"/>
                            <a:ext cx="5493385" cy="180975"/>
                          </a:xfrm>
                          <a:prstGeom prst="rect">
                            <a:avLst/>
                          </a:prstGeom>
                          <a:solidFill>
                            <a:prstClr val="white"/>
                          </a:solidFill>
                          <a:ln>
                            <a:noFill/>
                          </a:ln>
                          <a:effectLst/>
                        </wps:spPr>
                        <wps:txbx>
                          <w:txbxContent>
                            <w:p w14:paraId="01CC93BA" w14:textId="4E3DC079" w:rsidR="00CB353A" w:rsidRPr="00BB149B" w:rsidRDefault="00CB353A" w:rsidP="00F649F3">
                              <w:pPr>
                                <w:pStyle w:val="Legenda"/>
                                <w:rPr>
                                  <w:noProof/>
                                  <w:color w:val="000000"/>
                                  <w:sz w:val="24"/>
                                  <w:szCs w:val="20"/>
                                </w:rPr>
                                <w:pPrChange w:id="2007" w:author="WILLIAM FRANCISCO LEITE" w:date="2016-06-27T21:52:00Z">
                                  <w:pPr>
                                    <w:pStyle w:val="TextoNormal"/>
                                  </w:pPr>
                                </w:pPrChange>
                              </w:pPr>
                              <w:ins w:id="2008" w:author="WILLIAM FRANCISCO LEITE" w:date="2016-06-27T21:52:00Z">
                                <w:r>
                                  <w:t xml:space="preserve">Figura </w:t>
                                </w:r>
                                <w:r>
                                  <w:fldChar w:fldCharType="begin"/>
                                </w:r>
                                <w:r>
                                  <w:instrText xml:space="preserve"> SEQ Figura \* ARABIC </w:instrText>
                                </w:r>
                              </w:ins>
                              <w:r>
                                <w:fldChar w:fldCharType="separate"/>
                              </w:r>
                              <w:ins w:id="2009" w:author="WILLIAM FRANCISCO LEITE" w:date="2016-06-27T21:52:00Z">
                                <w:r>
                                  <w:rPr>
                                    <w:noProof/>
                                  </w:rPr>
                                  <w:t>9</w:t>
                                </w:r>
                                <w:r>
                                  <w:fldChar w:fldCharType="end"/>
                                </w:r>
                                <w:r>
                                  <w:t xml:space="preserve"> - </w:t>
                                </w:r>
                                <w:r w:rsidRPr="00212D1B">
                                  <w:t>Big Picture (Arquitetura)</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2B46F" id="Caixa de texto 32" o:spid="_x0000_s1031" type="#_x0000_t202" style="position:absolute;left:0;text-align:left;margin-left:22.25pt;margin-top:17.75pt;width:432.55pt;height:14.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" stroked="f">
                  <v:textbox inset="0,0,0,0">
                    <w:txbxContent>
                      <w:p w14:paraId="01CC93BA" w14:textId="4E3DC079" w:rsidR="00CB353A" w:rsidRPr="00BB149B" w:rsidRDefault="00CB353A" w:rsidP="00F649F3">
                        <w:pPr>
                          <w:pStyle w:val="Legenda"/>
                          <w:rPr>
                            <w:noProof/>
                            <w:color w:val="000000"/>
                            <w:sz w:val="24"/>
                            <w:szCs w:val="20"/>
                          </w:rPr>
                          <w:pPrChange w:id="2010" w:author="WILLIAM FRANCISCO LEITE" w:date="2016-06-27T21:52:00Z">
                            <w:pPr>
                              <w:pStyle w:val="TextoNormal"/>
                            </w:pPr>
                          </w:pPrChange>
                        </w:pPr>
                        <w:ins w:id="2011" w:author="WILLIAM FRANCISCO LEITE" w:date="2016-06-27T21:52:00Z">
                          <w:r>
                            <w:t xml:space="preserve">Figura </w:t>
                          </w:r>
                          <w:r>
                            <w:fldChar w:fldCharType="begin"/>
                          </w:r>
                          <w:r>
                            <w:instrText xml:space="preserve"> SEQ Figura \* ARABIC </w:instrText>
                          </w:r>
                        </w:ins>
                        <w:r>
                          <w:fldChar w:fldCharType="separate"/>
                        </w:r>
                        <w:ins w:id="2012" w:author="WILLIAM FRANCISCO LEITE" w:date="2016-06-27T21:52:00Z">
                          <w:r>
                            <w:rPr>
                              <w:noProof/>
                            </w:rPr>
                            <w:t>9</w:t>
                          </w:r>
                          <w:r>
                            <w:fldChar w:fldCharType="end"/>
                          </w:r>
                          <w:r>
                            <w:t xml:space="preserve"> - </w:t>
                          </w:r>
                          <w:r w:rsidRPr="00212D1B">
                            <w:t>Big Picture (Arquitetura)</w:t>
                          </w:r>
                        </w:ins>
                      </w:p>
                    </w:txbxContent>
                  </v:textbox>
                  <w10:wrap type="square"/>
                </v:shape>
              </w:pict>
            </mc:Fallback>
          </mc:AlternateContent>
        </w:r>
      </w:ins>
      <w:ins w:id="2013" w:author="Osnir Estevam" w:date="2016-06-25T20:12:00Z">
        <w:del w:id="2014" w:author="WILLIAM FRANCISCO LEITE" w:date="2016-06-27T21:51:00Z">
          <w:r w:rsidR="00D158B6" w:rsidRPr="00F649F3" w:rsidDel="00F649F3">
            <w:rPr>
              <w:noProof/>
              <w:sz w:val="20"/>
              <w:rPrChange w:id="2015" w:author="WILLIAM FRANCISCO LEITE" w:date="2016-06-27T21:52:00Z">
                <w:rPr>
                  <w:noProof/>
                </w:rPr>
              </w:rPrChange>
            </w:rPr>
            <mc:AlternateContent>
              <mc:Choice Requires="wps">
                <w:drawing>
                  <wp:anchor distT="0" distB="0" distL="114300" distR="114300" simplePos="0" relativeHeight="251640832" behindDoc="0" locked="0" layoutInCell="1" allowOverlap="1" wp14:anchorId="5CBD7FE6" wp14:editId="6195D771">
                    <wp:simplePos x="0" y="0"/>
                    <wp:positionH relativeFrom="margin">
                      <wp:posOffset>285750</wp:posOffset>
                    </wp:positionH>
                    <wp:positionV relativeFrom="paragraph">
                      <wp:posOffset>472440</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04093EF0" w:rsidR="00CB353A" w:rsidRPr="00114844" w:rsidRDefault="00CB353A">
                                <w:pPr>
                                  <w:pStyle w:val="Legenda"/>
                                  <w:pPrChange w:id="2016" w:author="Osnir Estevam" w:date="2016-06-25T20:12:00Z">
                                    <w:pPr>
                                      <w:pStyle w:val="TextoNormal"/>
                                    </w:pPr>
                                  </w:pPrChange>
                                </w:pPr>
                                <w:bookmarkStart w:id="2017" w:name="_Toc454825129"/>
                                <w:ins w:id="2018" w:author="Osnir Estevam" w:date="2016-06-25T20:12:00Z">
                                  <w:del w:id="2019" w:author="WILLIAM FRANCISCO LEITE" w:date="2016-06-27T21:51:00Z">
                                    <w:r w:rsidDel="00F649F3">
                                      <w:delText xml:space="preserve">Figura </w:delText>
                                    </w:r>
                                  </w:del>
                                </w:ins>
                                <w:ins w:id="2020" w:author="Dogus - William" w:date="2016-06-27T13:52:00Z">
                                  <w:del w:id="2021" w:author="WILLIAM FRANCISCO LEITE" w:date="2016-06-27T21:51:00Z">
                                    <w:r w:rsidDel="00F649F3">
                                      <w:fldChar w:fldCharType="begin"/>
                                    </w:r>
                                    <w:r w:rsidDel="00F649F3">
                                      <w:delInstrText xml:space="preserve"> SEQ Figura \* ARABIC </w:delInstrText>
                                    </w:r>
                                  </w:del>
                                </w:ins>
                                <w:del w:id="2022" w:author="WILLIAM FRANCISCO LEITE" w:date="2016-06-27T21:51:00Z">
                                  <w:r w:rsidDel="00F649F3">
                                    <w:fldChar w:fldCharType="separate"/>
                                  </w:r>
                                </w:del>
                                <w:ins w:id="2023" w:author="Dogus - William" w:date="2016-06-27T13:52:00Z">
                                  <w:del w:id="2024" w:author="WILLIAM FRANCISCO LEITE" w:date="2016-06-27T21:51:00Z">
                                    <w:r w:rsidDel="00F649F3">
                                      <w:rPr>
                                        <w:noProof/>
                                      </w:rPr>
                                      <w:delText>9</w:delText>
                                    </w:r>
                                    <w:r w:rsidDel="00F649F3">
                                      <w:fldChar w:fldCharType="end"/>
                                    </w:r>
                                  </w:del>
                                </w:ins>
                                <w:ins w:id="2025" w:author="William" w:date="2016-06-26T18:41:00Z">
                                  <w:del w:id="2026" w:author="WILLIAM FRANCISCO LEITE" w:date="2016-06-27T21:51:00Z">
                                    <w:r w:rsidDel="00F649F3">
                                      <w:fldChar w:fldCharType="begin"/>
                                    </w:r>
                                    <w:r w:rsidDel="00F649F3">
                                      <w:delInstrText xml:space="preserve"> SEQ Figura \* ARABIC </w:delInstrText>
                                    </w:r>
                                  </w:del>
                                </w:ins>
                                <w:del w:id="2027" w:author="WILLIAM FRANCISCO LEITE" w:date="2016-06-27T21:51:00Z">
                                  <w:r w:rsidDel="00F649F3">
                                    <w:fldChar w:fldCharType="separate"/>
                                  </w:r>
                                </w:del>
                                <w:ins w:id="2028" w:author="William" w:date="2016-06-26T18:41:00Z">
                                  <w:del w:id="2029" w:author="WILLIAM FRANCISCO LEITE" w:date="2016-06-27T21:51:00Z">
                                    <w:r w:rsidDel="00F649F3">
                                      <w:rPr>
                                        <w:noProof/>
                                      </w:rPr>
                                      <w:delText>7</w:delText>
                                    </w:r>
                                    <w:r w:rsidDel="00F649F3">
                                      <w:fldChar w:fldCharType="end"/>
                                    </w:r>
                                  </w:del>
                                </w:ins>
                                <w:ins w:id="2030" w:author="Osnir Estevam" w:date="2016-06-25T20:12:00Z">
                                  <w:del w:id="2031" w:author="WILLIAM FRANCISCO LEITE" w:date="2016-06-27T21:51:00Z">
                                    <w:r w:rsidDel="00F649F3">
                                      <w:fldChar w:fldCharType="begin"/>
                                    </w:r>
                                    <w:r w:rsidDel="00F649F3">
                                      <w:delInstrText xml:space="preserve"> SEQ Figura \* ARABIC </w:delInstrText>
                                    </w:r>
                                  </w:del>
                                </w:ins>
                                <w:del w:id="2032" w:author="WILLIAM FRANCISCO LEITE" w:date="2016-06-27T21:51:00Z">
                                  <w:r w:rsidDel="00F649F3">
                                    <w:fldChar w:fldCharType="separate"/>
                                  </w:r>
                                </w:del>
                                <w:ins w:id="2033" w:author="Osnir Estevam" w:date="2016-06-25T20:12:00Z">
                                  <w:del w:id="2034" w:author="WILLIAM FRANCISCO LEITE" w:date="2016-06-27T21:51:00Z">
                                    <w:r w:rsidDel="00F649F3">
                                      <w:rPr>
                                        <w:noProof/>
                                      </w:rPr>
                                      <w:delText>5</w:delText>
                                    </w:r>
                                    <w:r w:rsidDel="00F649F3">
                                      <w:fldChar w:fldCharType="end"/>
                                    </w:r>
                                    <w:r w:rsidRPr="00543F86" w:rsidDel="00F649F3">
                                      <w:delText xml:space="preserve"> - Big Picture (Arquitetura)</w:delText>
                                    </w:r>
                                  </w:del>
                                </w:ins>
                                <w:bookmarkEnd w:id="20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D7FE6" id="Caixa de Texto 24" o:spid="_x0000_s1032" type="#_x0000_t202" style="position:absolute;left:0;text-align:left;margin-left:22.5pt;margin-top:37.2pt;width:453.6pt;height:13.1pt;z-index:251640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" stroked="f">
                    <v:textbox inset="0,0,0,0">
                      <w:txbxContent>
                        <w:p w14:paraId="5A62EF68" w14:textId="04093EF0" w:rsidR="00CB353A" w:rsidRPr="00114844" w:rsidRDefault="00CB353A">
                          <w:pPr>
                            <w:pStyle w:val="Legenda"/>
                            <w:pPrChange w:id="2035" w:author="Osnir Estevam" w:date="2016-06-25T20:12:00Z">
                              <w:pPr>
                                <w:pStyle w:val="TextoNormal"/>
                              </w:pPr>
                            </w:pPrChange>
                          </w:pPr>
                          <w:bookmarkStart w:id="2036" w:name="_Toc454825129"/>
                          <w:ins w:id="2037" w:author="Osnir Estevam" w:date="2016-06-25T20:12:00Z">
                            <w:del w:id="2038" w:author="WILLIAM FRANCISCO LEITE" w:date="2016-06-27T21:51:00Z">
                              <w:r w:rsidDel="00F649F3">
                                <w:delText xml:space="preserve">Figura </w:delText>
                              </w:r>
                            </w:del>
                          </w:ins>
                          <w:ins w:id="2039" w:author="Dogus - William" w:date="2016-06-27T13:52:00Z">
                            <w:del w:id="2040" w:author="WILLIAM FRANCISCO LEITE" w:date="2016-06-27T21:51:00Z">
                              <w:r w:rsidDel="00F649F3">
                                <w:fldChar w:fldCharType="begin"/>
                              </w:r>
                              <w:r w:rsidDel="00F649F3">
                                <w:delInstrText xml:space="preserve"> SEQ Figura \* ARABIC </w:delInstrText>
                              </w:r>
                            </w:del>
                          </w:ins>
                          <w:del w:id="2041" w:author="WILLIAM FRANCISCO LEITE" w:date="2016-06-27T21:51:00Z">
                            <w:r w:rsidDel="00F649F3">
                              <w:fldChar w:fldCharType="separate"/>
                            </w:r>
                          </w:del>
                          <w:ins w:id="2042" w:author="Dogus - William" w:date="2016-06-27T13:52:00Z">
                            <w:del w:id="2043" w:author="WILLIAM FRANCISCO LEITE" w:date="2016-06-27T21:51:00Z">
                              <w:r w:rsidDel="00F649F3">
                                <w:rPr>
                                  <w:noProof/>
                                </w:rPr>
                                <w:delText>9</w:delText>
                              </w:r>
                              <w:r w:rsidDel="00F649F3">
                                <w:fldChar w:fldCharType="end"/>
                              </w:r>
                            </w:del>
                          </w:ins>
                          <w:ins w:id="2044" w:author="William" w:date="2016-06-26T18:41:00Z">
                            <w:del w:id="2045" w:author="WILLIAM FRANCISCO LEITE" w:date="2016-06-27T21:51:00Z">
                              <w:r w:rsidDel="00F649F3">
                                <w:fldChar w:fldCharType="begin"/>
                              </w:r>
                              <w:r w:rsidDel="00F649F3">
                                <w:delInstrText xml:space="preserve"> SEQ Figura \* ARABIC </w:delInstrText>
                              </w:r>
                            </w:del>
                          </w:ins>
                          <w:del w:id="2046" w:author="WILLIAM FRANCISCO LEITE" w:date="2016-06-27T21:51:00Z">
                            <w:r w:rsidDel="00F649F3">
                              <w:fldChar w:fldCharType="separate"/>
                            </w:r>
                          </w:del>
                          <w:ins w:id="2047" w:author="William" w:date="2016-06-26T18:41:00Z">
                            <w:del w:id="2048" w:author="WILLIAM FRANCISCO LEITE" w:date="2016-06-27T21:51:00Z">
                              <w:r w:rsidDel="00F649F3">
                                <w:rPr>
                                  <w:noProof/>
                                </w:rPr>
                                <w:delText>7</w:delText>
                              </w:r>
                              <w:r w:rsidDel="00F649F3">
                                <w:fldChar w:fldCharType="end"/>
                              </w:r>
                            </w:del>
                          </w:ins>
                          <w:ins w:id="2049" w:author="Osnir Estevam" w:date="2016-06-25T20:12:00Z">
                            <w:del w:id="2050" w:author="WILLIAM FRANCISCO LEITE" w:date="2016-06-27T21:51:00Z">
                              <w:r w:rsidDel="00F649F3">
                                <w:fldChar w:fldCharType="begin"/>
                              </w:r>
                              <w:r w:rsidDel="00F649F3">
                                <w:delInstrText xml:space="preserve"> SEQ Figura \* ARABIC </w:delInstrText>
                              </w:r>
                            </w:del>
                          </w:ins>
                          <w:del w:id="2051" w:author="WILLIAM FRANCISCO LEITE" w:date="2016-06-27T21:51:00Z">
                            <w:r w:rsidDel="00F649F3">
                              <w:fldChar w:fldCharType="separate"/>
                            </w:r>
                          </w:del>
                          <w:ins w:id="2052" w:author="Osnir Estevam" w:date="2016-06-25T20:12:00Z">
                            <w:del w:id="2053" w:author="WILLIAM FRANCISCO LEITE" w:date="2016-06-27T21:51:00Z">
                              <w:r w:rsidDel="00F649F3">
                                <w:rPr>
                                  <w:noProof/>
                                </w:rPr>
                                <w:delText>5</w:delText>
                              </w:r>
                              <w:r w:rsidDel="00F649F3">
                                <w:fldChar w:fldCharType="end"/>
                              </w:r>
                              <w:r w:rsidRPr="00543F86" w:rsidDel="00F649F3">
                                <w:delText xml:space="preserve"> - Big Picture (Arquitetura)</w:delText>
                              </w:r>
                            </w:del>
                          </w:ins>
                          <w:bookmarkEnd w:id="2036"/>
                        </w:p>
                      </w:txbxContent>
                    </v:textbox>
                    <w10:wrap type="square" anchorx="margin"/>
                  </v:shape>
                </w:pict>
              </mc:Fallback>
            </mc:AlternateContent>
          </w:r>
        </w:del>
      </w:ins>
    </w:p>
    <w:p w14:paraId="13CCC934" w14:textId="1AD45BAB" w:rsidR="002C4656" w:rsidRDefault="00D158B6" w:rsidP="002C4656">
      <w:pPr>
        <w:pStyle w:val="Legenda"/>
        <w:rPr>
          <w:ins w:id="2054" w:author="Osnir Estevam" w:date="2016-06-25T20:18:00Z"/>
        </w:rPr>
      </w:pPr>
      <w:ins w:id="2055" w:author="WILLIAM FRANCISCO LEITE" w:date="2016-06-27T21:26:00Z">
        <w:r>
          <w:t xml:space="preserve">         </w:t>
        </w:r>
      </w:ins>
      <w:ins w:id="2056" w:author="WILLIAM FRANCISCO LEITE" w:date="2016-06-27T21:53:00Z">
        <w:r w:rsidR="00F649F3" w:rsidRPr="004A2B5F">
          <w:rPr>
            <w:sz w:val="20"/>
            <w:szCs w:val="20"/>
          </w:rPr>
          <w:t>Fonte: Autoria Própria (2016)</w:t>
        </w:r>
      </w:ins>
      <w:ins w:id="2057" w:author="Osnir Estevam" w:date="2016-06-25T20:18:00Z">
        <w:del w:id="2058" w:author="WILLIAM FRANCISCO LEITE" w:date="2016-06-27T21:52:00Z">
          <w:r w:rsidR="002C4656" w:rsidDel="00F649F3">
            <w:delText>Fonte: FULANO</w:delText>
          </w:r>
        </w:del>
      </w:ins>
      <w:ins w:id="2059" w:author="Dogus - William" w:date="2016-06-27T14:20:00Z">
        <w:del w:id="2060" w:author="WILLIAM FRANCISCO LEITE" w:date="2016-06-27T21:52:00Z">
          <w:r w:rsidR="00923273" w:rsidDel="00F649F3">
            <w:delText>Autoria Própria</w:delText>
          </w:r>
        </w:del>
      </w:ins>
      <w:ins w:id="2061" w:author="Osnir Estevam" w:date="2016-06-25T20:18:00Z">
        <w:del w:id="2062" w:author="WILLIAM FRANCISCO LEITE" w:date="2016-06-27T21:52:00Z">
          <w:r w:rsidR="002C4656" w:rsidDel="00F649F3">
            <w:delText xml:space="preserve"> (20</w:delText>
          </w:r>
        </w:del>
      </w:ins>
      <w:ins w:id="2063" w:author="Dogus - William" w:date="2016-06-27T14:20:00Z">
        <w:del w:id="2064" w:author="WILLIAM FRANCISCO LEITE" w:date="2016-06-27T21:52:00Z">
          <w:r w:rsidR="00923273" w:rsidDel="00F649F3">
            <w:delText>16</w:delText>
          </w:r>
        </w:del>
      </w:ins>
      <w:ins w:id="2065" w:author="Osnir Estevam" w:date="2016-06-25T20:18:00Z">
        <w:del w:id="2066" w:author="WILLIAM FRANCISCO LEITE" w:date="2016-06-27T21:52:00Z">
          <w:r w:rsidR="002C4656" w:rsidDel="00F649F3">
            <w:delText>XX)</w:delText>
          </w:r>
        </w:del>
      </w:ins>
    </w:p>
    <w:p w14:paraId="4164AA59" w14:textId="77777777" w:rsidR="00CB353A" w:rsidRDefault="00CB353A" w:rsidP="00EF2153">
      <w:pPr>
        <w:pStyle w:val="TextoNormal"/>
        <w:rPr>
          <w:ins w:id="2067" w:author="WILLIAM FRANCISCO LEITE" w:date="2016-06-27T21:53:00Z"/>
        </w:rPr>
      </w:pPr>
    </w:p>
    <w:p w14:paraId="4DE7EBCD" w14:textId="77777777" w:rsidR="00CB353A" w:rsidRDefault="00CB353A" w:rsidP="00EF2153">
      <w:pPr>
        <w:pStyle w:val="TextoNormal"/>
        <w:rPr>
          <w:ins w:id="2068" w:author="WILLIAM FRANCISCO LEITE" w:date="2016-06-27T21:53:00Z"/>
        </w:rPr>
      </w:pPr>
    </w:p>
    <w:p w14:paraId="554DFEA6" w14:textId="77777777" w:rsidR="00CB353A" w:rsidRDefault="00CB353A" w:rsidP="00EF2153">
      <w:pPr>
        <w:pStyle w:val="TextoNormal"/>
        <w:rPr>
          <w:ins w:id="2069" w:author="WILLIAM FRANCISCO LEITE" w:date="2016-06-27T21:53:00Z"/>
        </w:rPr>
      </w:pPr>
    </w:p>
    <w:p w14:paraId="2C2F04B7" w14:textId="77777777" w:rsidR="00CB353A" w:rsidRDefault="00CB353A" w:rsidP="00EF2153">
      <w:pPr>
        <w:pStyle w:val="TextoNormal"/>
        <w:rPr>
          <w:ins w:id="2070" w:author="WILLIAM FRANCISCO LEITE" w:date="2016-06-27T21:53:00Z"/>
        </w:rPr>
      </w:pPr>
    </w:p>
    <w:p w14:paraId="22D4B53A" w14:textId="77777777" w:rsidR="00CB353A" w:rsidRDefault="00CB353A" w:rsidP="00EF2153">
      <w:pPr>
        <w:pStyle w:val="TextoNormal"/>
        <w:rPr>
          <w:ins w:id="2071" w:author="WILLIAM FRANCISCO LEITE" w:date="2016-06-27T21:53:00Z"/>
        </w:rPr>
      </w:pPr>
    </w:p>
    <w:p w14:paraId="55393641" w14:textId="77777777" w:rsidR="00CB353A" w:rsidRDefault="00CB353A" w:rsidP="00EF2153">
      <w:pPr>
        <w:pStyle w:val="TextoNormal"/>
        <w:rPr>
          <w:ins w:id="2072" w:author="WILLIAM FRANCISCO LEITE" w:date="2016-06-27T21:53:00Z"/>
        </w:rPr>
      </w:pPr>
    </w:p>
    <w:p w14:paraId="0EE340B2" w14:textId="77777777" w:rsidR="00CB353A" w:rsidRDefault="00CB353A" w:rsidP="00EF2153">
      <w:pPr>
        <w:pStyle w:val="TextoNormal"/>
        <w:rPr>
          <w:ins w:id="2073" w:author="WILLIAM FRANCISCO LEITE" w:date="2016-06-27T21:53:00Z"/>
        </w:rPr>
      </w:pPr>
    </w:p>
    <w:p w14:paraId="3F35A16A" w14:textId="77777777" w:rsidR="00CB353A" w:rsidRDefault="00CB353A" w:rsidP="00EF2153">
      <w:pPr>
        <w:pStyle w:val="TextoNormal"/>
        <w:rPr>
          <w:ins w:id="2074" w:author="WILLIAM FRANCISCO LEITE" w:date="2016-06-27T21:53:00Z"/>
        </w:rPr>
      </w:pPr>
    </w:p>
    <w:p w14:paraId="077E348E" w14:textId="77777777" w:rsidR="00CB353A" w:rsidRDefault="00CB353A" w:rsidP="00EF2153">
      <w:pPr>
        <w:pStyle w:val="TextoNormal"/>
        <w:rPr>
          <w:ins w:id="2075" w:author="WILLIAM FRANCISCO LEITE" w:date="2016-06-27T21:53:00Z"/>
        </w:rPr>
      </w:pPr>
    </w:p>
    <w:p w14:paraId="0FB2E549" w14:textId="77777777" w:rsidR="00CB353A" w:rsidRDefault="00CB353A" w:rsidP="00EF2153">
      <w:pPr>
        <w:pStyle w:val="TextoNormal"/>
        <w:rPr>
          <w:ins w:id="2076" w:author="WILLIAM FRANCISCO LEITE" w:date="2016-06-27T21:53:00Z"/>
        </w:rPr>
      </w:pPr>
    </w:p>
    <w:p w14:paraId="5D12CFC0" w14:textId="77777777" w:rsidR="00CB353A" w:rsidRDefault="00CB353A" w:rsidP="00EF2153">
      <w:pPr>
        <w:pStyle w:val="TextoNormal"/>
        <w:rPr>
          <w:ins w:id="2077" w:author="WILLIAM FRANCISCO LEITE" w:date="2016-06-27T21:53:00Z"/>
        </w:rPr>
      </w:pPr>
    </w:p>
    <w:p w14:paraId="35B8D55D" w14:textId="77777777" w:rsidR="00CB353A" w:rsidRDefault="00CB353A" w:rsidP="00EF2153">
      <w:pPr>
        <w:pStyle w:val="TextoNormal"/>
        <w:rPr>
          <w:ins w:id="2078" w:author="WILLIAM FRANCISCO LEITE" w:date="2016-06-27T21:53:00Z"/>
        </w:rPr>
      </w:pPr>
    </w:p>
    <w:p w14:paraId="0EDE17BF" w14:textId="77777777" w:rsidR="00CB353A" w:rsidRDefault="00CB353A" w:rsidP="00EF2153">
      <w:pPr>
        <w:pStyle w:val="TextoNormal"/>
        <w:rPr>
          <w:ins w:id="2079" w:author="WILLIAM FRANCISCO LEITE" w:date="2016-06-27T21:53:00Z"/>
        </w:rPr>
      </w:pPr>
    </w:p>
    <w:p w14:paraId="7941AE62" w14:textId="77777777" w:rsidR="00CB353A" w:rsidRDefault="00CB353A" w:rsidP="00EF2153">
      <w:pPr>
        <w:pStyle w:val="TextoNormal"/>
        <w:rPr>
          <w:ins w:id="2080" w:author="WILLIAM FRANCISCO LEITE" w:date="2016-06-27T21:53:00Z"/>
        </w:rPr>
      </w:pPr>
    </w:p>
    <w:p w14:paraId="67CBE80D" w14:textId="77777777" w:rsidR="00CB353A" w:rsidRDefault="00CB353A" w:rsidP="00EF2153">
      <w:pPr>
        <w:pStyle w:val="TextoNormal"/>
        <w:rPr>
          <w:ins w:id="2081" w:author="WILLIAM FRANCISCO LEITE" w:date="2016-06-27T21:53:00Z"/>
        </w:rPr>
      </w:pPr>
    </w:p>
    <w:p w14:paraId="11BE304D" w14:textId="14921DB5" w:rsidR="001315C0" w:rsidRDefault="00AE188A" w:rsidP="00EF2153">
      <w:pPr>
        <w:pStyle w:val="TextoNormal"/>
      </w:pPr>
      <w:del w:id="2082" w:author="Osnir Estevam" w:date="2016-06-25T20:14:00Z">
        <w:r w:rsidDel="002C4656">
          <w:delText>..</w:delText>
        </w:r>
      </w:del>
      <w:del w:id="2083" w:author="Osnir Estevam" w:date="2016-06-25T20:12:00Z">
        <w:r w:rsidR="00414756" w:rsidDel="002C4656">
          <w:rPr>
            <w:noProof/>
          </w:rPr>
          <mc:AlternateContent>
            <mc:Choice Requires="wps">
              <w:drawing>
                <wp:anchor distT="0" distB="0" distL="114300" distR="114300" simplePos="0" relativeHeight="251650048" behindDoc="0" locked="0" layoutInCell="1" allowOverlap="1" wp14:anchorId="3A789BEE" wp14:editId="4C76EC5B">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CB353A" w:rsidRPr="00244431" w:rsidRDefault="00CB353A" w:rsidP="00414756">
                              <w:pPr>
                                <w:pStyle w:val="Legenda"/>
                                <w:spacing w:before="120" w:after="0"/>
                                <w:jc w:val="center"/>
                                <w:rPr>
                                  <w:rFonts w:ascii="Times New Roman" w:hAnsi="Times New Roman" w:cs="Times New Roman"/>
                                  <w:b/>
                                  <w:noProof/>
                                  <w:color w:val="000000"/>
                                  <w:sz w:val="24"/>
                                  <w:szCs w:val="20"/>
                                </w:rPr>
                              </w:pPr>
                              <w:del w:id="2084" w:author="Osnir Estevam" w:date="2016-06-25T20:12:00Z">
                                <w:r w:rsidDel="00A5658A">
                                  <w:delText xml:space="preserve">Figura </w:delText>
                                </w:r>
                              </w:del>
                              <w:del w:id="2085"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2086"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89BEE" id="Caixa de texto 19" o:spid="_x0000_s1033" type="#_x0000_t202" style="position:absolute;left:0;text-align:left;margin-left:0;margin-top:242.05pt;width:453.6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g3OAIAAHoEAAAOAAAAZHJzL2Uyb0RvYy54bWysVFFv2jAQfp+0/2D5fQSYC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" stroked="f">
                  <v:textbox style="mso-fit-shape-to-text:t" inset="0,0,0,0">
                    <w:txbxContent>
                      <w:p w14:paraId="6BF4610C" w14:textId="0FDF0D6A" w:rsidR="00CB353A" w:rsidRPr="00244431" w:rsidRDefault="00CB353A" w:rsidP="00414756">
                        <w:pPr>
                          <w:pStyle w:val="Legenda"/>
                          <w:spacing w:before="120" w:after="0"/>
                          <w:jc w:val="center"/>
                          <w:rPr>
                            <w:rFonts w:ascii="Times New Roman" w:hAnsi="Times New Roman" w:cs="Times New Roman"/>
                            <w:b/>
                            <w:noProof/>
                            <w:color w:val="000000"/>
                            <w:sz w:val="24"/>
                            <w:szCs w:val="20"/>
                          </w:rPr>
                        </w:pPr>
                        <w:del w:id="2087" w:author="Osnir Estevam" w:date="2016-06-25T20:12:00Z">
                          <w:r w:rsidDel="00A5658A">
                            <w:delText xml:space="preserve">Figura </w:delText>
                          </w:r>
                        </w:del>
                        <w:del w:id="2088"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2089"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2090" w:author="Osnir Estevam" w:date="2016-06-25T20:17:00Z">
        <w:r w:rsidR="00414756" w:rsidDel="002C4656">
          <w:rPr>
            <w:noProof/>
          </w:rPr>
          <w:drawing>
            <wp:anchor distT="114300" distB="114300" distL="114300" distR="114300" simplePos="0" relativeHeight="251632640" behindDoc="0" locked="0" layoutInCell="0" hidden="0" allowOverlap="1" wp14:anchorId="5C40C0D7" wp14:editId="095644E4">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1"/>
                      <a:srcRect/>
                      <a:stretch>
                        <a:fillRect/>
                      </a:stretch>
                    </pic:blipFill>
                    <pic:spPr>
                      <a:xfrm>
                        <a:off x="0" y="0"/>
                        <a:ext cx="5761045" cy="2489200"/>
                      </a:xfrm>
                      <a:prstGeom prst="rect">
                        <a:avLst/>
                      </a:prstGeom>
                      <a:ln/>
                    </pic:spPr>
                  </pic:pic>
                </a:graphicData>
              </a:graphic>
            </wp:anchor>
          </w:drawing>
        </w:r>
      </w:del>
    </w:p>
    <w:p w14:paraId="2933AC42" w14:textId="77777777" w:rsidR="001315C0" w:rsidRPr="00EF2153" w:rsidRDefault="001315C0" w:rsidP="0067585F">
      <w:pPr>
        <w:pStyle w:val="TituloCapitulo"/>
        <w:numPr>
          <w:ilvl w:val="0"/>
          <w:numId w:val="1"/>
        </w:numPr>
        <w:pPrChange w:id="2091" w:author="WILLIAM FRANCISCO LEITE" w:date="2016-06-27T20:45:00Z">
          <w:pPr>
            <w:pStyle w:val="PargrafodaLista"/>
            <w:numPr>
              <w:ilvl w:val="3"/>
              <w:numId w:val="1"/>
            </w:numPr>
            <w:ind w:left="1728" w:hanging="648"/>
          </w:pPr>
        </w:pPrChange>
      </w:pPr>
      <w:r w:rsidRPr="0067585F">
        <w:lastRenderedPageBreak/>
        <w:t>Desenvolvimento API</w:t>
      </w:r>
    </w:p>
    <w:p w14:paraId="2697A86E" w14:textId="77777777" w:rsidR="00CB353A" w:rsidRDefault="001315C0" w:rsidP="0067585F">
      <w:pPr>
        <w:pStyle w:val="SubtituloCapitulo"/>
        <w:rPr>
          <w:ins w:id="2092" w:author="WILLIAM FRANCISCO LEITE" w:date="2016-06-27T21:53:00Z"/>
        </w:rPr>
        <w:pPrChange w:id="2093" w:author="WILLIAM FRANCISCO LEITE" w:date="2016-06-27T20:46:00Z">
          <w:pPr>
            <w:pStyle w:val="PargrafodaLista"/>
            <w:numPr>
              <w:ilvl w:val="4"/>
              <w:numId w:val="1"/>
            </w:numPr>
            <w:ind w:left="2232" w:hanging="792"/>
          </w:pPr>
        </w:pPrChange>
      </w:pPr>
      <w:r w:rsidRPr="0067585F">
        <w:rPr>
          <w:rPrChange w:id="2094" w:author="WILLIAM FRANCISCO LEITE" w:date="2016-06-27T20:46:00Z">
            <w:rPr>
              <w:rFonts w:ascii="Times New Roman" w:hAnsi="Times New Roman" w:cs="Times New Roman"/>
              <w:b/>
            </w:rPr>
          </w:rPrChange>
        </w:rPr>
        <w:t xml:space="preserve">Plano </w:t>
      </w:r>
      <w:r w:rsidRPr="0067585F">
        <w:t>de teste</w:t>
      </w:r>
    </w:p>
    <w:p w14:paraId="72B19D5C" w14:textId="23255D47" w:rsidR="001315C0" w:rsidRPr="00EF2153" w:rsidRDefault="0067585F" w:rsidP="00CB353A">
      <w:pPr>
        <w:pStyle w:val="SubtituloCapitulo"/>
        <w:numPr>
          <w:ilvl w:val="0"/>
          <w:numId w:val="0"/>
        </w:numPr>
        <w:ind w:left="792"/>
        <w:pPrChange w:id="2095" w:author="WILLIAM FRANCISCO LEITE" w:date="2016-06-27T21:53:00Z">
          <w:pPr>
            <w:pStyle w:val="PargrafodaLista"/>
            <w:numPr>
              <w:ilvl w:val="4"/>
              <w:numId w:val="1"/>
            </w:numPr>
            <w:ind w:left="2232" w:hanging="792"/>
          </w:pPr>
        </w:pPrChange>
      </w:pPr>
      <w:ins w:id="2096" w:author="WILLIAM FRANCISCO LEITE" w:date="2016-06-27T20:46:00Z">
        <w:r>
          <w:tab/>
        </w:r>
      </w:ins>
    </w:p>
    <w:p w14:paraId="6D70CAB5" w14:textId="22EEC8D0" w:rsidR="001315C0" w:rsidRPr="0067585F" w:rsidRDefault="001315C0" w:rsidP="0067585F">
      <w:pPr>
        <w:pStyle w:val="SubtituloCapitulo"/>
        <w:numPr>
          <w:ilvl w:val="2"/>
          <w:numId w:val="1"/>
        </w:numPr>
        <w:rPr>
          <w:rPrChange w:id="2097" w:author="WILLIAM FRANCISCO LEITE" w:date="2016-06-27T20:46:00Z">
            <w:rPr>
              <w:rFonts w:ascii="Times New Roman" w:hAnsi="Times New Roman" w:cs="Times New Roman"/>
              <w:b/>
            </w:rPr>
          </w:rPrChange>
        </w:rPr>
        <w:pPrChange w:id="2098" w:author="WILLIAM FRANCISCO LEITE" w:date="2016-06-27T20:46:00Z">
          <w:pPr>
            <w:pStyle w:val="PargrafodaLista"/>
            <w:numPr>
              <w:ilvl w:val="5"/>
              <w:numId w:val="1"/>
            </w:numPr>
            <w:ind w:left="2736" w:hanging="936"/>
          </w:pPr>
        </w:pPrChange>
      </w:pPr>
      <w:r w:rsidRPr="0067585F">
        <w:t>T</w:t>
      </w:r>
      <w:r w:rsidRPr="00EF2153">
        <w:t>estes URI</w:t>
      </w:r>
    </w:p>
    <w:p w14:paraId="1B1D72AC" w14:textId="40C3A603" w:rsidR="001315C0" w:rsidRDefault="001315C0" w:rsidP="00EF2153">
      <w:pPr>
        <w:pStyle w:val="TextoNormal"/>
        <w:rPr>
          <w:ins w:id="2099" w:author="WILLIAM FRANCISCO LEITE" w:date="2016-06-27T21:53:00Z"/>
        </w:rPr>
      </w:pPr>
      <w:r>
        <w:t>Após a construção do contrato inicial na ferramenta Swagger, todas as rotas serão geradas na API. Para validar o status code 200 das requisições nas URIs será utilizado a ferramenta SoapUI.</w:t>
      </w:r>
    </w:p>
    <w:p w14:paraId="6A9D10BA" w14:textId="77777777" w:rsidR="00CB353A" w:rsidRDefault="00CB353A" w:rsidP="00EF2153">
      <w:pPr>
        <w:pStyle w:val="TextoNormal"/>
      </w:pPr>
    </w:p>
    <w:p w14:paraId="51ADADE9" w14:textId="5B9E8CF1" w:rsidR="001315C0" w:rsidRPr="0067585F" w:rsidRDefault="001315C0" w:rsidP="0067585F">
      <w:pPr>
        <w:pStyle w:val="SubtituloCapitulo"/>
        <w:numPr>
          <w:ilvl w:val="2"/>
          <w:numId w:val="1"/>
        </w:numPr>
        <w:pPrChange w:id="2100" w:author="WILLIAM FRANCISCO LEITE" w:date="2016-06-27T20:46:00Z">
          <w:pPr>
            <w:pStyle w:val="PargrafodaLista"/>
            <w:numPr>
              <w:ilvl w:val="5"/>
              <w:numId w:val="1"/>
            </w:numPr>
            <w:ind w:left="2736" w:hanging="936"/>
          </w:pPr>
        </w:pPrChange>
      </w:pPr>
      <w:r w:rsidRPr="0067585F">
        <w:t>TDD</w:t>
      </w:r>
    </w:p>
    <w:p w14:paraId="5AB08AF8" w14:textId="77777777" w:rsidR="001315C0" w:rsidRDefault="001315C0" w:rsidP="00EF2153">
      <w:pPr>
        <w:pStyle w:val="TextoNormal"/>
        <w:rPr>
          <w:ins w:id="2101" w:author="WILLIAM FRANCISCO LEITE" w:date="2016-06-27T21:53:00Z"/>
        </w:rPr>
      </w:pPr>
      <w:r>
        <w:tab/>
        <w:t>Serão realizados testes unitários nas classes de acesso a dados para validar se os dados retornados do banco estão de acordo com os parâmetros enviados durante o teste.</w:t>
      </w:r>
    </w:p>
    <w:p w14:paraId="5198B679" w14:textId="77777777" w:rsidR="00CB353A" w:rsidRDefault="00CB353A" w:rsidP="00EF2153">
      <w:pPr>
        <w:pStyle w:val="TextoNormal"/>
      </w:pPr>
    </w:p>
    <w:p w14:paraId="108D655A" w14:textId="41D02452" w:rsidR="001315C0" w:rsidRPr="00EF2153" w:rsidRDefault="001315C0" w:rsidP="0067585F">
      <w:pPr>
        <w:pStyle w:val="SubtituloCapitulo"/>
        <w:numPr>
          <w:ilvl w:val="2"/>
          <w:numId w:val="1"/>
        </w:numPr>
        <w:pPrChange w:id="2102" w:author="WILLIAM FRANCISCO LEITE" w:date="2016-06-27T20:46:00Z">
          <w:pPr>
            <w:pStyle w:val="PargrafodaLista"/>
            <w:numPr>
              <w:ilvl w:val="4"/>
              <w:numId w:val="1"/>
            </w:numPr>
            <w:ind w:left="2232" w:hanging="792"/>
          </w:pPr>
        </w:pPrChange>
      </w:pPr>
      <w:r w:rsidRPr="00EF2153">
        <w:t>Consumo da API</w:t>
      </w:r>
    </w:p>
    <w:p w14:paraId="7DCBF19D" w14:textId="77777777" w:rsidR="006A6073" w:rsidRDefault="001315C0" w:rsidP="00EF2153">
      <w:pPr>
        <w:pStyle w:val="TextoNormal"/>
        <w:rPr>
          <w:ins w:id="2103" w:author="WILLIAM FRANCISCO LEITE" w:date="2016-06-27T21:53:00Z"/>
        </w:rPr>
      </w:pPr>
      <w:r>
        <w:tab/>
        <w:t>Utilizando a ferramenta SoapUI serão enviadas requisições com os devidos parâmetros para validar se os dados retornados estão no formato JSON correto.</w:t>
      </w:r>
    </w:p>
    <w:p w14:paraId="3BBCB5D6" w14:textId="77777777" w:rsidR="00CB353A" w:rsidRDefault="00CB353A" w:rsidP="00EF2153">
      <w:pPr>
        <w:pStyle w:val="TextoNormal"/>
      </w:pPr>
    </w:p>
    <w:p w14:paraId="1ACA0C5B" w14:textId="14012061" w:rsidR="001315C0" w:rsidRDefault="001315C0" w:rsidP="0067585F">
      <w:pPr>
        <w:pStyle w:val="SubtituloCapitulo"/>
        <w:rPr>
          <w:ins w:id="2104" w:author="WILLIAM FRANCISCO LEITE" w:date="2016-06-27T21:53:00Z"/>
        </w:rPr>
        <w:pPrChange w:id="2105" w:author="WILLIAM FRANCISCO LEITE" w:date="2016-06-27T20:46:00Z">
          <w:pPr>
            <w:pStyle w:val="PargrafodaLista"/>
            <w:numPr>
              <w:ilvl w:val="4"/>
              <w:numId w:val="1"/>
            </w:numPr>
            <w:ind w:left="2232" w:hanging="792"/>
          </w:pPr>
        </w:pPrChange>
      </w:pPr>
      <w:r w:rsidRPr="0067585F">
        <w:t>Desenvolvimento do Protótipo</w:t>
      </w:r>
    </w:p>
    <w:p w14:paraId="757F9D26" w14:textId="77777777" w:rsidR="00CB353A" w:rsidRPr="0067585F" w:rsidRDefault="00CB353A" w:rsidP="00CB353A">
      <w:pPr>
        <w:pStyle w:val="SubtituloCapitulo"/>
        <w:numPr>
          <w:ilvl w:val="0"/>
          <w:numId w:val="0"/>
        </w:numPr>
        <w:ind w:left="792"/>
        <w:pPrChange w:id="2106" w:author="WILLIAM FRANCISCO LEITE" w:date="2016-06-27T21:53:00Z">
          <w:pPr>
            <w:pStyle w:val="PargrafodaLista"/>
            <w:numPr>
              <w:ilvl w:val="4"/>
              <w:numId w:val="1"/>
            </w:numPr>
            <w:ind w:left="2232" w:hanging="792"/>
          </w:pPr>
        </w:pPrChange>
      </w:pPr>
    </w:p>
    <w:p w14:paraId="5448BC46" w14:textId="3570AF38" w:rsidR="001315C0" w:rsidRPr="0067585F" w:rsidRDefault="001315C0" w:rsidP="0067585F">
      <w:pPr>
        <w:pStyle w:val="SubtituloCapitulo"/>
        <w:numPr>
          <w:ilvl w:val="2"/>
          <w:numId w:val="1"/>
        </w:numPr>
        <w:pPrChange w:id="2107" w:author="WILLIAM FRANCISCO LEITE" w:date="2016-06-27T20:46:00Z">
          <w:pPr>
            <w:pStyle w:val="PargrafodaLista"/>
            <w:numPr>
              <w:ilvl w:val="5"/>
              <w:numId w:val="1"/>
            </w:numPr>
            <w:ind w:left="2736" w:hanging="936"/>
          </w:pPr>
        </w:pPrChange>
      </w:pPr>
      <w:r w:rsidRPr="00EF2153">
        <w:t>Perso</w:t>
      </w:r>
      <w:r w:rsidRPr="0067585F">
        <w:t>nas</w:t>
      </w:r>
    </w:p>
    <w:p w14:paraId="056BB2A2" w14:textId="72E46767" w:rsidR="001315C0" w:rsidRDefault="001315C0" w:rsidP="00EF2153">
      <w:pPr>
        <w:pStyle w:val="TextoNormal"/>
      </w:pPr>
      <w:r>
        <w:t xml:space="preserve">Pedro, Bruno e Ana… pessoas </w:t>
      </w:r>
      <w:r w:rsidR="00414756">
        <w:t>com características diferentes,</w:t>
      </w:r>
      <w:r>
        <w:t xml:space="preserve"> porém com interesses em comum. Pedro e Bruno são empresários, um é chefe de cozinha e o outro proprietário de um Food Truck, já Ana é uma esposa amorosa, mãe e dona de casa. Todos possuem interesse em tecnologia e acompanham </w:t>
      </w:r>
      <w:del w:id="2108" w:author="Osnir Estevam" w:date="2016-06-25T20:16:00Z">
        <w:r w:rsidDel="002C4656">
          <w:delText>noticias</w:delText>
        </w:r>
      </w:del>
      <w:ins w:id="2109" w:author="Osnir Estevam" w:date="2016-06-25T20:16:00Z">
        <w:r w:rsidR="002C4656">
          <w:t>notícias</w:t>
        </w:r>
      </w:ins>
      <w:r>
        <w:t xml:space="preserve"> de novos produtos recém lançados no mercado.</w:t>
      </w:r>
    </w:p>
    <w:p w14:paraId="0FB0A53B" w14:textId="77777777" w:rsidR="001315C0" w:rsidRDefault="001315C0" w:rsidP="00A8474A">
      <w:pPr>
        <w:pStyle w:val="TextoNormal"/>
        <w:pPrChange w:id="2110" w:author="WILLIAM FRANCISCO LEITE" w:date="2016-06-27T21:43:00Z">
          <w:pPr>
            <w:pStyle w:val="TextoNormal"/>
          </w:pPr>
        </w:pPrChange>
      </w:pPr>
      <w: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Default="001315C0" w:rsidP="00A8474A">
      <w:pPr>
        <w:pStyle w:val="TextoNormal"/>
        <w:pPrChange w:id="2111" w:author="WILLIAM FRANCISCO LEITE" w:date="2016-06-27T21:43:00Z">
          <w:pPr>
            <w:pStyle w:val="TextoNormal"/>
          </w:pPr>
        </w:pPrChange>
      </w:pPr>
      <w:r>
        <w:lastRenderedPageBreak/>
        <w:t>Com base na análise dos dados obtidos, encontramos características em comuns entre as personas no que diz respeito à problemas, reclamações e possíveis soluções.</w:t>
      </w:r>
    </w:p>
    <w:p w14:paraId="7AD08D83" w14:textId="77777777" w:rsidR="001315C0" w:rsidRDefault="001315C0" w:rsidP="00A8474A">
      <w:pPr>
        <w:pStyle w:val="TextoNormal"/>
        <w:pPrChange w:id="2112" w:author="WILLIAM FRANCISCO LEITE" w:date="2016-06-27T21:43:00Z">
          <w:pPr>
            <w:pStyle w:val="TextoNormal"/>
          </w:pPr>
        </w:pPrChange>
      </w:pPr>
      <w:r>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Default="001315C0" w:rsidP="00A8474A">
      <w:pPr>
        <w:pStyle w:val="TextoNormal"/>
        <w:pPrChange w:id="2113" w:author="WILLIAM FRANCISCO LEITE" w:date="2016-06-27T21:43:00Z">
          <w:pPr>
            <w:pStyle w:val="TextoNormal"/>
          </w:pPr>
        </w:pPrChange>
      </w:pPr>
      <w:r>
        <w:t>Quando perguntado se já haviam se deparado com um problema similar e qual foi a solução encontrada, uma das personas relatou que ao planejar suas férias procurava por hotéis nas cidades onde pretendia visitar e graças a aplicação Web Trivago a busca se tornou ágil.</w:t>
      </w:r>
    </w:p>
    <w:p w14:paraId="6B78340C" w14:textId="77777777" w:rsidR="00CB353A" w:rsidRDefault="001315C0" w:rsidP="00A8474A">
      <w:pPr>
        <w:pStyle w:val="TextoNormal"/>
        <w:rPr>
          <w:ins w:id="2114" w:author="WILLIAM FRANCISCO LEITE" w:date="2016-06-27T21:54:00Z"/>
        </w:rPr>
        <w:pPrChange w:id="2115" w:author="WILLIAM FRANCISCO LEITE" w:date="2016-06-27T21:43:00Z">
          <w:pPr>
            <w:pStyle w:val="TextoNormal"/>
          </w:pPr>
        </w:pPrChange>
      </w:pPr>
      <w:r>
        <w:t>Com base no relato das personas e se os mesmos gostariam de v</w:t>
      </w:r>
      <w:r w:rsidR="00CD5B56">
        <w:t>er algo no mercado que facilitas</w:t>
      </w:r>
      <w:r>
        <w:t>se a busca por produtos e promoções utilizando a internet como ferramenta o desenvolvimento de uma API para cotação se tornou uma oport</w:t>
      </w:r>
      <w:r w:rsidR="006A6073">
        <w:t xml:space="preserve">unidade.  </w:t>
      </w:r>
    </w:p>
    <w:p w14:paraId="4857C2D4" w14:textId="7D71A698" w:rsidR="001315C0" w:rsidRDefault="006A6073" w:rsidP="00A8474A">
      <w:pPr>
        <w:pStyle w:val="TextoNormal"/>
        <w:pPrChange w:id="2116" w:author="WILLIAM FRANCISCO LEITE" w:date="2016-06-27T21:43:00Z">
          <w:pPr>
            <w:pStyle w:val="TextoNormal"/>
          </w:pPr>
        </w:pPrChange>
      </w:pPr>
      <w:r>
        <w:t xml:space="preserve">   </w:t>
      </w:r>
    </w:p>
    <w:p w14:paraId="41466525" w14:textId="0C110757" w:rsidR="002C4656" w:rsidRDefault="00D158B6" w:rsidP="00D158B6">
      <w:pPr>
        <w:pStyle w:val="Legenda"/>
        <w:keepNext/>
        <w:spacing w:after="120"/>
        <w:rPr>
          <w:ins w:id="2117" w:author="Osnir Estevam" w:date="2016-06-25T20:17:00Z"/>
        </w:rPr>
        <w:pPrChange w:id="2118" w:author="WILLIAM FRANCISCO LEITE" w:date="2016-06-27T21:27:00Z">
          <w:pPr>
            <w:pStyle w:val="Legenda"/>
          </w:pPr>
        </w:pPrChange>
      </w:pPr>
      <w:bookmarkStart w:id="2119" w:name="_Toc454825130"/>
      <w:ins w:id="2120" w:author="WILLIAM FRANCISCO LEITE" w:date="2016-06-27T21:26:00Z">
        <w:r>
          <w:t xml:space="preserve">             </w:t>
        </w:r>
      </w:ins>
      <w:ins w:id="2121" w:author="WILLIAM FRANCISCO LEITE" w:date="2016-06-27T21:54:00Z">
        <w:r w:rsidR="00CB353A">
          <w:t xml:space="preserve">       </w:t>
        </w:r>
      </w:ins>
      <w:ins w:id="2122" w:author="Osnir Estevam" w:date="2016-06-25T20:17:00Z">
        <w:r w:rsidR="002C4656">
          <w:t xml:space="preserve">Figura </w:t>
        </w:r>
      </w:ins>
      <w:ins w:id="2123" w:author="Dogus - William" w:date="2016-06-27T13:52:00Z">
        <w:r w:rsidR="00A67559">
          <w:fldChar w:fldCharType="begin"/>
        </w:r>
        <w:r w:rsidR="00A67559">
          <w:instrText xml:space="preserve"> SEQ Figura \* ARABIC </w:instrText>
        </w:r>
      </w:ins>
      <w:r w:rsidR="00A67559">
        <w:fldChar w:fldCharType="separate"/>
      </w:r>
      <w:ins w:id="2124" w:author="Dogus - William" w:date="2016-06-27T13:52:00Z">
        <w:r w:rsidR="00A67559">
          <w:rPr>
            <w:noProof/>
          </w:rPr>
          <w:t>10</w:t>
        </w:r>
        <w:r w:rsidR="00A67559">
          <w:fldChar w:fldCharType="end"/>
        </w:r>
      </w:ins>
      <w:ins w:id="2125" w:author="William" w:date="2016-06-26T18:41:00Z">
        <w:del w:id="2126" w:author="Dogus - William" w:date="2016-06-27T13:52:00Z">
          <w:r w:rsidR="00D50635" w:rsidDel="00A67559">
            <w:fldChar w:fldCharType="begin"/>
          </w:r>
          <w:r w:rsidR="00D50635" w:rsidDel="00A67559">
            <w:delInstrText xml:space="preserve"> SEQ Figura \* ARABIC </w:delInstrText>
          </w:r>
        </w:del>
      </w:ins>
      <w:del w:id="2127" w:author="Dogus - William" w:date="2016-06-27T13:52:00Z">
        <w:r w:rsidR="00D50635" w:rsidDel="00A67559">
          <w:fldChar w:fldCharType="separate"/>
        </w:r>
      </w:del>
      <w:ins w:id="2128" w:author="William" w:date="2016-06-26T18:41:00Z">
        <w:del w:id="2129" w:author="Dogus - William" w:date="2016-06-27T13:52:00Z">
          <w:r w:rsidR="00D50635" w:rsidDel="00A67559">
            <w:rPr>
              <w:noProof/>
            </w:rPr>
            <w:delText>8</w:delText>
          </w:r>
          <w:r w:rsidR="00D50635" w:rsidDel="00A67559">
            <w:fldChar w:fldCharType="end"/>
          </w:r>
        </w:del>
      </w:ins>
      <w:ins w:id="2130" w:author="Osnir Estevam" w:date="2016-06-25T20:17:00Z">
        <w:del w:id="2131" w:author="William" w:date="2016-06-26T18:37:00Z">
          <w:r w:rsidR="002C4656" w:rsidDel="00D50635">
            <w:fldChar w:fldCharType="begin"/>
          </w:r>
          <w:r w:rsidR="002C4656" w:rsidDel="00D50635">
            <w:delInstrText xml:space="preserve"> SEQ Figura \* ARABIC </w:delInstrText>
          </w:r>
        </w:del>
      </w:ins>
      <w:del w:id="2132" w:author="William" w:date="2016-06-26T18:37:00Z">
        <w:r w:rsidR="002C4656" w:rsidDel="00D50635">
          <w:fldChar w:fldCharType="separate"/>
        </w:r>
      </w:del>
      <w:ins w:id="2133" w:author="Osnir Estevam" w:date="2016-06-25T20:17:00Z">
        <w:del w:id="2134" w:author="William" w:date="2016-06-26T18:37:00Z">
          <w:r w:rsidR="002C4656" w:rsidDel="00D50635">
            <w:rPr>
              <w:noProof/>
            </w:rPr>
            <w:delText>6</w:delText>
          </w:r>
          <w:r w:rsidR="002C4656" w:rsidDel="00D50635">
            <w:fldChar w:fldCharType="end"/>
          </w:r>
        </w:del>
        <w:r w:rsidR="002C4656">
          <w:t xml:space="preserve"> - </w:t>
        </w:r>
        <w:r w:rsidR="002C4656" w:rsidRPr="00007745">
          <w:t>Persona (Pedro da Silva)</w:t>
        </w:r>
        <w:bookmarkEnd w:id="2119"/>
      </w:ins>
    </w:p>
    <w:p w14:paraId="605897A3" w14:textId="77777777" w:rsidR="00414756" w:rsidRDefault="006A6073" w:rsidP="00CB353A">
      <w:pPr>
        <w:pStyle w:val="TextoNormal"/>
        <w:jc w:val="center"/>
        <w:pPrChange w:id="2135" w:author="WILLIAM FRANCISCO LEITE" w:date="2016-06-27T21:54:00Z">
          <w:pPr>
            <w:pStyle w:val="TextoNormal"/>
            <w:keepNext/>
            <w:ind w:firstLine="0"/>
          </w:pPr>
        </w:pPrChange>
      </w:pPr>
      <w:r>
        <w:rPr>
          <w:noProof/>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l="8486" t="13712" r="5902" b="14240"/>
                    <a:stretch>
                      <a:fillRect/>
                    </a:stretch>
                  </pic:blipFill>
                  <pic:spPr>
                    <a:xfrm>
                      <a:off x="0" y="0"/>
                      <a:ext cx="4933950" cy="2606675"/>
                    </a:xfrm>
                    <a:prstGeom prst="rect">
                      <a:avLst/>
                    </a:prstGeom>
                    <a:ln/>
                  </pic:spPr>
                </pic:pic>
              </a:graphicData>
            </a:graphic>
          </wp:inline>
        </w:drawing>
      </w:r>
    </w:p>
    <w:p w14:paraId="18DC9A52" w14:textId="257E8A7B" w:rsidR="007061CD" w:rsidRDefault="00D158B6">
      <w:pPr>
        <w:pStyle w:val="Legenda"/>
        <w:spacing w:after="0"/>
        <w:rPr>
          <w:ins w:id="2136" w:author="Osnir Estevam" w:date="2016-06-25T20:24:00Z"/>
        </w:rPr>
        <w:pPrChange w:id="2137" w:author="Osnir Estevam" w:date="2016-06-25T20:24:00Z">
          <w:pPr>
            <w:pStyle w:val="Legenda"/>
          </w:pPr>
        </w:pPrChange>
      </w:pPr>
      <w:ins w:id="2138" w:author="WILLIAM FRANCISCO LEITE" w:date="2016-06-27T21:26:00Z">
        <w:r>
          <w:t xml:space="preserve">            </w:t>
        </w:r>
      </w:ins>
      <w:ins w:id="2139" w:author="WILLIAM FRANCISCO LEITE" w:date="2016-06-27T21:54:00Z">
        <w:r w:rsidR="00CB353A">
          <w:t xml:space="preserve">        </w:t>
        </w:r>
      </w:ins>
      <w:ins w:id="2140" w:author="Osnir Estevam" w:date="2016-06-25T20:24:00Z">
        <w:r w:rsidR="007061CD">
          <w:t xml:space="preserve">Fonte: </w:t>
        </w:r>
        <w:del w:id="2141" w:author="Dogus - William" w:date="2016-06-27T14:20:00Z">
          <w:r w:rsidR="007061CD" w:rsidDel="0098363A">
            <w:delText>FULANO</w:delText>
          </w:r>
        </w:del>
      </w:ins>
      <w:ins w:id="2142" w:author="Dogus - William" w:date="2016-06-27T14:20:00Z">
        <w:r w:rsidR="0098363A">
          <w:t>Autoria Própria</w:t>
        </w:r>
      </w:ins>
      <w:ins w:id="2143" w:author="Osnir Estevam" w:date="2016-06-25T20:24:00Z">
        <w:r w:rsidR="007061CD">
          <w:t xml:space="preserve"> (20</w:t>
        </w:r>
      </w:ins>
      <w:ins w:id="2144" w:author="Dogus - William" w:date="2016-06-27T14:20:00Z">
        <w:r w:rsidR="0098363A">
          <w:t>16</w:t>
        </w:r>
      </w:ins>
      <w:ins w:id="2145" w:author="Osnir Estevam" w:date="2016-06-25T20:24:00Z">
        <w:del w:id="2146" w:author="Dogus - William" w:date="2016-06-27T14:20:00Z">
          <w:r w:rsidR="007061CD" w:rsidDel="0098363A">
            <w:delText>XX</w:delText>
          </w:r>
        </w:del>
        <w:r w:rsidR="007061CD">
          <w:t>)</w:t>
        </w:r>
      </w:ins>
    </w:p>
    <w:p w14:paraId="528761EF" w14:textId="00835008" w:rsidR="006A6073" w:rsidDel="002C4656" w:rsidRDefault="00414756" w:rsidP="00414756">
      <w:pPr>
        <w:pStyle w:val="Legenda"/>
        <w:spacing w:before="120" w:after="0"/>
        <w:jc w:val="center"/>
        <w:rPr>
          <w:del w:id="2147" w:author="Osnir Estevam" w:date="2016-06-25T20:17:00Z"/>
          <w:noProof/>
        </w:rPr>
      </w:pPr>
      <w:del w:id="2148" w:author="Osnir Estevam" w:date="2016-06-25T20:17:00Z">
        <w:r w:rsidDel="002C4656">
          <w:delText xml:space="preserve">Figura </w:delText>
        </w:r>
      </w:del>
      <w:del w:id="2149"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7</w:delText>
        </w:r>
        <w:r w:rsidR="00753065" w:rsidDel="004F557E">
          <w:rPr>
            <w:iCs w:val="0"/>
            <w:noProof/>
          </w:rPr>
          <w:fldChar w:fldCharType="end"/>
        </w:r>
      </w:del>
      <w:del w:id="2150" w:author="Osnir Estevam" w:date="2016-06-25T20:17:00Z">
        <w:r w:rsidDel="002C4656">
          <w:delText xml:space="preserve"> - </w:delText>
        </w:r>
        <w:r w:rsidRPr="004C244C" w:rsidDel="002C4656">
          <w:delText>Persona</w:delText>
        </w:r>
        <w:r w:rsidDel="002C4656">
          <w:rPr>
            <w:noProof/>
          </w:rPr>
          <w:delText xml:space="preserve"> (Pedro da Silva)</w:delText>
        </w:r>
      </w:del>
    </w:p>
    <w:p w14:paraId="1018A85B" w14:textId="77777777" w:rsidR="00414756" w:rsidRDefault="00414756" w:rsidP="00414756"/>
    <w:p w14:paraId="1CFF59D1" w14:textId="77777777" w:rsidR="00414756" w:rsidRPr="00414756" w:rsidRDefault="00414756" w:rsidP="00414756"/>
    <w:p w14:paraId="448903E8" w14:textId="6BD7CEF2" w:rsidR="007061CD" w:rsidRDefault="00550874" w:rsidP="00550874">
      <w:pPr>
        <w:pStyle w:val="Legenda"/>
        <w:keepNext/>
        <w:spacing w:after="120"/>
        <w:rPr>
          <w:ins w:id="2151" w:author="Osnir Estevam" w:date="2016-06-25T20:25:00Z"/>
        </w:rPr>
        <w:pPrChange w:id="2152" w:author="WILLIAM FRANCISCO LEITE" w:date="2016-06-27T21:27:00Z">
          <w:pPr>
            <w:pStyle w:val="Legenda"/>
          </w:pPr>
        </w:pPrChange>
      </w:pPr>
      <w:bookmarkStart w:id="2153" w:name="_Toc454825131"/>
      <w:ins w:id="2154" w:author="WILLIAM FRANCISCO LEITE" w:date="2016-06-27T21:27:00Z">
        <w:r>
          <w:lastRenderedPageBreak/>
          <w:t xml:space="preserve">           </w:t>
        </w:r>
      </w:ins>
      <w:ins w:id="2155" w:author="WILLIAM FRANCISCO LEITE" w:date="2016-06-27T21:54:00Z">
        <w:r w:rsidR="00CB353A">
          <w:t xml:space="preserve">       </w:t>
        </w:r>
      </w:ins>
      <w:ins w:id="2156" w:author="WILLIAM FRANCISCO LEITE" w:date="2016-06-27T21:27:00Z">
        <w:r>
          <w:t xml:space="preserve"> </w:t>
        </w:r>
      </w:ins>
      <w:ins w:id="2157" w:author="Osnir Estevam" w:date="2016-06-25T20:25:00Z">
        <w:r w:rsidR="007061CD">
          <w:t xml:space="preserve">Figura </w:t>
        </w:r>
      </w:ins>
      <w:ins w:id="2158" w:author="Dogus - William" w:date="2016-06-27T13:52:00Z">
        <w:r w:rsidR="00A67559">
          <w:fldChar w:fldCharType="begin"/>
        </w:r>
        <w:r w:rsidR="00A67559">
          <w:instrText xml:space="preserve"> SEQ Figura \* ARABIC </w:instrText>
        </w:r>
      </w:ins>
      <w:r w:rsidR="00A67559">
        <w:fldChar w:fldCharType="separate"/>
      </w:r>
      <w:ins w:id="2159" w:author="Dogus - William" w:date="2016-06-27T13:52:00Z">
        <w:r w:rsidR="00A67559">
          <w:rPr>
            <w:noProof/>
          </w:rPr>
          <w:t>11</w:t>
        </w:r>
        <w:r w:rsidR="00A67559">
          <w:fldChar w:fldCharType="end"/>
        </w:r>
      </w:ins>
      <w:ins w:id="2160" w:author="William" w:date="2016-06-26T18:41:00Z">
        <w:del w:id="2161" w:author="Dogus - William" w:date="2016-06-27T13:52:00Z">
          <w:r w:rsidR="00D50635" w:rsidDel="00A67559">
            <w:fldChar w:fldCharType="begin"/>
          </w:r>
          <w:r w:rsidR="00D50635" w:rsidDel="00A67559">
            <w:delInstrText xml:space="preserve"> SEQ Figura \* ARABIC </w:delInstrText>
          </w:r>
        </w:del>
      </w:ins>
      <w:del w:id="2162" w:author="Dogus - William" w:date="2016-06-27T13:52:00Z">
        <w:r w:rsidR="00D50635" w:rsidDel="00A67559">
          <w:fldChar w:fldCharType="separate"/>
        </w:r>
      </w:del>
      <w:ins w:id="2163" w:author="William" w:date="2016-06-26T18:41:00Z">
        <w:del w:id="2164" w:author="Dogus - William" w:date="2016-06-27T13:52:00Z">
          <w:r w:rsidR="00D50635" w:rsidDel="00A67559">
            <w:rPr>
              <w:noProof/>
            </w:rPr>
            <w:delText>9</w:delText>
          </w:r>
          <w:r w:rsidR="00D50635" w:rsidDel="00A67559">
            <w:fldChar w:fldCharType="end"/>
          </w:r>
        </w:del>
      </w:ins>
      <w:ins w:id="2165" w:author="Osnir Estevam" w:date="2016-06-25T20:25:00Z">
        <w:del w:id="2166" w:author="William" w:date="2016-06-26T18:37:00Z">
          <w:r w:rsidR="007061CD" w:rsidDel="00D50635">
            <w:fldChar w:fldCharType="begin"/>
          </w:r>
          <w:r w:rsidR="007061CD" w:rsidDel="00D50635">
            <w:delInstrText xml:space="preserve"> SEQ Figura \* ARABIC </w:delInstrText>
          </w:r>
        </w:del>
      </w:ins>
      <w:del w:id="2167" w:author="William" w:date="2016-06-26T18:37:00Z">
        <w:r w:rsidR="007061CD" w:rsidDel="00D50635">
          <w:fldChar w:fldCharType="separate"/>
        </w:r>
      </w:del>
      <w:ins w:id="2168" w:author="Osnir Estevam" w:date="2016-06-25T20:25:00Z">
        <w:del w:id="2169" w:author="William" w:date="2016-06-26T18:37:00Z">
          <w:r w:rsidR="007061CD" w:rsidDel="00D50635">
            <w:rPr>
              <w:noProof/>
            </w:rPr>
            <w:delText>7</w:delText>
          </w:r>
          <w:r w:rsidR="007061CD" w:rsidDel="00D50635">
            <w:fldChar w:fldCharType="end"/>
          </w:r>
        </w:del>
        <w:r w:rsidR="007061CD" w:rsidRPr="00E24C24">
          <w:t xml:space="preserve"> - Persona (Bruno Siqueira)</w:t>
        </w:r>
        <w:bookmarkEnd w:id="2153"/>
      </w:ins>
    </w:p>
    <w:p w14:paraId="03660FA9" w14:textId="285C889E" w:rsidR="00414756" w:rsidRDefault="006A6073" w:rsidP="00CB353A">
      <w:pPr>
        <w:pStyle w:val="TextoNormal"/>
        <w:jc w:val="center"/>
        <w:rPr>
          <w:ins w:id="2170" w:author="Osnir Estevam" w:date="2016-06-25T20:25:00Z"/>
        </w:rPr>
        <w:pPrChange w:id="2171" w:author="WILLIAM FRANCISCO LEITE" w:date="2016-06-27T21:54:00Z">
          <w:pPr>
            <w:pStyle w:val="TextoNormal"/>
            <w:keepNext/>
            <w:ind w:firstLine="0"/>
          </w:pPr>
        </w:pPrChange>
      </w:pPr>
      <w:r>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9201" t="17836" r="3859" b="9322"/>
                    <a:stretch>
                      <a:fillRect/>
                    </a:stretch>
                  </pic:blipFill>
                  <pic:spPr>
                    <a:xfrm>
                      <a:off x="0" y="0"/>
                      <a:ext cx="5010150" cy="2632075"/>
                    </a:xfrm>
                    <a:prstGeom prst="rect">
                      <a:avLst/>
                    </a:prstGeom>
                    <a:ln/>
                  </pic:spPr>
                </pic:pic>
              </a:graphicData>
            </a:graphic>
          </wp:inline>
        </w:drawing>
      </w:r>
    </w:p>
    <w:p w14:paraId="69E8E0B7" w14:textId="5FB4A072" w:rsidR="007061CD" w:rsidRDefault="00550874" w:rsidP="007061CD">
      <w:pPr>
        <w:pStyle w:val="Legenda"/>
        <w:spacing w:after="0"/>
        <w:rPr>
          <w:ins w:id="2172" w:author="Osnir Estevam" w:date="2016-06-25T20:25:00Z"/>
        </w:rPr>
      </w:pPr>
      <w:ins w:id="2173" w:author="WILLIAM FRANCISCO LEITE" w:date="2016-06-27T21:27:00Z">
        <w:r>
          <w:t xml:space="preserve">           </w:t>
        </w:r>
      </w:ins>
      <w:ins w:id="2174" w:author="WILLIAM FRANCISCO LEITE" w:date="2016-06-27T21:54:00Z">
        <w:r w:rsidR="00CB353A">
          <w:t xml:space="preserve">         </w:t>
        </w:r>
      </w:ins>
      <w:ins w:id="2175" w:author="Osnir Estevam" w:date="2016-06-25T20:25:00Z">
        <w:r w:rsidR="007061CD">
          <w:t xml:space="preserve">Fonte: </w:t>
        </w:r>
        <w:del w:id="2176" w:author="Dogus - William" w:date="2016-06-27T14:20:00Z">
          <w:r w:rsidR="007061CD" w:rsidDel="0098363A">
            <w:delText>FULAN</w:delText>
          </w:r>
        </w:del>
      </w:ins>
      <w:ins w:id="2177" w:author="Dogus - William" w:date="2016-06-27T14:20:00Z">
        <w:r w:rsidR="0098363A">
          <w:t>Autoria Própria</w:t>
        </w:r>
      </w:ins>
      <w:ins w:id="2178" w:author="Osnir Estevam" w:date="2016-06-25T20:25:00Z">
        <w:del w:id="2179" w:author="Dogus - William" w:date="2016-06-27T14:20:00Z">
          <w:r w:rsidR="007061CD" w:rsidDel="0098363A">
            <w:delText>O</w:delText>
          </w:r>
        </w:del>
        <w:r w:rsidR="007061CD">
          <w:t xml:space="preserve"> (20</w:t>
        </w:r>
      </w:ins>
      <w:ins w:id="2180" w:author="Dogus - William" w:date="2016-06-27T14:20:00Z">
        <w:r w:rsidR="0098363A">
          <w:t>16</w:t>
        </w:r>
      </w:ins>
      <w:ins w:id="2181" w:author="Osnir Estevam" w:date="2016-06-25T20:25:00Z">
        <w:del w:id="2182" w:author="Dogus - William" w:date="2016-06-27T14:20:00Z">
          <w:r w:rsidR="007061CD" w:rsidDel="0098363A">
            <w:delText>XX</w:delText>
          </w:r>
        </w:del>
        <w:r w:rsidR="007061CD">
          <w:t>)</w:t>
        </w:r>
      </w:ins>
    </w:p>
    <w:p w14:paraId="409E11B5" w14:textId="6CCB3D5D" w:rsidR="007061CD" w:rsidDel="00550874" w:rsidRDefault="007061CD">
      <w:pPr>
        <w:pStyle w:val="Legenda"/>
        <w:keepNext/>
        <w:rPr>
          <w:del w:id="2183" w:author="Osnir Estevam" w:date="2016-06-25T20:26:00Z"/>
        </w:rPr>
        <w:pPrChange w:id="2184" w:author="Osnir Estevam" w:date="2016-06-25T20:26:00Z">
          <w:pPr>
            <w:pStyle w:val="Legenda"/>
          </w:pPr>
        </w:pPrChange>
      </w:pPr>
    </w:p>
    <w:p w14:paraId="580A7F75" w14:textId="77777777" w:rsidR="00550874" w:rsidRPr="00EF2153" w:rsidRDefault="00550874" w:rsidP="00550874">
      <w:pPr>
        <w:rPr>
          <w:ins w:id="2185" w:author="WILLIAM FRANCISCO LEITE" w:date="2016-06-27T21:27:00Z"/>
        </w:rPr>
        <w:pPrChange w:id="2186" w:author="WILLIAM FRANCISCO LEITE" w:date="2016-06-27T21:27:00Z">
          <w:pPr>
            <w:pStyle w:val="TextoNormal"/>
            <w:keepNext/>
            <w:ind w:firstLine="0"/>
          </w:pPr>
        </w:pPrChange>
      </w:pPr>
    </w:p>
    <w:p w14:paraId="306085A9" w14:textId="451185E8" w:rsidR="006A6073" w:rsidDel="007061CD" w:rsidRDefault="00550874" w:rsidP="00414756">
      <w:pPr>
        <w:pStyle w:val="Legenda"/>
        <w:jc w:val="center"/>
        <w:rPr>
          <w:del w:id="2187" w:author="Osnir Estevam" w:date="2016-06-25T20:24:00Z"/>
        </w:rPr>
      </w:pPr>
      <w:ins w:id="2188" w:author="WILLIAM FRANCISCO LEITE" w:date="2016-06-27T21:28:00Z">
        <w:r>
          <w:t xml:space="preserve">           </w:t>
        </w:r>
      </w:ins>
      <w:ins w:id="2189" w:author="WILLIAM FRANCISCO LEITE" w:date="2016-06-27T21:54:00Z">
        <w:r w:rsidR="00CB353A">
          <w:t xml:space="preserve">        </w:t>
        </w:r>
      </w:ins>
      <w:del w:id="2190" w:author="Osnir Estevam" w:date="2016-06-25T20:24:00Z">
        <w:r w:rsidR="00414756" w:rsidDel="007061CD">
          <w:delText xml:space="preserve">Figura </w:delText>
        </w:r>
      </w:del>
      <w:del w:id="2191"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8</w:delText>
        </w:r>
        <w:r w:rsidR="00753065" w:rsidDel="004F557E">
          <w:rPr>
            <w:iCs w:val="0"/>
            <w:noProof/>
          </w:rPr>
          <w:fldChar w:fldCharType="end"/>
        </w:r>
      </w:del>
      <w:del w:id="2192" w:author="Osnir Estevam" w:date="2016-06-25T20:24:00Z">
        <w:r w:rsidR="00FA406B" w:rsidDel="007061CD">
          <w:delText xml:space="preserve"> - Persona</w:delText>
        </w:r>
        <w:r w:rsidR="00414756" w:rsidRPr="00267198" w:rsidDel="007061CD">
          <w:delText xml:space="preserve"> </w:delText>
        </w:r>
        <w:r w:rsidR="00414756" w:rsidDel="007061CD">
          <w:delText>(Bruno Siqueira)</w:delText>
        </w:r>
      </w:del>
    </w:p>
    <w:p w14:paraId="271FB800" w14:textId="7E646C72" w:rsidR="007061CD" w:rsidRDefault="007061CD" w:rsidP="00550874">
      <w:pPr>
        <w:pStyle w:val="Legenda"/>
        <w:keepNext/>
        <w:spacing w:after="120"/>
        <w:rPr>
          <w:ins w:id="2193" w:author="Osnir Estevam" w:date="2016-06-25T20:26:00Z"/>
        </w:rPr>
        <w:pPrChange w:id="2194" w:author="WILLIAM FRANCISCO LEITE" w:date="2016-06-27T21:28:00Z">
          <w:pPr>
            <w:pStyle w:val="Legenda"/>
          </w:pPr>
        </w:pPrChange>
      </w:pPr>
      <w:bookmarkStart w:id="2195" w:name="_Toc454825132"/>
      <w:ins w:id="2196" w:author="Osnir Estevam" w:date="2016-06-25T20:26:00Z">
        <w:r>
          <w:t xml:space="preserve">Figura </w:t>
        </w:r>
      </w:ins>
      <w:ins w:id="2197" w:author="Dogus - William" w:date="2016-06-27T13:52:00Z">
        <w:r w:rsidR="00A67559">
          <w:fldChar w:fldCharType="begin"/>
        </w:r>
        <w:r w:rsidR="00A67559">
          <w:instrText xml:space="preserve"> SEQ Figura \* ARABIC </w:instrText>
        </w:r>
      </w:ins>
      <w:r w:rsidR="00A67559">
        <w:fldChar w:fldCharType="separate"/>
      </w:r>
      <w:ins w:id="2198" w:author="Dogus - William" w:date="2016-06-27T13:52:00Z">
        <w:r w:rsidR="00A67559">
          <w:rPr>
            <w:noProof/>
          </w:rPr>
          <w:t>12</w:t>
        </w:r>
        <w:r w:rsidR="00A67559">
          <w:fldChar w:fldCharType="end"/>
        </w:r>
      </w:ins>
      <w:ins w:id="2199" w:author="William" w:date="2016-06-26T18:41:00Z">
        <w:del w:id="2200" w:author="Dogus - William" w:date="2016-06-27T13:52:00Z">
          <w:r w:rsidR="00D50635" w:rsidDel="00A67559">
            <w:fldChar w:fldCharType="begin"/>
          </w:r>
          <w:r w:rsidR="00D50635" w:rsidDel="00A67559">
            <w:delInstrText xml:space="preserve"> SEQ Figura \* ARABIC </w:delInstrText>
          </w:r>
        </w:del>
      </w:ins>
      <w:del w:id="2201" w:author="Dogus - William" w:date="2016-06-27T13:52:00Z">
        <w:r w:rsidR="00D50635" w:rsidDel="00A67559">
          <w:fldChar w:fldCharType="separate"/>
        </w:r>
      </w:del>
      <w:ins w:id="2202" w:author="William" w:date="2016-06-26T18:41:00Z">
        <w:del w:id="2203" w:author="Dogus - William" w:date="2016-06-27T13:52:00Z">
          <w:r w:rsidR="00D50635" w:rsidDel="00A67559">
            <w:rPr>
              <w:noProof/>
            </w:rPr>
            <w:delText>10</w:delText>
          </w:r>
          <w:r w:rsidR="00D50635" w:rsidDel="00A67559">
            <w:fldChar w:fldCharType="end"/>
          </w:r>
        </w:del>
      </w:ins>
      <w:ins w:id="2204" w:author="Osnir Estevam" w:date="2016-06-25T20:26:00Z">
        <w:del w:id="2205" w:author="William" w:date="2016-06-26T18:37:00Z">
          <w:r w:rsidDel="00D50635">
            <w:fldChar w:fldCharType="begin"/>
          </w:r>
          <w:r w:rsidDel="00D50635">
            <w:delInstrText xml:space="preserve"> SEQ Figura \* ARABIC </w:delInstrText>
          </w:r>
        </w:del>
      </w:ins>
      <w:del w:id="2206" w:author="William" w:date="2016-06-26T18:37:00Z">
        <w:r w:rsidDel="00D50635">
          <w:fldChar w:fldCharType="separate"/>
        </w:r>
      </w:del>
      <w:ins w:id="2207" w:author="Osnir Estevam" w:date="2016-06-25T20:26:00Z">
        <w:del w:id="2208" w:author="William" w:date="2016-06-26T18:37:00Z">
          <w:r w:rsidDel="00D50635">
            <w:rPr>
              <w:noProof/>
            </w:rPr>
            <w:delText>8</w:delText>
          </w:r>
          <w:r w:rsidDel="00D50635">
            <w:fldChar w:fldCharType="end"/>
          </w:r>
        </w:del>
        <w:r>
          <w:t xml:space="preserve"> </w:t>
        </w:r>
        <w:r w:rsidRPr="003C473F">
          <w:t>- Persona (Ana Carolina)</w:t>
        </w:r>
        <w:bookmarkEnd w:id="2195"/>
      </w:ins>
    </w:p>
    <w:p w14:paraId="6ADD3932" w14:textId="77777777" w:rsidR="00414756" w:rsidRDefault="006A6073" w:rsidP="00CB353A">
      <w:pPr>
        <w:pStyle w:val="TextoNormal"/>
        <w:jc w:val="center"/>
        <w:pPrChange w:id="2209" w:author="WILLIAM FRANCISCO LEITE" w:date="2016-06-27T21:54:00Z">
          <w:pPr>
            <w:pStyle w:val="TextoNormal"/>
            <w:keepNext/>
            <w:ind w:firstLine="0"/>
          </w:pPr>
        </w:pPrChange>
      </w:pPr>
      <w:r>
        <w:rPr>
          <w:noProof/>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l="8539" t="14321" r="3859" b="12225"/>
                    <a:stretch>
                      <a:fillRect/>
                    </a:stretch>
                  </pic:blipFill>
                  <pic:spPr>
                    <a:xfrm>
                      <a:off x="0" y="0"/>
                      <a:ext cx="5048250" cy="2651125"/>
                    </a:xfrm>
                    <a:prstGeom prst="rect">
                      <a:avLst/>
                    </a:prstGeom>
                    <a:ln/>
                  </pic:spPr>
                </pic:pic>
              </a:graphicData>
            </a:graphic>
          </wp:inline>
        </w:drawing>
      </w:r>
    </w:p>
    <w:p w14:paraId="4E551E49" w14:textId="4C4AEEF8" w:rsidR="007061CD" w:rsidRDefault="00550874" w:rsidP="007061CD">
      <w:pPr>
        <w:pStyle w:val="Legenda"/>
        <w:spacing w:after="0"/>
        <w:rPr>
          <w:ins w:id="2210" w:author="Osnir Estevam" w:date="2016-06-25T20:27:00Z"/>
        </w:rPr>
      </w:pPr>
      <w:ins w:id="2211" w:author="WILLIAM FRANCISCO LEITE" w:date="2016-06-27T21:28:00Z">
        <w:r>
          <w:t xml:space="preserve">          </w:t>
        </w:r>
      </w:ins>
      <w:ins w:id="2212" w:author="WILLIAM FRANCISCO LEITE" w:date="2016-06-27T21:54:00Z">
        <w:r w:rsidR="00CB353A">
          <w:t xml:space="preserve">        </w:t>
        </w:r>
      </w:ins>
      <w:ins w:id="2213" w:author="WILLIAM FRANCISCO LEITE" w:date="2016-06-27T21:28:00Z">
        <w:r>
          <w:t xml:space="preserve"> </w:t>
        </w:r>
      </w:ins>
      <w:ins w:id="2214" w:author="Osnir Estevam" w:date="2016-06-25T20:27:00Z">
        <w:r w:rsidR="007061CD">
          <w:t xml:space="preserve">Fonte: </w:t>
        </w:r>
        <w:del w:id="2215" w:author="Dogus - William" w:date="2016-06-27T14:20:00Z">
          <w:r w:rsidR="007061CD" w:rsidDel="0098363A">
            <w:delText>FULANO</w:delText>
          </w:r>
        </w:del>
      </w:ins>
      <w:ins w:id="2216" w:author="Dogus - William" w:date="2016-06-27T14:20:00Z">
        <w:r w:rsidR="0098363A">
          <w:t>Autoria Própria</w:t>
        </w:r>
      </w:ins>
      <w:ins w:id="2217" w:author="Osnir Estevam" w:date="2016-06-25T20:27:00Z">
        <w:r w:rsidR="007061CD">
          <w:t xml:space="preserve"> (20</w:t>
        </w:r>
      </w:ins>
      <w:ins w:id="2218" w:author="Dogus - William" w:date="2016-06-27T14:21:00Z">
        <w:r w:rsidR="0098363A">
          <w:t>16</w:t>
        </w:r>
      </w:ins>
      <w:ins w:id="2219" w:author="Osnir Estevam" w:date="2016-06-25T20:27:00Z">
        <w:del w:id="2220" w:author="Dogus - William" w:date="2016-06-27T14:21:00Z">
          <w:r w:rsidR="007061CD" w:rsidDel="0098363A">
            <w:delText>XX</w:delText>
          </w:r>
        </w:del>
        <w:r w:rsidR="007061CD">
          <w:t>)</w:t>
        </w:r>
      </w:ins>
    </w:p>
    <w:p w14:paraId="564D0A9B" w14:textId="17516972" w:rsidR="006A6073" w:rsidDel="007061CD" w:rsidRDefault="00414756" w:rsidP="00D37B34">
      <w:pPr>
        <w:pStyle w:val="Legenda"/>
        <w:jc w:val="center"/>
        <w:rPr>
          <w:del w:id="2221" w:author="Osnir Estevam" w:date="2016-06-25T20:26:00Z"/>
        </w:rPr>
      </w:pPr>
      <w:del w:id="2222" w:author="Osnir Estevam" w:date="2016-06-25T20:26:00Z">
        <w:r w:rsidDel="007061CD">
          <w:delText xml:space="preserve">Figura </w:delText>
        </w:r>
      </w:del>
      <w:del w:id="2223"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9</w:delText>
        </w:r>
        <w:r w:rsidR="00753065" w:rsidDel="004F557E">
          <w:rPr>
            <w:iCs w:val="0"/>
            <w:noProof/>
          </w:rPr>
          <w:fldChar w:fldCharType="end"/>
        </w:r>
      </w:del>
      <w:del w:id="2224" w:author="Osnir Estevam" w:date="2016-06-25T20:26:00Z">
        <w:r w:rsidRPr="00C23C36" w:rsidDel="007061CD">
          <w:delText xml:space="preserve"> -</w:delText>
        </w:r>
        <w:r w:rsidR="00FA406B" w:rsidDel="007061CD">
          <w:delText xml:space="preserve"> Persona</w:delText>
        </w:r>
        <w:r w:rsidRPr="00C23C36" w:rsidDel="007061CD">
          <w:delText xml:space="preserve"> </w:delText>
        </w:r>
        <w:r w:rsidDel="007061CD">
          <w:delText>(Ana Carolina)</w:delText>
        </w:r>
      </w:del>
    </w:p>
    <w:p w14:paraId="59EFB953" w14:textId="77777777" w:rsidR="00D37B34" w:rsidRPr="00D37B34" w:rsidRDefault="00D37B34" w:rsidP="00D37B34"/>
    <w:p w14:paraId="69DA0765" w14:textId="296E2C2C" w:rsidR="001315C0" w:rsidRPr="0067585F" w:rsidRDefault="001315C0" w:rsidP="0067585F">
      <w:pPr>
        <w:pStyle w:val="SubtituloCapitulo"/>
        <w:numPr>
          <w:ilvl w:val="2"/>
          <w:numId w:val="1"/>
        </w:numPr>
        <w:pPrChange w:id="2225" w:author="WILLIAM FRANCISCO LEITE" w:date="2016-06-27T20:48:00Z">
          <w:pPr>
            <w:pStyle w:val="PargrafodaLista"/>
            <w:numPr>
              <w:ilvl w:val="4"/>
              <w:numId w:val="1"/>
            </w:numPr>
            <w:ind w:left="2232" w:hanging="792"/>
          </w:pPr>
        </w:pPrChange>
      </w:pPr>
      <w:r w:rsidRPr="0067585F">
        <w:t>Design de Interação</w:t>
      </w:r>
    </w:p>
    <w:p w14:paraId="6C5A995C" w14:textId="77777777" w:rsidR="001315C0" w:rsidRDefault="001315C0" w:rsidP="00EF2153">
      <w:pPr>
        <w:pStyle w:val="TextoNormal"/>
      </w:pPr>
      <w:r>
        <w:t>A chave para o sucesso de um bom design de interação é focar no usuário, entendê-lo e questionando suas escolhas. Para o desenvolvimento do protótipo foi observado as necessidades dos clientes como, por exemplo, a escolha do estabelecimento da rede atacadista, bem como, pesquisa e cotação de produtos, consideração o melhor preço e benefício.</w:t>
      </w:r>
    </w:p>
    <w:p w14:paraId="6ABA5F4C" w14:textId="77777777" w:rsidR="001315C0" w:rsidRDefault="001315C0" w:rsidP="00EF2153">
      <w:pPr>
        <w:pStyle w:val="TextoNormal"/>
      </w:pPr>
      <w:r>
        <w:lastRenderedPageBreak/>
        <w:t xml:space="preserve">Uma vez que o entendimento do contexto tornou-se claro, foi possível o desenvolvimento de protótipos, com a finalidade de separar e tornar tangível diversas soluções.   </w:t>
      </w:r>
    </w:p>
    <w:p w14:paraId="0AE6D0A3" w14:textId="77777777" w:rsidR="001315C0" w:rsidRDefault="001315C0" w:rsidP="00A8474A">
      <w:pPr>
        <w:pStyle w:val="TextoNormal"/>
        <w:rPr>
          <w:ins w:id="2226" w:author="WILLIAM FRANCISCO LEITE" w:date="2016-06-27T21:55:00Z"/>
        </w:rPr>
        <w:pPrChange w:id="2227" w:author="WILLIAM FRANCISCO LEITE" w:date="2016-06-27T21:43:00Z">
          <w:pPr>
            <w:pStyle w:val="TextoNormal"/>
          </w:pPr>
        </w:pPrChange>
      </w:pPr>
      <w:r>
        <w:t xml:space="preserve">Trabalhando de maneira colaborativa e utilizando vários recursos tecnológicos, como por exemplo, Google Materials, estudo de cores e layout, tornou-se possível o elo entre os usuários e a aplicação.  </w:t>
      </w:r>
    </w:p>
    <w:p w14:paraId="71BE8A31" w14:textId="77777777" w:rsidR="00CB353A" w:rsidRDefault="00CB353A" w:rsidP="00A8474A">
      <w:pPr>
        <w:pStyle w:val="TextoNormal"/>
        <w:pPrChange w:id="2228" w:author="WILLIAM FRANCISCO LEITE" w:date="2016-06-27T21:43:00Z">
          <w:pPr>
            <w:pStyle w:val="TextoNormal"/>
          </w:pPr>
        </w:pPrChange>
      </w:pPr>
    </w:p>
    <w:p w14:paraId="214CE68D" w14:textId="069548BC" w:rsidR="001315C0" w:rsidRPr="0067585F" w:rsidRDefault="001315C0" w:rsidP="0067585F">
      <w:pPr>
        <w:pStyle w:val="SubtituloCapitulo"/>
        <w:numPr>
          <w:ilvl w:val="2"/>
          <w:numId w:val="1"/>
        </w:numPr>
        <w:pPrChange w:id="2229" w:author="WILLIAM FRANCISCO LEITE" w:date="2016-06-27T20:48:00Z">
          <w:pPr>
            <w:pStyle w:val="PargrafodaLista"/>
            <w:numPr>
              <w:ilvl w:val="4"/>
              <w:numId w:val="1"/>
            </w:numPr>
            <w:ind w:left="2232" w:hanging="792"/>
          </w:pPr>
        </w:pPrChange>
      </w:pPr>
      <w:r w:rsidRPr="0067585F">
        <w:t>Moodboard</w:t>
      </w:r>
    </w:p>
    <w:p w14:paraId="1E3581A5" w14:textId="77777777" w:rsidR="001315C0" w:rsidRDefault="001315C0" w:rsidP="00EF2153">
      <w:pPr>
        <w:pStyle w:val="TextoNormal"/>
      </w:pPr>
      <w: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Default="001315C0" w:rsidP="00A8474A">
      <w:pPr>
        <w:pStyle w:val="TextoNormal"/>
        <w:pPrChange w:id="2230" w:author="WILLIAM FRANCISCO LEITE" w:date="2016-06-27T21:43:00Z">
          <w:pPr>
            <w:pStyle w:val="TextoNormal"/>
          </w:pPr>
        </w:pPrChange>
      </w:pPr>
      <w:r>
        <w:t xml:space="preserve">Ao término da pesquisa, o próximo passo foi a organização </w:t>
      </w:r>
      <w:del w:id="2231" w:author="Osnir Estevam" w:date="2016-06-25T20:29:00Z">
        <w:r w:rsidDel="007061CD">
          <w:delText>das  informações</w:delText>
        </w:r>
      </w:del>
      <w:ins w:id="2232" w:author="Osnir Estevam" w:date="2016-06-25T20:29:00Z">
        <w:r w:rsidR="007061CD">
          <w:t>das informações</w:t>
        </w:r>
      </w:ins>
      <w:r>
        <w:t xml:space="preserve"> em três grupos principais: objetos, pessoas e ambientes.</w:t>
      </w:r>
    </w:p>
    <w:p w14:paraId="01C30744" w14:textId="77777777" w:rsidR="001315C0" w:rsidRDefault="001315C0" w:rsidP="00A8474A">
      <w:pPr>
        <w:pStyle w:val="TextoNormal"/>
        <w:pPrChange w:id="2233" w:author="WILLIAM FRANCISCO LEITE" w:date="2016-06-27T21:43:00Z">
          <w:pPr>
            <w:pStyle w:val="TextoNormal"/>
          </w:pPr>
        </w:pPrChange>
      </w:pPr>
      <w:r>
        <w:t xml:space="preserve">Uma vez que o painel foi concluído ficou nítido o que esperar do projeto no que diz respeito ao uso das cores, formas, texturas, conceitos, cenários e etc. </w:t>
      </w:r>
    </w:p>
    <w:p w14:paraId="31FA64D7" w14:textId="77777777" w:rsidR="001315C0" w:rsidRDefault="001315C0" w:rsidP="00A8474A">
      <w:pPr>
        <w:pStyle w:val="TextoNormal"/>
        <w:rPr>
          <w:ins w:id="2234" w:author="WILLIAM FRANCISCO LEITE" w:date="2016-06-27T21:55:00Z"/>
        </w:rPr>
        <w:pPrChange w:id="2235" w:author="WILLIAM FRANCISCO LEITE" w:date="2016-06-27T21:43:00Z">
          <w:pPr>
            <w:pStyle w:val="TextoNormal"/>
          </w:pPr>
        </w:pPrChange>
      </w:pPr>
      <w:r>
        <w:t xml:space="preserve"> Essas representações visuais apresentam as emoções e inspirações necessárias para o desenvolvimento do trabalho.</w:t>
      </w:r>
    </w:p>
    <w:p w14:paraId="35C85B6F" w14:textId="77777777" w:rsidR="00CB353A" w:rsidRDefault="00CB353A" w:rsidP="00A8474A">
      <w:pPr>
        <w:pStyle w:val="TextoNormal"/>
        <w:pPrChange w:id="2236" w:author="WILLIAM FRANCISCO LEITE" w:date="2016-06-27T21:43:00Z">
          <w:pPr>
            <w:pStyle w:val="TextoNormal"/>
          </w:pPr>
        </w:pPrChange>
      </w:pPr>
    </w:p>
    <w:p w14:paraId="29072BBD" w14:textId="62687EE0" w:rsidR="007061CD" w:rsidRDefault="00550874" w:rsidP="00550874">
      <w:pPr>
        <w:pStyle w:val="Legenda"/>
        <w:keepNext/>
        <w:spacing w:after="120"/>
        <w:rPr>
          <w:ins w:id="2237" w:author="Osnir Estevam" w:date="2016-06-25T20:30:00Z"/>
        </w:rPr>
        <w:pPrChange w:id="2238" w:author="WILLIAM FRANCISCO LEITE" w:date="2016-06-27T21:28:00Z">
          <w:pPr>
            <w:pStyle w:val="Legenda"/>
          </w:pPr>
        </w:pPrChange>
      </w:pPr>
      <w:bookmarkStart w:id="2239" w:name="_Toc454825133"/>
      <w:ins w:id="2240" w:author="WILLIAM FRANCISCO LEITE" w:date="2016-06-27T21:28:00Z">
        <w:r>
          <w:t xml:space="preserve">   </w:t>
        </w:r>
      </w:ins>
      <w:ins w:id="2241" w:author="WILLIAM FRANCISCO LEITE" w:date="2016-06-27T21:55:00Z">
        <w:r w:rsidR="00CB353A">
          <w:tab/>
        </w:r>
      </w:ins>
      <w:ins w:id="2242" w:author="Osnir Estevam" w:date="2016-06-25T20:30:00Z">
        <w:r w:rsidR="007061CD">
          <w:t xml:space="preserve">Figura </w:t>
        </w:r>
      </w:ins>
      <w:ins w:id="2243" w:author="Dogus - William" w:date="2016-06-27T13:52:00Z">
        <w:r w:rsidR="00A67559">
          <w:fldChar w:fldCharType="begin"/>
        </w:r>
        <w:r w:rsidR="00A67559">
          <w:instrText xml:space="preserve"> SEQ Figura \* ARABIC </w:instrText>
        </w:r>
      </w:ins>
      <w:r w:rsidR="00A67559">
        <w:fldChar w:fldCharType="separate"/>
      </w:r>
      <w:ins w:id="2244" w:author="Dogus - William" w:date="2016-06-27T13:52:00Z">
        <w:r w:rsidR="00A67559">
          <w:rPr>
            <w:noProof/>
          </w:rPr>
          <w:t>13</w:t>
        </w:r>
        <w:r w:rsidR="00A67559">
          <w:fldChar w:fldCharType="end"/>
        </w:r>
      </w:ins>
      <w:ins w:id="2245" w:author="William" w:date="2016-06-26T18:41:00Z">
        <w:del w:id="2246" w:author="Dogus - William" w:date="2016-06-27T13:52:00Z">
          <w:r w:rsidR="00D50635" w:rsidDel="00A67559">
            <w:fldChar w:fldCharType="begin"/>
          </w:r>
          <w:r w:rsidR="00D50635" w:rsidDel="00A67559">
            <w:delInstrText xml:space="preserve"> SEQ Figura \* ARABIC </w:delInstrText>
          </w:r>
        </w:del>
      </w:ins>
      <w:del w:id="2247" w:author="Dogus - William" w:date="2016-06-27T13:52:00Z">
        <w:r w:rsidR="00D50635" w:rsidDel="00A67559">
          <w:fldChar w:fldCharType="separate"/>
        </w:r>
      </w:del>
      <w:ins w:id="2248" w:author="William" w:date="2016-06-26T18:41:00Z">
        <w:del w:id="2249" w:author="Dogus - William" w:date="2016-06-27T13:52:00Z">
          <w:r w:rsidR="00D50635" w:rsidDel="00A67559">
            <w:rPr>
              <w:noProof/>
            </w:rPr>
            <w:delText>11</w:delText>
          </w:r>
          <w:r w:rsidR="00D50635" w:rsidDel="00A67559">
            <w:fldChar w:fldCharType="end"/>
          </w:r>
        </w:del>
      </w:ins>
      <w:ins w:id="2250" w:author="Osnir Estevam" w:date="2016-06-25T20:30:00Z">
        <w:del w:id="2251" w:author="William" w:date="2016-06-26T18:37:00Z">
          <w:r w:rsidR="007061CD" w:rsidDel="00D50635">
            <w:fldChar w:fldCharType="begin"/>
          </w:r>
          <w:r w:rsidR="007061CD" w:rsidDel="00D50635">
            <w:delInstrText xml:space="preserve"> SEQ Figura \* ARABIC </w:delInstrText>
          </w:r>
        </w:del>
      </w:ins>
      <w:del w:id="2252" w:author="William" w:date="2016-06-26T18:37:00Z">
        <w:r w:rsidR="007061CD" w:rsidDel="00D50635">
          <w:fldChar w:fldCharType="separate"/>
        </w:r>
      </w:del>
      <w:ins w:id="2253" w:author="Osnir Estevam" w:date="2016-06-25T20:30:00Z">
        <w:del w:id="2254" w:author="William" w:date="2016-06-26T18:37:00Z">
          <w:r w:rsidR="007061CD" w:rsidDel="00D50635">
            <w:rPr>
              <w:noProof/>
            </w:rPr>
            <w:delText>9</w:delText>
          </w:r>
          <w:r w:rsidR="007061CD" w:rsidDel="00D50635">
            <w:fldChar w:fldCharType="end"/>
          </w:r>
        </w:del>
        <w:r w:rsidR="007061CD" w:rsidRPr="00E27F66">
          <w:t xml:space="preserve"> – Moodboard</w:t>
        </w:r>
        <w:bookmarkEnd w:id="2239"/>
      </w:ins>
    </w:p>
    <w:p w14:paraId="1E0A4F0B" w14:textId="77777777" w:rsidR="00D37B34" w:rsidRDefault="006A6073" w:rsidP="00CB353A">
      <w:pPr>
        <w:pStyle w:val="TextoNormal"/>
        <w:ind w:left="720" w:firstLine="0"/>
        <w:jc w:val="center"/>
        <w:pPrChange w:id="2255" w:author="WILLIAM FRANCISCO LEITE" w:date="2016-06-27T21:55:00Z">
          <w:pPr>
            <w:pStyle w:val="TextoNormal"/>
            <w:keepNext/>
            <w:ind w:firstLine="0"/>
          </w:pPr>
        </w:pPrChange>
      </w:pPr>
      <w:r w:rsidRPr="00CB353A">
        <w:rPr>
          <w:noProof/>
          <w:rPrChange w:id="2256" w:author="WILLIAM FRANCISCO LEITE" w:date="2016-06-27T21:55:00Z">
            <w:rPr>
              <w:noProof/>
            </w:rPr>
          </w:rPrChange>
        </w:rPr>
        <w:drawing>
          <wp:inline distT="114300" distB="114300" distL="114300" distR="114300" wp14:anchorId="25EF4E04" wp14:editId="70423F3C">
            <wp:extent cx="5229225" cy="2893931"/>
            <wp:effectExtent l="19050" t="19050" r="9525" b="20955"/>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5"/>
                    <a:srcRect/>
                    <a:stretch>
                      <a:fillRect/>
                    </a:stretch>
                  </pic:blipFill>
                  <pic:spPr>
                    <a:xfrm>
                      <a:off x="0" y="0"/>
                      <a:ext cx="5239867" cy="2899820"/>
                    </a:xfrm>
                    <a:prstGeom prst="rect">
                      <a:avLst/>
                    </a:prstGeom>
                    <a:ln>
                      <a:solidFill>
                        <a:schemeClr val="tx1"/>
                      </a:solidFill>
                    </a:ln>
                  </pic:spPr>
                </pic:pic>
              </a:graphicData>
            </a:graphic>
          </wp:inline>
        </w:drawing>
      </w:r>
    </w:p>
    <w:p w14:paraId="0C5C49CA" w14:textId="49E1FCC8" w:rsidR="007061CD" w:rsidRDefault="00550874" w:rsidP="007061CD">
      <w:pPr>
        <w:pStyle w:val="Legenda"/>
        <w:spacing w:after="0"/>
        <w:rPr>
          <w:ins w:id="2257" w:author="Osnir Estevam" w:date="2016-06-25T20:31:00Z"/>
        </w:rPr>
      </w:pPr>
      <w:ins w:id="2258" w:author="WILLIAM FRANCISCO LEITE" w:date="2016-06-27T21:28:00Z">
        <w:r>
          <w:t xml:space="preserve"> </w:t>
        </w:r>
      </w:ins>
      <w:ins w:id="2259" w:author="WILLIAM FRANCISCO LEITE" w:date="2016-06-27T21:55:00Z">
        <w:r w:rsidR="00CB353A">
          <w:tab/>
        </w:r>
      </w:ins>
      <w:ins w:id="2260" w:author="Osnir Estevam" w:date="2016-06-25T20:31:00Z">
        <w:r w:rsidR="007061CD">
          <w:t xml:space="preserve">Fonte: </w:t>
        </w:r>
        <w:del w:id="2261" w:author="Dogus - William" w:date="2016-06-27T14:21:00Z">
          <w:r w:rsidR="007061CD" w:rsidDel="005A3172">
            <w:delText>FULANO</w:delText>
          </w:r>
        </w:del>
      </w:ins>
      <w:ins w:id="2262" w:author="Dogus - William" w:date="2016-06-27T14:21:00Z">
        <w:r w:rsidR="005A3172">
          <w:t>Autoria Própria</w:t>
        </w:r>
      </w:ins>
      <w:ins w:id="2263" w:author="Osnir Estevam" w:date="2016-06-25T20:31:00Z">
        <w:r w:rsidR="007061CD">
          <w:t xml:space="preserve"> (20</w:t>
        </w:r>
      </w:ins>
      <w:ins w:id="2264" w:author="Dogus - William" w:date="2016-06-27T14:21:00Z">
        <w:r w:rsidR="005A3172">
          <w:t>16</w:t>
        </w:r>
      </w:ins>
      <w:ins w:id="2265" w:author="Osnir Estevam" w:date="2016-06-25T20:31:00Z">
        <w:del w:id="2266" w:author="Dogus - William" w:date="2016-06-27T14:21:00Z">
          <w:r w:rsidR="007061CD" w:rsidDel="005A3172">
            <w:delText>XX</w:delText>
          </w:r>
        </w:del>
        <w:r w:rsidR="007061CD">
          <w:t>)</w:t>
        </w:r>
      </w:ins>
    </w:p>
    <w:p w14:paraId="78CD97B2" w14:textId="4EFED4B8" w:rsidR="006A6073" w:rsidDel="007061CD" w:rsidRDefault="00D37B34" w:rsidP="00D37B34">
      <w:pPr>
        <w:pStyle w:val="Legenda"/>
        <w:jc w:val="center"/>
        <w:rPr>
          <w:del w:id="2267" w:author="Osnir Estevam" w:date="2016-06-25T20:29:00Z"/>
        </w:rPr>
      </w:pPr>
      <w:del w:id="2268" w:author="Osnir Estevam" w:date="2016-06-25T20:29:00Z">
        <w:r w:rsidDel="007061CD">
          <w:delText xml:space="preserve">Figura </w:delText>
        </w:r>
      </w:del>
      <w:del w:id="2269"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10</w:delText>
        </w:r>
        <w:r w:rsidR="00753065" w:rsidDel="004F557E">
          <w:rPr>
            <w:iCs w:val="0"/>
            <w:noProof/>
          </w:rPr>
          <w:fldChar w:fldCharType="end"/>
        </w:r>
      </w:del>
      <w:del w:id="2270" w:author="Osnir Estevam" w:date="2016-06-25T20:29:00Z">
        <w:r w:rsidDel="007061CD">
          <w:delText xml:space="preserve"> – </w:delText>
        </w:r>
        <w:r w:rsidRPr="0006631B" w:rsidDel="007061CD">
          <w:delText>Moodboard</w:delText>
        </w:r>
      </w:del>
    </w:p>
    <w:p w14:paraId="26023FEB" w14:textId="77777777" w:rsidR="00D37B34" w:rsidRPr="00D37B34" w:rsidRDefault="00D37B34" w:rsidP="00D37B34"/>
    <w:p w14:paraId="728B35E3" w14:textId="563E60BA" w:rsidR="001315C0" w:rsidRPr="0067585F" w:rsidRDefault="001315C0" w:rsidP="0067585F">
      <w:pPr>
        <w:pStyle w:val="SubtituloCapitulo"/>
        <w:numPr>
          <w:ilvl w:val="2"/>
          <w:numId w:val="1"/>
        </w:numPr>
        <w:pPrChange w:id="2271" w:author="WILLIAM FRANCISCO LEITE" w:date="2016-06-27T20:48:00Z">
          <w:pPr>
            <w:pStyle w:val="PargrafodaLista"/>
            <w:numPr>
              <w:ilvl w:val="4"/>
              <w:numId w:val="1"/>
            </w:numPr>
            <w:ind w:left="2232" w:hanging="792"/>
          </w:pPr>
        </w:pPrChange>
      </w:pPr>
      <w:r w:rsidRPr="0067585F">
        <w:lastRenderedPageBreak/>
        <w:t xml:space="preserve"> Style Guide</w:t>
      </w:r>
    </w:p>
    <w:p w14:paraId="619F42F8" w14:textId="77777777" w:rsidR="001315C0" w:rsidRDefault="001315C0" w:rsidP="00EF2153">
      <w:pPr>
        <w:pStyle w:val="TextoNormal"/>
        <w:rPr>
          <w:ins w:id="2272" w:author="WILLIAM FRANCISCO LEITE" w:date="2016-06-27T21:55:00Z"/>
        </w:rPr>
      </w:pPr>
      <w:r>
        <w:t xml:space="preserve">O desenvolvimento do Style Guide permitiu reunir em uma única documentação informações importantes para compor a aplicação, levando em consideração a harmonia entre tipografia, cores e ícones. </w:t>
      </w:r>
    </w:p>
    <w:p w14:paraId="7DAB622A" w14:textId="77777777" w:rsidR="00CB353A" w:rsidRDefault="00CB353A" w:rsidP="00EF2153">
      <w:pPr>
        <w:pStyle w:val="TextoNormal"/>
      </w:pPr>
    </w:p>
    <w:p w14:paraId="62027AF1" w14:textId="77777777" w:rsidR="001315C0" w:rsidRPr="0067585F" w:rsidRDefault="001315C0" w:rsidP="0067585F">
      <w:pPr>
        <w:pStyle w:val="SubtituloCapitulo"/>
        <w:numPr>
          <w:ilvl w:val="2"/>
          <w:numId w:val="1"/>
        </w:numPr>
        <w:pPrChange w:id="2273" w:author="WILLIAM FRANCISCO LEITE" w:date="2016-06-27T20:48:00Z">
          <w:pPr>
            <w:pStyle w:val="PargrafodaLista"/>
            <w:numPr>
              <w:ilvl w:val="4"/>
              <w:numId w:val="1"/>
            </w:numPr>
            <w:ind w:left="2232" w:hanging="792"/>
          </w:pPr>
        </w:pPrChange>
      </w:pPr>
      <w:r w:rsidRPr="0067585F">
        <w:t>Tipografia</w:t>
      </w:r>
    </w:p>
    <w:p w14:paraId="14335289" w14:textId="3E0B3B0A" w:rsidR="001315C0" w:rsidRDefault="001315C0" w:rsidP="00EF2153">
      <w:pPr>
        <w:pStyle w:val="TextoNormal"/>
        <w:rPr>
          <w:ins w:id="2274" w:author="WILLIAM FRANCISCO LEITE" w:date="2016-06-27T21:56:00Z"/>
        </w:rPr>
      </w:pPr>
      <w:r>
        <w:t>As fontes Sans Serif (sans, em francês, significa “sem”) possuem uma</w:t>
      </w:r>
      <w:del w:id="2275" w:author="Osnir Estevam" w:date="2016-06-25T20:32:00Z">
        <w:r w:rsidDel="007061CD">
          <w:delText xml:space="preserve"> </w:delText>
        </w:r>
      </w:del>
      <w:r>
        <w:t xml:space="preserve"> aparência simples e mais “limpa”, ou seja, mais fáceis de serem lidas no meio digital. A  NEOTERIC foi escolhida como fonte para compor a aplicação web, por ser uma fonte básica e simples, além de possuir variações para compor títulos.</w:t>
      </w:r>
    </w:p>
    <w:p w14:paraId="4E4E1641" w14:textId="77777777" w:rsidR="00CB353A" w:rsidRDefault="00CB353A" w:rsidP="00EF2153">
      <w:pPr>
        <w:pStyle w:val="TextoNormal"/>
      </w:pPr>
    </w:p>
    <w:p w14:paraId="70D01A2F" w14:textId="25F655C5" w:rsidR="007061CD" w:rsidRDefault="001570DA" w:rsidP="001570DA">
      <w:pPr>
        <w:pStyle w:val="Legenda"/>
        <w:keepNext/>
        <w:spacing w:after="120"/>
        <w:rPr>
          <w:ins w:id="2276" w:author="Osnir Estevam" w:date="2016-06-25T20:33:00Z"/>
        </w:rPr>
        <w:pPrChange w:id="2277" w:author="WILLIAM FRANCISCO LEITE" w:date="2016-06-27T21:29:00Z">
          <w:pPr>
            <w:pStyle w:val="Legenda"/>
          </w:pPr>
        </w:pPrChange>
      </w:pPr>
      <w:bookmarkStart w:id="2278" w:name="_Toc454825134"/>
      <w:ins w:id="2279" w:author="WILLIAM FRANCISCO LEITE" w:date="2016-06-27T21:29:00Z">
        <w:r>
          <w:t xml:space="preserve">                </w:t>
        </w:r>
      </w:ins>
      <w:ins w:id="2280" w:author="Osnir Estevam" w:date="2016-06-25T20:33:00Z">
        <w:r w:rsidR="007061CD">
          <w:t xml:space="preserve">Figura </w:t>
        </w:r>
      </w:ins>
      <w:ins w:id="2281" w:author="Dogus - William" w:date="2016-06-27T13:52:00Z">
        <w:r w:rsidR="00A67559">
          <w:fldChar w:fldCharType="begin"/>
        </w:r>
        <w:r w:rsidR="00A67559">
          <w:instrText xml:space="preserve"> SEQ Figura \* ARABIC </w:instrText>
        </w:r>
      </w:ins>
      <w:r w:rsidR="00A67559">
        <w:fldChar w:fldCharType="separate"/>
      </w:r>
      <w:ins w:id="2282" w:author="Dogus - William" w:date="2016-06-27T13:52:00Z">
        <w:r w:rsidR="00A67559">
          <w:rPr>
            <w:noProof/>
          </w:rPr>
          <w:t>14</w:t>
        </w:r>
        <w:r w:rsidR="00A67559">
          <w:fldChar w:fldCharType="end"/>
        </w:r>
      </w:ins>
      <w:ins w:id="2283" w:author="William" w:date="2016-06-26T18:41:00Z">
        <w:del w:id="2284" w:author="Dogus - William" w:date="2016-06-27T13:52:00Z">
          <w:r w:rsidR="00D50635" w:rsidDel="00A67559">
            <w:fldChar w:fldCharType="begin"/>
          </w:r>
          <w:r w:rsidR="00D50635" w:rsidDel="00A67559">
            <w:delInstrText xml:space="preserve"> SEQ Figura \* ARABIC </w:delInstrText>
          </w:r>
        </w:del>
      </w:ins>
      <w:del w:id="2285" w:author="Dogus - William" w:date="2016-06-27T13:52:00Z">
        <w:r w:rsidR="00D50635" w:rsidDel="00A67559">
          <w:fldChar w:fldCharType="separate"/>
        </w:r>
      </w:del>
      <w:ins w:id="2286" w:author="William" w:date="2016-06-26T18:41:00Z">
        <w:del w:id="2287" w:author="Dogus - William" w:date="2016-06-27T13:52:00Z">
          <w:r w:rsidR="00D50635" w:rsidDel="00A67559">
            <w:rPr>
              <w:noProof/>
            </w:rPr>
            <w:delText>12</w:delText>
          </w:r>
          <w:r w:rsidR="00D50635" w:rsidDel="00A67559">
            <w:fldChar w:fldCharType="end"/>
          </w:r>
        </w:del>
      </w:ins>
      <w:ins w:id="2288" w:author="Osnir Estevam" w:date="2016-06-25T20:33:00Z">
        <w:del w:id="2289" w:author="William" w:date="2016-06-26T18:37:00Z">
          <w:r w:rsidR="007061CD" w:rsidDel="00D50635">
            <w:fldChar w:fldCharType="begin"/>
          </w:r>
          <w:r w:rsidR="007061CD" w:rsidDel="00D50635">
            <w:delInstrText xml:space="preserve"> SEQ Figura \* ARABIC </w:delInstrText>
          </w:r>
        </w:del>
      </w:ins>
      <w:del w:id="2290" w:author="William" w:date="2016-06-26T18:37:00Z">
        <w:r w:rsidR="007061CD" w:rsidDel="00D50635">
          <w:fldChar w:fldCharType="separate"/>
        </w:r>
      </w:del>
      <w:ins w:id="2291" w:author="Osnir Estevam" w:date="2016-06-25T20:33:00Z">
        <w:del w:id="2292" w:author="William" w:date="2016-06-26T18:37:00Z">
          <w:r w:rsidR="007061CD" w:rsidDel="00D50635">
            <w:rPr>
              <w:noProof/>
            </w:rPr>
            <w:delText>10</w:delText>
          </w:r>
          <w:r w:rsidR="007061CD" w:rsidDel="00D50635">
            <w:fldChar w:fldCharType="end"/>
          </w:r>
        </w:del>
        <w:r w:rsidR="007061CD" w:rsidRPr="005B7920">
          <w:t xml:space="preserve"> - Style Guide (Tipografia)</w:t>
        </w:r>
        <w:bookmarkEnd w:id="2278"/>
      </w:ins>
    </w:p>
    <w:p w14:paraId="748B1459" w14:textId="77777777" w:rsidR="00D37B34" w:rsidRDefault="006A6073" w:rsidP="00A8474A">
      <w:pPr>
        <w:pStyle w:val="TextoNormal"/>
        <w:pPrChange w:id="2293" w:author="WILLIAM FRANCISCO LEITE" w:date="2016-06-27T21:43:00Z">
          <w:pPr>
            <w:pStyle w:val="TextoNormal"/>
            <w:keepNext/>
            <w:ind w:firstLine="0"/>
          </w:pPr>
        </w:pPrChange>
      </w:pPr>
      <w:r w:rsidRPr="00CB353A">
        <w:rPr>
          <w:noProof/>
          <w:bdr w:val="single" w:sz="4" w:space="0" w:color="auto"/>
          <w:rPrChange w:id="2294" w:author="WILLIAM FRANCISCO LEITE" w:date="2016-06-27T21:56:00Z">
            <w:rPr>
              <w:noProof/>
            </w:rPr>
          </w:rPrChange>
        </w:rPr>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l="5730" t="11235" r="11962" b="12834"/>
                    <a:stretch>
                      <a:fillRect/>
                    </a:stretch>
                  </pic:blipFill>
                  <pic:spPr>
                    <a:xfrm>
                      <a:off x="0" y="0"/>
                      <a:ext cx="4743450" cy="2746375"/>
                    </a:xfrm>
                    <a:prstGeom prst="rect">
                      <a:avLst/>
                    </a:prstGeom>
                    <a:ln/>
                  </pic:spPr>
                </pic:pic>
              </a:graphicData>
            </a:graphic>
          </wp:inline>
        </w:drawing>
      </w:r>
    </w:p>
    <w:p w14:paraId="670E2EAC" w14:textId="51D2C20E" w:rsidR="007061CD" w:rsidRDefault="001570DA" w:rsidP="007061CD">
      <w:pPr>
        <w:pStyle w:val="Legenda"/>
        <w:spacing w:after="0"/>
        <w:rPr>
          <w:ins w:id="2295" w:author="Osnir Estevam" w:date="2016-06-25T20:34:00Z"/>
        </w:rPr>
      </w:pPr>
      <w:ins w:id="2296" w:author="WILLIAM FRANCISCO LEITE" w:date="2016-06-27T21:29:00Z">
        <w:r>
          <w:t xml:space="preserve">                </w:t>
        </w:r>
      </w:ins>
      <w:ins w:id="2297" w:author="Osnir Estevam" w:date="2016-06-25T20:34:00Z">
        <w:r w:rsidR="007061CD">
          <w:t xml:space="preserve">Fonte: </w:t>
        </w:r>
        <w:del w:id="2298" w:author="Dogus - William" w:date="2016-06-27T14:21:00Z">
          <w:r w:rsidR="007061CD" w:rsidDel="0056456A">
            <w:delText>FULANO</w:delText>
          </w:r>
        </w:del>
      </w:ins>
      <w:ins w:id="2299" w:author="Dogus - William" w:date="2016-06-27T14:21:00Z">
        <w:r w:rsidR="0056456A">
          <w:t>Autoria Própria</w:t>
        </w:r>
      </w:ins>
      <w:ins w:id="2300" w:author="Osnir Estevam" w:date="2016-06-25T20:34:00Z">
        <w:r w:rsidR="007061CD">
          <w:t xml:space="preserve"> (20</w:t>
        </w:r>
      </w:ins>
      <w:ins w:id="2301" w:author="Dogus - William" w:date="2016-06-27T14:21:00Z">
        <w:r w:rsidR="0056456A">
          <w:t>16</w:t>
        </w:r>
      </w:ins>
      <w:ins w:id="2302" w:author="Osnir Estevam" w:date="2016-06-25T20:34:00Z">
        <w:del w:id="2303" w:author="Dogus - William" w:date="2016-06-27T14:21:00Z">
          <w:r w:rsidR="007061CD" w:rsidDel="0056456A">
            <w:delText>XX</w:delText>
          </w:r>
        </w:del>
        <w:r w:rsidR="007061CD">
          <w:t>)</w:t>
        </w:r>
      </w:ins>
    </w:p>
    <w:p w14:paraId="375915AB" w14:textId="791C0CCA" w:rsidR="006A6073" w:rsidRDefault="00D37B34" w:rsidP="00D37B34">
      <w:pPr>
        <w:pStyle w:val="Legenda"/>
        <w:jc w:val="center"/>
      </w:pPr>
      <w:del w:id="2304" w:author="Osnir Estevam" w:date="2016-06-25T20:32:00Z">
        <w:r w:rsidDel="007061CD">
          <w:delText xml:space="preserve">Figura </w:delText>
        </w:r>
      </w:del>
      <w:del w:id="2305"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11</w:delText>
        </w:r>
        <w:r w:rsidR="00753065" w:rsidDel="004F557E">
          <w:rPr>
            <w:noProof/>
          </w:rPr>
          <w:fldChar w:fldCharType="end"/>
        </w:r>
      </w:del>
      <w:del w:id="2306" w:author="Osnir Estevam" w:date="2016-06-25T20:32:00Z">
        <w:r w:rsidDel="007061CD">
          <w:delText xml:space="preserve"> - </w:delText>
        </w:r>
        <w:r w:rsidRPr="008A41D7" w:rsidDel="007061CD">
          <w:delText>Style Guide</w:delText>
        </w:r>
        <w:r w:rsidDel="007061CD">
          <w:delText xml:space="preserve"> (Tipografia)</w:delText>
        </w:r>
      </w:del>
    </w:p>
    <w:p w14:paraId="2CB2CBC6" w14:textId="77777777" w:rsidR="00D37B34" w:rsidRPr="00D37B34" w:rsidRDefault="00D37B34" w:rsidP="00D37B34"/>
    <w:p w14:paraId="0170392C" w14:textId="6C81EEEF" w:rsidR="001315C0" w:rsidRPr="0067585F" w:rsidRDefault="001315C0" w:rsidP="0067585F">
      <w:pPr>
        <w:pStyle w:val="SubtituloCapitulo"/>
        <w:numPr>
          <w:ilvl w:val="2"/>
          <w:numId w:val="1"/>
        </w:numPr>
        <w:pPrChange w:id="2307" w:author="WILLIAM FRANCISCO LEITE" w:date="2016-06-27T20:48:00Z">
          <w:pPr>
            <w:pStyle w:val="PargrafodaLista"/>
            <w:numPr>
              <w:ilvl w:val="4"/>
              <w:numId w:val="1"/>
            </w:numPr>
            <w:ind w:left="2232" w:hanging="792"/>
          </w:pPr>
        </w:pPrChange>
      </w:pPr>
      <w:r w:rsidRPr="0067585F">
        <w:t xml:space="preserve"> Cores</w:t>
      </w:r>
    </w:p>
    <w:p w14:paraId="494E05DB" w14:textId="77777777" w:rsidR="001315C0" w:rsidRDefault="001315C0" w:rsidP="00EF2153">
      <w:pPr>
        <w:pStyle w:val="TextoNormal"/>
      </w:pPr>
      <w:r>
        <w:t>No que tange as cores foi realizado um estudo com as cores triádicas. Esse estudo utiliza as três cores da Roda de cores, igualmente espaçadas (120º uma da outra), em torna da roda de cores.</w:t>
      </w:r>
    </w:p>
    <w:p w14:paraId="5143773A" w14:textId="0D3845CA" w:rsidR="001315C0" w:rsidRDefault="001315C0" w:rsidP="00A8474A">
      <w:pPr>
        <w:pStyle w:val="TextoNormal"/>
        <w:rPr>
          <w:ins w:id="2308" w:author="WILLIAM FRANCISCO LEITE" w:date="2016-06-27T21:56:00Z"/>
        </w:rPr>
        <w:pPrChange w:id="2309" w:author="WILLIAM FRANCISCO LEITE" w:date="2016-06-27T21:43:00Z">
          <w:pPr>
            <w:pStyle w:val="TextoNormal"/>
          </w:pPr>
        </w:pPrChange>
      </w:pPr>
      <w:r>
        <w:t>Esse método é popular porque oferece um forte contraste visual e é considerado por muitos como o melhor dos esquemas. Nesse aspecto as cores escolhidas foram</w:t>
      </w:r>
      <w:ins w:id="2310" w:author="Osnir Estevam" w:date="2016-06-25T20:38:00Z">
        <w:r w:rsidR="007A3D28">
          <w:t>,</w:t>
        </w:r>
      </w:ins>
      <w:r>
        <w:t xml:space="preserve"> azul por representar calma, confiança, segurança, aumento da </w:t>
      </w:r>
      <w:r>
        <w:lastRenderedPageBreak/>
        <w:t>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773216D3" w14:textId="77777777" w:rsidR="00F008BA" w:rsidRDefault="00F008BA" w:rsidP="00A8474A">
      <w:pPr>
        <w:pStyle w:val="TextoNormal"/>
        <w:pPrChange w:id="2311" w:author="WILLIAM FRANCISCO LEITE" w:date="2016-06-27T21:43:00Z">
          <w:pPr>
            <w:pStyle w:val="TextoNormal"/>
          </w:pPr>
        </w:pPrChange>
      </w:pPr>
    </w:p>
    <w:p w14:paraId="11AEC06D" w14:textId="25F516BE" w:rsidR="007A3D28" w:rsidRDefault="001570DA" w:rsidP="001570DA">
      <w:pPr>
        <w:pStyle w:val="Legenda"/>
        <w:keepNext/>
        <w:spacing w:after="120"/>
        <w:rPr>
          <w:ins w:id="2312" w:author="Osnir Estevam" w:date="2016-06-25T20:37:00Z"/>
        </w:rPr>
        <w:pPrChange w:id="2313" w:author="WILLIAM FRANCISCO LEITE" w:date="2016-06-27T21:29:00Z">
          <w:pPr>
            <w:pStyle w:val="Legenda"/>
          </w:pPr>
        </w:pPrChange>
      </w:pPr>
      <w:bookmarkStart w:id="2314" w:name="_Toc454825135"/>
      <w:ins w:id="2315" w:author="WILLIAM FRANCISCO LEITE" w:date="2016-06-27T21:29:00Z">
        <w:r>
          <w:t xml:space="preserve">         </w:t>
        </w:r>
      </w:ins>
      <w:ins w:id="2316" w:author="WILLIAM FRANCISCO LEITE" w:date="2016-06-27T21:56:00Z">
        <w:r w:rsidR="00F008BA">
          <w:tab/>
        </w:r>
      </w:ins>
      <w:ins w:id="2317" w:author="Osnir Estevam" w:date="2016-06-25T20:37:00Z">
        <w:r w:rsidR="007A3D28">
          <w:t xml:space="preserve">Figura </w:t>
        </w:r>
      </w:ins>
      <w:ins w:id="2318" w:author="Dogus - William" w:date="2016-06-27T13:52:00Z">
        <w:r w:rsidR="00A67559">
          <w:fldChar w:fldCharType="begin"/>
        </w:r>
        <w:r w:rsidR="00A67559">
          <w:instrText xml:space="preserve"> SEQ Figura \* ARABIC </w:instrText>
        </w:r>
      </w:ins>
      <w:r w:rsidR="00A67559">
        <w:fldChar w:fldCharType="separate"/>
      </w:r>
      <w:ins w:id="2319" w:author="Dogus - William" w:date="2016-06-27T13:52:00Z">
        <w:r w:rsidR="00A67559">
          <w:rPr>
            <w:noProof/>
          </w:rPr>
          <w:t>15</w:t>
        </w:r>
        <w:r w:rsidR="00A67559">
          <w:fldChar w:fldCharType="end"/>
        </w:r>
      </w:ins>
      <w:ins w:id="2320" w:author="William" w:date="2016-06-26T18:41:00Z">
        <w:del w:id="2321" w:author="Dogus - William" w:date="2016-06-27T13:52:00Z">
          <w:r w:rsidR="00D50635" w:rsidDel="00A67559">
            <w:fldChar w:fldCharType="begin"/>
          </w:r>
          <w:r w:rsidR="00D50635" w:rsidDel="00A67559">
            <w:delInstrText xml:space="preserve"> SEQ Figura \* ARABIC </w:delInstrText>
          </w:r>
        </w:del>
      </w:ins>
      <w:del w:id="2322" w:author="Dogus - William" w:date="2016-06-27T13:52:00Z">
        <w:r w:rsidR="00D50635" w:rsidDel="00A67559">
          <w:fldChar w:fldCharType="separate"/>
        </w:r>
      </w:del>
      <w:ins w:id="2323" w:author="William" w:date="2016-06-26T18:41:00Z">
        <w:del w:id="2324" w:author="Dogus - William" w:date="2016-06-27T13:52:00Z">
          <w:r w:rsidR="00D50635" w:rsidDel="00A67559">
            <w:rPr>
              <w:noProof/>
            </w:rPr>
            <w:delText>13</w:delText>
          </w:r>
          <w:r w:rsidR="00D50635" w:rsidDel="00A67559">
            <w:fldChar w:fldCharType="end"/>
          </w:r>
        </w:del>
      </w:ins>
      <w:ins w:id="2325" w:author="Osnir Estevam" w:date="2016-06-25T20:37:00Z">
        <w:del w:id="2326" w:author="William" w:date="2016-06-26T18:37:00Z">
          <w:r w:rsidR="007A3D28" w:rsidDel="00D50635">
            <w:fldChar w:fldCharType="begin"/>
          </w:r>
          <w:r w:rsidR="007A3D28" w:rsidDel="00D50635">
            <w:delInstrText xml:space="preserve"> SEQ Figura \* ARABIC </w:delInstrText>
          </w:r>
        </w:del>
      </w:ins>
      <w:del w:id="2327" w:author="William" w:date="2016-06-26T18:37:00Z">
        <w:r w:rsidR="007A3D28" w:rsidDel="00D50635">
          <w:fldChar w:fldCharType="separate"/>
        </w:r>
      </w:del>
      <w:ins w:id="2328" w:author="Osnir Estevam" w:date="2016-06-25T20:37:00Z">
        <w:del w:id="2329" w:author="William" w:date="2016-06-26T18:37:00Z">
          <w:r w:rsidR="007A3D28" w:rsidDel="00D50635">
            <w:rPr>
              <w:noProof/>
            </w:rPr>
            <w:delText>11</w:delText>
          </w:r>
          <w:r w:rsidR="007A3D28" w:rsidDel="00D50635">
            <w:fldChar w:fldCharType="end"/>
          </w:r>
        </w:del>
        <w:r w:rsidR="007A3D28" w:rsidRPr="0034572E">
          <w:t xml:space="preserve"> - Style Guide (Cores)</w:t>
        </w:r>
        <w:bookmarkEnd w:id="2314"/>
      </w:ins>
    </w:p>
    <w:p w14:paraId="65009C8E" w14:textId="77777777" w:rsidR="00D37B34" w:rsidRDefault="006A6073" w:rsidP="00F008BA">
      <w:pPr>
        <w:pStyle w:val="TextoNormal"/>
        <w:jc w:val="center"/>
        <w:pPrChange w:id="2330" w:author="WILLIAM FRANCISCO LEITE" w:date="2016-06-27T21:56:00Z">
          <w:pPr>
            <w:pStyle w:val="TextoNormal"/>
            <w:keepNext/>
            <w:ind w:firstLine="0"/>
          </w:pPr>
        </w:pPrChange>
      </w:pPr>
      <w:r>
        <w:rPr>
          <w:noProof/>
        </w:rPr>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l="17353" t="14488" r="16638" b="4666"/>
                    <a:stretch>
                      <a:fillRect/>
                    </a:stretch>
                  </pic:blipFill>
                  <pic:spPr>
                    <a:xfrm>
                      <a:off x="0" y="0"/>
                      <a:ext cx="5276850" cy="3619500"/>
                    </a:xfrm>
                    <a:prstGeom prst="rect">
                      <a:avLst/>
                    </a:prstGeom>
                    <a:ln/>
                  </pic:spPr>
                </pic:pic>
              </a:graphicData>
            </a:graphic>
          </wp:inline>
        </w:drawing>
      </w:r>
    </w:p>
    <w:p w14:paraId="5FF44E40" w14:textId="46763BBC" w:rsidR="007A3D28" w:rsidRDefault="001570DA" w:rsidP="007A3D28">
      <w:pPr>
        <w:pStyle w:val="Legenda"/>
        <w:spacing w:after="0"/>
        <w:rPr>
          <w:ins w:id="2331" w:author="Osnir Estevam" w:date="2016-06-25T20:38:00Z"/>
        </w:rPr>
      </w:pPr>
      <w:ins w:id="2332" w:author="WILLIAM FRANCISCO LEITE" w:date="2016-06-27T21:29:00Z">
        <w:r>
          <w:t xml:space="preserve">         </w:t>
        </w:r>
      </w:ins>
      <w:ins w:id="2333" w:author="WILLIAM FRANCISCO LEITE" w:date="2016-06-27T21:56:00Z">
        <w:r w:rsidR="00F008BA">
          <w:tab/>
        </w:r>
      </w:ins>
      <w:ins w:id="2334" w:author="Osnir Estevam" w:date="2016-06-25T20:38:00Z">
        <w:r w:rsidR="007A3D28">
          <w:t xml:space="preserve">Fonte: </w:t>
        </w:r>
        <w:del w:id="2335" w:author="Dogus - William" w:date="2016-06-27T14:21:00Z">
          <w:r w:rsidR="007A3D28" w:rsidDel="005E1600">
            <w:delText>FULANO</w:delText>
          </w:r>
        </w:del>
      </w:ins>
      <w:ins w:id="2336" w:author="Dogus - William" w:date="2016-06-27T14:21:00Z">
        <w:r w:rsidR="005E1600">
          <w:t>Autoria Própria</w:t>
        </w:r>
      </w:ins>
      <w:ins w:id="2337" w:author="Osnir Estevam" w:date="2016-06-25T20:38:00Z">
        <w:r w:rsidR="007A3D28">
          <w:t xml:space="preserve"> (20</w:t>
        </w:r>
      </w:ins>
      <w:ins w:id="2338" w:author="Dogus - William" w:date="2016-06-27T14:21:00Z">
        <w:r w:rsidR="005E1600">
          <w:t>16</w:t>
        </w:r>
      </w:ins>
      <w:ins w:id="2339" w:author="Osnir Estevam" w:date="2016-06-25T20:38:00Z">
        <w:del w:id="2340" w:author="Dogus - William" w:date="2016-06-27T14:21:00Z">
          <w:r w:rsidR="007A3D28" w:rsidDel="005E1600">
            <w:delText>XX</w:delText>
          </w:r>
        </w:del>
        <w:r w:rsidR="007A3D28">
          <w:t>)</w:t>
        </w:r>
      </w:ins>
    </w:p>
    <w:p w14:paraId="560BEC02" w14:textId="1FBCC9ED" w:rsidR="006A6073" w:rsidDel="007A3D28" w:rsidRDefault="00D37B34" w:rsidP="00D37B34">
      <w:pPr>
        <w:pStyle w:val="Legenda"/>
        <w:jc w:val="center"/>
        <w:rPr>
          <w:del w:id="2341" w:author="Osnir Estevam" w:date="2016-06-25T20:37:00Z"/>
        </w:rPr>
      </w:pPr>
      <w:del w:id="2342" w:author="Osnir Estevam" w:date="2016-06-25T20:37:00Z">
        <w:r w:rsidDel="007A3D28">
          <w:delText xml:space="preserve">Figura </w:delText>
        </w:r>
      </w:del>
      <w:del w:id="2343"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12</w:delText>
        </w:r>
        <w:r w:rsidR="00753065" w:rsidDel="004F557E">
          <w:rPr>
            <w:iCs w:val="0"/>
            <w:noProof/>
          </w:rPr>
          <w:fldChar w:fldCharType="end"/>
        </w:r>
      </w:del>
      <w:del w:id="2344" w:author="Osnir Estevam" w:date="2016-06-25T20:37:00Z">
        <w:r w:rsidDel="007A3D28">
          <w:delText xml:space="preserve"> - </w:delText>
        </w:r>
        <w:r w:rsidRPr="003F55B7" w:rsidDel="007A3D28">
          <w:delText>Style Guide</w:delText>
        </w:r>
        <w:r w:rsidDel="007A3D28">
          <w:delText xml:space="preserve"> (Cores)</w:delText>
        </w:r>
      </w:del>
    </w:p>
    <w:p w14:paraId="28423CFB" w14:textId="77777777" w:rsidR="00D37B34" w:rsidRDefault="00D37B34" w:rsidP="00D37B34"/>
    <w:p w14:paraId="0E15B66D" w14:textId="55048C89" w:rsidR="001315C0" w:rsidRPr="00EF2153" w:rsidRDefault="001315C0" w:rsidP="0067585F">
      <w:pPr>
        <w:pStyle w:val="SubtituloCapitulo"/>
        <w:numPr>
          <w:ilvl w:val="2"/>
          <w:numId w:val="1"/>
        </w:numPr>
        <w:pPrChange w:id="2345" w:author="WILLIAM FRANCISCO LEITE" w:date="2016-06-27T20:48:00Z">
          <w:pPr>
            <w:pStyle w:val="PargrafodaLista"/>
            <w:numPr>
              <w:ilvl w:val="4"/>
              <w:numId w:val="1"/>
            </w:numPr>
            <w:ind w:left="2232" w:hanging="792"/>
          </w:pPr>
        </w:pPrChange>
      </w:pPr>
      <w:r w:rsidRPr="00EF2153">
        <w:t xml:space="preserve"> Ícones</w:t>
      </w:r>
    </w:p>
    <w:p w14:paraId="7204201A" w14:textId="77777777" w:rsidR="001315C0" w:rsidRDefault="001315C0" w:rsidP="00EF2153">
      <w:pPr>
        <w:pStyle w:val="TextoNormal"/>
      </w:pPr>
      <w: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Default="001315C0" w:rsidP="00A8474A">
      <w:pPr>
        <w:pStyle w:val="TextoNormal"/>
        <w:pPrChange w:id="2346" w:author="WILLIAM FRANCISCO LEITE" w:date="2016-06-27T21:43:00Z">
          <w:pPr>
            <w:pStyle w:val="TextoNormal"/>
          </w:pPr>
        </w:pPrChange>
      </w:pPr>
      <w:r>
        <w:t>Ao final do trabalho foi possível definirmos os ícones com melhor coerência, consistência, clareza e significativo, além de possuir tamanho econômico em relação ao espaço da tela.</w:t>
      </w:r>
    </w:p>
    <w:p w14:paraId="42E5813E" w14:textId="2FA205CA" w:rsidR="007A3D28" w:rsidRDefault="001570DA" w:rsidP="001570DA">
      <w:pPr>
        <w:pStyle w:val="Legenda"/>
        <w:keepNext/>
        <w:spacing w:after="120"/>
        <w:rPr>
          <w:ins w:id="2347" w:author="Osnir Estevam" w:date="2016-06-25T20:39:00Z"/>
        </w:rPr>
        <w:pPrChange w:id="2348" w:author="WILLIAM FRANCISCO LEITE" w:date="2016-06-27T21:30:00Z">
          <w:pPr>
            <w:pStyle w:val="Legenda"/>
          </w:pPr>
        </w:pPrChange>
      </w:pPr>
      <w:bookmarkStart w:id="2349" w:name="_Toc454825136"/>
      <w:ins w:id="2350" w:author="WILLIAM FRANCISCO LEITE" w:date="2016-06-27T21:30:00Z">
        <w:r>
          <w:lastRenderedPageBreak/>
          <w:t xml:space="preserve">                                                 </w:t>
        </w:r>
      </w:ins>
      <w:ins w:id="2351" w:author="WILLIAM FRANCISCO LEITE" w:date="2016-06-27T21:56:00Z">
        <w:r w:rsidR="00755D7C">
          <w:tab/>
        </w:r>
      </w:ins>
      <w:ins w:id="2352" w:author="WILLIAM FRANCISCO LEITE" w:date="2016-06-27T21:30:00Z">
        <w:r>
          <w:t xml:space="preserve"> </w:t>
        </w:r>
      </w:ins>
      <w:ins w:id="2353" w:author="Osnir Estevam" w:date="2016-06-25T20:39:00Z">
        <w:r w:rsidR="007A3D28">
          <w:t xml:space="preserve">Figura </w:t>
        </w:r>
      </w:ins>
      <w:ins w:id="2354" w:author="Dogus - William" w:date="2016-06-27T13:52:00Z">
        <w:r w:rsidR="00A67559">
          <w:fldChar w:fldCharType="begin"/>
        </w:r>
        <w:r w:rsidR="00A67559">
          <w:instrText xml:space="preserve"> SEQ Figura \* ARABIC </w:instrText>
        </w:r>
      </w:ins>
      <w:r w:rsidR="00A67559">
        <w:fldChar w:fldCharType="separate"/>
      </w:r>
      <w:ins w:id="2355" w:author="Dogus - William" w:date="2016-06-27T13:52:00Z">
        <w:r w:rsidR="00A67559">
          <w:rPr>
            <w:noProof/>
          </w:rPr>
          <w:t>16</w:t>
        </w:r>
        <w:r w:rsidR="00A67559">
          <w:fldChar w:fldCharType="end"/>
        </w:r>
      </w:ins>
      <w:ins w:id="2356" w:author="William" w:date="2016-06-26T18:41:00Z">
        <w:del w:id="2357" w:author="Dogus - William" w:date="2016-06-27T13:52:00Z">
          <w:r w:rsidR="00D50635" w:rsidDel="00A67559">
            <w:fldChar w:fldCharType="begin"/>
          </w:r>
          <w:r w:rsidR="00D50635" w:rsidDel="00A67559">
            <w:delInstrText xml:space="preserve"> SEQ Figura \* ARABIC </w:delInstrText>
          </w:r>
        </w:del>
      </w:ins>
      <w:del w:id="2358" w:author="Dogus - William" w:date="2016-06-27T13:52:00Z">
        <w:r w:rsidR="00D50635" w:rsidDel="00A67559">
          <w:fldChar w:fldCharType="separate"/>
        </w:r>
      </w:del>
      <w:ins w:id="2359" w:author="William" w:date="2016-06-26T18:41:00Z">
        <w:del w:id="2360" w:author="Dogus - William" w:date="2016-06-27T13:52:00Z">
          <w:r w:rsidR="00D50635" w:rsidDel="00A67559">
            <w:rPr>
              <w:noProof/>
            </w:rPr>
            <w:delText>14</w:delText>
          </w:r>
          <w:r w:rsidR="00D50635" w:rsidDel="00A67559">
            <w:fldChar w:fldCharType="end"/>
          </w:r>
        </w:del>
      </w:ins>
      <w:ins w:id="2361" w:author="Osnir Estevam" w:date="2016-06-25T20:39:00Z">
        <w:del w:id="2362" w:author="William" w:date="2016-06-26T18:37:00Z">
          <w:r w:rsidR="007A3D28" w:rsidDel="00D50635">
            <w:fldChar w:fldCharType="begin"/>
          </w:r>
          <w:r w:rsidR="007A3D28" w:rsidDel="00D50635">
            <w:delInstrText xml:space="preserve"> SEQ Figura \* ARABIC </w:delInstrText>
          </w:r>
        </w:del>
      </w:ins>
      <w:del w:id="2363" w:author="William" w:date="2016-06-26T18:37:00Z">
        <w:r w:rsidR="007A3D28" w:rsidDel="00D50635">
          <w:fldChar w:fldCharType="separate"/>
        </w:r>
      </w:del>
      <w:ins w:id="2364" w:author="Osnir Estevam" w:date="2016-06-25T20:39:00Z">
        <w:del w:id="2365" w:author="William" w:date="2016-06-26T18:37:00Z">
          <w:r w:rsidR="007A3D28" w:rsidDel="00D50635">
            <w:rPr>
              <w:noProof/>
            </w:rPr>
            <w:delText>12</w:delText>
          </w:r>
          <w:r w:rsidR="007A3D28" w:rsidDel="00D50635">
            <w:fldChar w:fldCharType="end"/>
          </w:r>
        </w:del>
        <w:r w:rsidR="007A3D28" w:rsidRPr="00D35F8B">
          <w:t xml:space="preserve"> - Style Guide (Ícones)</w:t>
        </w:r>
        <w:bookmarkEnd w:id="2349"/>
      </w:ins>
    </w:p>
    <w:p w14:paraId="5F8F0849" w14:textId="77777777" w:rsidR="00D37B34" w:rsidRDefault="006A6073" w:rsidP="00F008BA">
      <w:pPr>
        <w:pStyle w:val="TextoNormal"/>
        <w:jc w:val="center"/>
        <w:pPrChange w:id="2366" w:author="WILLIAM FRANCISCO LEITE" w:date="2016-06-27T21:56:00Z">
          <w:pPr>
            <w:pStyle w:val="TextoNormal"/>
            <w:keepNext/>
            <w:ind w:firstLine="0"/>
            <w:jc w:val="center"/>
          </w:pPr>
        </w:pPrChange>
      </w:pPr>
      <w:r>
        <w:rPr>
          <w:noProof/>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l="47878" t="12223" r="21565" b="27408"/>
                    <a:stretch>
                      <a:fillRect/>
                    </a:stretch>
                  </pic:blipFill>
                  <pic:spPr>
                    <a:xfrm>
                      <a:off x="0" y="0"/>
                      <a:ext cx="2572353" cy="3401459"/>
                    </a:xfrm>
                    <a:prstGeom prst="rect">
                      <a:avLst/>
                    </a:prstGeom>
                    <a:ln/>
                  </pic:spPr>
                </pic:pic>
              </a:graphicData>
            </a:graphic>
          </wp:inline>
        </w:drawing>
      </w:r>
    </w:p>
    <w:p w14:paraId="69D0732C" w14:textId="75C4F40A" w:rsidR="007A3D28" w:rsidRDefault="001570DA" w:rsidP="007A3D28">
      <w:pPr>
        <w:pStyle w:val="Legenda"/>
        <w:spacing w:after="0"/>
        <w:rPr>
          <w:ins w:id="2367" w:author="Osnir Estevam" w:date="2016-06-25T20:39:00Z"/>
        </w:rPr>
      </w:pPr>
      <w:ins w:id="2368" w:author="WILLIAM FRANCISCO LEITE" w:date="2016-06-27T21:30:00Z">
        <w:r>
          <w:t xml:space="preserve">                                                  </w:t>
        </w:r>
      </w:ins>
      <w:ins w:id="2369" w:author="WILLIAM FRANCISCO LEITE" w:date="2016-06-27T21:56:00Z">
        <w:r w:rsidR="00755D7C">
          <w:tab/>
        </w:r>
      </w:ins>
      <w:ins w:id="2370" w:author="Osnir Estevam" w:date="2016-06-25T20:39:00Z">
        <w:r w:rsidR="007A3D28">
          <w:t xml:space="preserve">Fonte: </w:t>
        </w:r>
        <w:del w:id="2371" w:author="Dogus - William" w:date="2016-06-27T14:21:00Z">
          <w:r w:rsidR="007A3D28" w:rsidDel="00515BE0">
            <w:delText>FULANO</w:delText>
          </w:r>
        </w:del>
      </w:ins>
      <w:ins w:id="2372" w:author="Dogus - William" w:date="2016-06-27T14:21:00Z">
        <w:r w:rsidR="00515BE0">
          <w:t>Autoria Pr</w:t>
        </w:r>
      </w:ins>
      <w:ins w:id="2373" w:author="Dogus - William" w:date="2016-06-27T14:22:00Z">
        <w:r w:rsidR="00515BE0">
          <w:t>ópria</w:t>
        </w:r>
      </w:ins>
      <w:ins w:id="2374" w:author="Osnir Estevam" w:date="2016-06-25T20:39:00Z">
        <w:r w:rsidR="007A3D28">
          <w:t xml:space="preserve"> (20</w:t>
        </w:r>
      </w:ins>
      <w:ins w:id="2375" w:author="Dogus - William" w:date="2016-06-27T14:22:00Z">
        <w:r w:rsidR="00515BE0">
          <w:t>16</w:t>
        </w:r>
      </w:ins>
      <w:ins w:id="2376" w:author="Osnir Estevam" w:date="2016-06-25T20:39:00Z">
        <w:del w:id="2377" w:author="Dogus - William" w:date="2016-06-27T14:22:00Z">
          <w:r w:rsidR="007A3D28" w:rsidDel="00515BE0">
            <w:delText>XX</w:delText>
          </w:r>
        </w:del>
        <w:r w:rsidR="007A3D28">
          <w:t>)</w:t>
        </w:r>
      </w:ins>
    </w:p>
    <w:p w14:paraId="531F79AF" w14:textId="0018B953" w:rsidR="006A6073" w:rsidDel="007A3D28" w:rsidRDefault="00D37B34" w:rsidP="00D37B34">
      <w:pPr>
        <w:pStyle w:val="Legenda"/>
        <w:jc w:val="center"/>
        <w:rPr>
          <w:del w:id="2378" w:author="Osnir Estevam" w:date="2016-06-25T20:39:00Z"/>
        </w:rPr>
      </w:pPr>
      <w:del w:id="2379" w:author="Osnir Estevam" w:date="2016-06-25T20:39:00Z">
        <w:r w:rsidDel="007A3D28">
          <w:delText xml:space="preserve">Figura </w:delText>
        </w:r>
      </w:del>
      <w:del w:id="2380"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13</w:delText>
        </w:r>
        <w:r w:rsidR="00753065" w:rsidDel="004F557E">
          <w:rPr>
            <w:iCs w:val="0"/>
            <w:noProof/>
          </w:rPr>
          <w:fldChar w:fldCharType="end"/>
        </w:r>
      </w:del>
      <w:del w:id="2381" w:author="Osnir Estevam" w:date="2016-06-25T20:39:00Z">
        <w:r w:rsidDel="007A3D28">
          <w:delText xml:space="preserve"> - </w:delText>
        </w:r>
        <w:r w:rsidRPr="00113A93" w:rsidDel="007A3D28">
          <w:delText>Style Guide</w:delText>
        </w:r>
        <w:r w:rsidDel="007A3D28">
          <w:delText xml:space="preserve"> (Ícones)</w:delText>
        </w:r>
      </w:del>
    </w:p>
    <w:p w14:paraId="04582BC6" w14:textId="77777777" w:rsidR="00D37B34" w:rsidRPr="00D37B34" w:rsidRDefault="00D37B34" w:rsidP="00D37B34"/>
    <w:p w14:paraId="0FF61780" w14:textId="77777777" w:rsidR="001315C0" w:rsidRPr="00EF2153" w:rsidRDefault="001315C0" w:rsidP="0067585F">
      <w:pPr>
        <w:pStyle w:val="SubtituloCapitulo"/>
        <w:numPr>
          <w:ilvl w:val="2"/>
          <w:numId w:val="1"/>
        </w:numPr>
        <w:pPrChange w:id="2382" w:author="WILLIAM FRANCISCO LEITE" w:date="2016-06-27T20:48:00Z">
          <w:pPr>
            <w:pStyle w:val="PargrafodaLista"/>
            <w:numPr>
              <w:ilvl w:val="4"/>
              <w:numId w:val="1"/>
            </w:numPr>
            <w:ind w:left="2232" w:hanging="792"/>
          </w:pPr>
        </w:pPrChange>
      </w:pPr>
      <w:r w:rsidRPr="00EF2153">
        <w:t>Story board</w:t>
      </w:r>
    </w:p>
    <w:p w14:paraId="6EF0521A" w14:textId="6495F2D9" w:rsidR="001315C0" w:rsidRDefault="001315C0" w:rsidP="00EF2153">
      <w:pPr>
        <w:pStyle w:val="TextoNormal"/>
      </w:pPr>
      <w:r>
        <w:t xml:space="preserve">O Story board proporcionou uma maior visibilidade do projeto por meio de imagens dos elementos interativos. Durante o desenvolvimento foi percebido nuances na </w:t>
      </w:r>
      <w:del w:id="2383" w:author="Osnir Estevam" w:date="2016-06-25T20:40:00Z">
        <w:r w:rsidDel="00972796">
          <w:delText>sequencia</w:delText>
        </w:r>
      </w:del>
      <w:ins w:id="2384" w:author="Osnir Estevam" w:date="2016-06-25T20:40:00Z">
        <w:r w:rsidR="00972796">
          <w:t>sequência</w:t>
        </w:r>
      </w:ins>
      <w:r>
        <w:t xml:space="preserve"> da interação e, posteriormente a correção mais adequada possível. O Story board da aplicação é constituída por cinco telas a partir do botão “pesquisa” e duas telas a partir do botão “cotação” ambos os botões localizados na home da aplicação.</w:t>
      </w:r>
    </w:p>
    <w:p w14:paraId="148AB006" w14:textId="1FD325C9" w:rsidR="001315C0" w:rsidDel="0067585F" w:rsidRDefault="00B661EA" w:rsidP="006A6073">
      <w:pPr>
        <w:pStyle w:val="TextoNormal"/>
        <w:rPr>
          <w:del w:id="2385" w:author="WILLIAM FRANCISCO LEITE" w:date="2016-06-27T20:48:00Z"/>
        </w:rPr>
      </w:pPr>
      <w:ins w:id="2386" w:author="WILLIAM FRANCISCO LEITE" w:date="2016-06-27T21:30:00Z">
        <w:r>
          <w:lastRenderedPageBreak/>
          <w:t xml:space="preserve">         </w:t>
        </w:r>
      </w:ins>
      <w:ins w:id="2387" w:author="WILLIAM FRANCISCO LEITE" w:date="2016-06-27T21:56:00Z">
        <w:r w:rsidR="00755D7C">
          <w:tab/>
        </w:r>
      </w:ins>
    </w:p>
    <w:p w14:paraId="278FA455" w14:textId="31D7C4B9" w:rsidR="001315C0" w:rsidRPr="006A6073" w:rsidDel="0067585F" w:rsidRDefault="001315C0" w:rsidP="00C463EE">
      <w:pPr>
        <w:pStyle w:val="PargrafodaLista"/>
        <w:numPr>
          <w:ilvl w:val="4"/>
          <w:numId w:val="1"/>
        </w:numPr>
        <w:rPr>
          <w:del w:id="2388" w:author="WILLIAM FRANCISCO LEITE" w:date="2016-06-27T20:48:00Z"/>
          <w:rFonts w:ascii="Times New Roman" w:hAnsi="Times New Roman" w:cs="Times New Roman"/>
          <w:b/>
        </w:rPr>
      </w:pPr>
      <w:del w:id="2389" w:author="WILLIAM FRANCISCO LEITE" w:date="2016-06-27T20:48:00Z">
        <w:r w:rsidRPr="006A6073" w:rsidDel="0067585F">
          <w:rPr>
            <w:rFonts w:ascii="Times New Roman" w:hAnsi="Times New Roman" w:cs="Times New Roman"/>
            <w:b/>
          </w:rPr>
          <w:delText>Pesquisa</w:delText>
        </w:r>
      </w:del>
    </w:p>
    <w:p w14:paraId="5973B3A3" w14:textId="37DCF4C1" w:rsidR="00972796" w:rsidRDefault="00972796" w:rsidP="00B661EA">
      <w:pPr>
        <w:pStyle w:val="Legenda"/>
        <w:keepNext/>
        <w:spacing w:after="120"/>
        <w:rPr>
          <w:ins w:id="2390" w:author="Osnir Estevam" w:date="2016-06-25T20:42:00Z"/>
        </w:rPr>
        <w:pPrChange w:id="2391" w:author="WILLIAM FRANCISCO LEITE" w:date="2016-06-27T21:32:00Z">
          <w:pPr>
            <w:pStyle w:val="Legenda"/>
          </w:pPr>
        </w:pPrChange>
      </w:pPr>
      <w:bookmarkStart w:id="2392" w:name="_Toc454825137"/>
      <w:ins w:id="2393" w:author="Osnir Estevam" w:date="2016-06-25T20:42:00Z">
        <w:r>
          <w:t xml:space="preserve">Figura </w:t>
        </w:r>
      </w:ins>
      <w:ins w:id="2394" w:author="Dogus - William" w:date="2016-06-27T13:52:00Z">
        <w:r w:rsidR="00A67559">
          <w:fldChar w:fldCharType="begin"/>
        </w:r>
        <w:r w:rsidR="00A67559">
          <w:instrText xml:space="preserve"> SEQ Figura \* ARABIC </w:instrText>
        </w:r>
      </w:ins>
      <w:r w:rsidR="00A67559">
        <w:fldChar w:fldCharType="separate"/>
      </w:r>
      <w:ins w:id="2395" w:author="Dogus - William" w:date="2016-06-27T13:52:00Z">
        <w:r w:rsidR="00A67559">
          <w:rPr>
            <w:noProof/>
          </w:rPr>
          <w:t>17</w:t>
        </w:r>
        <w:r w:rsidR="00A67559">
          <w:fldChar w:fldCharType="end"/>
        </w:r>
      </w:ins>
      <w:ins w:id="2396" w:author="William" w:date="2016-06-26T18:41:00Z">
        <w:del w:id="2397" w:author="Dogus - William" w:date="2016-06-27T13:52:00Z">
          <w:r w:rsidR="00D50635" w:rsidDel="00A67559">
            <w:fldChar w:fldCharType="begin"/>
          </w:r>
          <w:r w:rsidR="00D50635" w:rsidDel="00A67559">
            <w:delInstrText xml:space="preserve"> SEQ Figura \* ARABIC </w:delInstrText>
          </w:r>
        </w:del>
      </w:ins>
      <w:del w:id="2398" w:author="Dogus - William" w:date="2016-06-27T13:52:00Z">
        <w:r w:rsidR="00D50635" w:rsidDel="00A67559">
          <w:fldChar w:fldCharType="separate"/>
        </w:r>
      </w:del>
      <w:ins w:id="2399" w:author="William" w:date="2016-06-26T18:41:00Z">
        <w:del w:id="2400" w:author="Dogus - William" w:date="2016-06-27T13:52:00Z">
          <w:r w:rsidR="00D50635" w:rsidDel="00A67559">
            <w:rPr>
              <w:noProof/>
            </w:rPr>
            <w:delText>15</w:delText>
          </w:r>
          <w:r w:rsidR="00D50635" w:rsidDel="00A67559">
            <w:fldChar w:fldCharType="end"/>
          </w:r>
        </w:del>
      </w:ins>
      <w:ins w:id="2401" w:author="Osnir Estevam" w:date="2016-06-25T20:42:00Z">
        <w:del w:id="2402" w:author="William" w:date="2016-06-26T18:37:00Z">
          <w:r w:rsidDel="00D50635">
            <w:fldChar w:fldCharType="begin"/>
          </w:r>
          <w:r w:rsidDel="00D50635">
            <w:delInstrText xml:space="preserve"> SEQ Figura \* ARABIC </w:delInstrText>
          </w:r>
        </w:del>
      </w:ins>
      <w:del w:id="2403" w:author="William" w:date="2016-06-26T18:37:00Z">
        <w:r w:rsidDel="00D50635">
          <w:fldChar w:fldCharType="separate"/>
        </w:r>
      </w:del>
      <w:ins w:id="2404" w:author="Osnir Estevam" w:date="2016-06-25T20:42:00Z">
        <w:del w:id="2405" w:author="William" w:date="2016-06-26T18:37:00Z">
          <w:r w:rsidDel="00D50635">
            <w:rPr>
              <w:noProof/>
            </w:rPr>
            <w:delText>13</w:delText>
          </w:r>
          <w:r w:rsidDel="00D50635">
            <w:fldChar w:fldCharType="end"/>
          </w:r>
        </w:del>
        <w:r w:rsidRPr="00C304EB">
          <w:t xml:space="preserve"> - Story board (Pesquisa)</w:t>
        </w:r>
        <w:bookmarkEnd w:id="2392"/>
      </w:ins>
    </w:p>
    <w:p w14:paraId="6F2AC0CC" w14:textId="77777777" w:rsidR="003165A8" w:rsidRDefault="006A6073" w:rsidP="00755D7C">
      <w:pPr>
        <w:pStyle w:val="TextoNormal"/>
        <w:jc w:val="center"/>
        <w:pPrChange w:id="2406" w:author="WILLIAM FRANCISCO LEITE" w:date="2016-06-27T21:56:00Z">
          <w:pPr>
            <w:pStyle w:val="TextoNormal"/>
            <w:keepNext/>
            <w:ind w:firstLine="0"/>
          </w:pPr>
        </w:pPrChange>
      </w:pPr>
      <w:r>
        <w:rPr>
          <w:noProof/>
        </w:rPr>
        <w:drawing>
          <wp:inline distT="114300" distB="114300" distL="114300" distR="114300" wp14:anchorId="55F5E863" wp14:editId="792A11DF">
            <wp:extent cx="5172211" cy="4295775"/>
            <wp:effectExtent l="0" t="0" r="952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l="9342" t="6508" r="21462" b="1760"/>
                    <a:stretch>
                      <a:fillRect/>
                    </a:stretch>
                  </pic:blipFill>
                  <pic:spPr>
                    <a:xfrm>
                      <a:off x="0" y="0"/>
                      <a:ext cx="5184439" cy="4305931"/>
                    </a:xfrm>
                    <a:prstGeom prst="rect">
                      <a:avLst/>
                    </a:prstGeom>
                    <a:ln/>
                  </pic:spPr>
                </pic:pic>
              </a:graphicData>
            </a:graphic>
          </wp:inline>
        </w:drawing>
      </w:r>
    </w:p>
    <w:p w14:paraId="0DC3BAE9" w14:textId="025D5721" w:rsidR="00972796" w:rsidRDefault="00B661EA" w:rsidP="00972796">
      <w:pPr>
        <w:pStyle w:val="Legenda"/>
        <w:spacing w:after="0"/>
        <w:rPr>
          <w:ins w:id="2407" w:author="Osnir Estevam" w:date="2016-06-25T20:43:00Z"/>
        </w:rPr>
      </w:pPr>
      <w:ins w:id="2408" w:author="WILLIAM FRANCISCO LEITE" w:date="2016-06-27T21:31:00Z">
        <w:r>
          <w:t xml:space="preserve">        </w:t>
        </w:r>
      </w:ins>
      <w:ins w:id="2409" w:author="WILLIAM FRANCISCO LEITE" w:date="2016-06-27T21:56:00Z">
        <w:r w:rsidR="00755D7C">
          <w:tab/>
        </w:r>
      </w:ins>
      <w:ins w:id="2410" w:author="WILLIAM FRANCISCO LEITE" w:date="2016-06-27T21:31:00Z">
        <w:r>
          <w:t xml:space="preserve"> </w:t>
        </w:r>
      </w:ins>
      <w:ins w:id="2411" w:author="Osnir Estevam" w:date="2016-06-25T20:43:00Z">
        <w:r w:rsidR="00972796">
          <w:t xml:space="preserve">Fonte: </w:t>
        </w:r>
      </w:ins>
      <w:ins w:id="2412" w:author="Dogus - William" w:date="2016-06-27T14:22:00Z">
        <w:r w:rsidR="00515BE0">
          <w:t xml:space="preserve">Autoria Própria </w:t>
        </w:r>
      </w:ins>
      <w:ins w:id="2413" w:author="Osnir Estevam" w:date="2016-06-25T20:43:00Z">
        <w:del w:id="2414" w:author="Dogus - William" w:date="2016-06-27T14:22:00Z">
          <w:r w:rsidR="00972796" w:rsidDel="00515BE0">
            <w:delText xml:space="preserve">FULANO </w:delText>
          </w:r>
        </w:del>
        <w:r w:rsidR="00972796">
          <w:t>(20</w:t>
        </w:r>
        <w:del w:id="2415" w:author="Dogus - William" w:date="2016-06-27T14:22:00Z">
          <w:r w:rsidR="00972796" w:rsidDel="00515BE0">
            <w:delText>XX</w:delText>
          </w:r>
        </w:del>
      </w:ins>
      <w:ins w:id="2416" w:author="Dogus - William" w:date="2016-06-27T14:22:00Z">
        <w:r w:rsidR="00515BE0">
          <w:t>16</w:t>
        </w:r>
      </w:ins>
      <w:ins w:id="2417" w:author="Osnir Estevam" w:date="2016-06-25T20:43:00Z">
        <w:r w:rsidR="00972796">
          <w:t>)</w:t>
        </w:r>
      </w:ins>
    </w:p>
    <w:p w14:paraId="42804A1F" w14:textId="159E26B6" w:rsidR="00972796" w:rsidRPr="00B11730" w:rsidRDefault="003165A8">
      <w:pPr>
        <w:pPrChange w:id="2418" w:author="Osnir Estevam" w:date="2016-06-25T20:42:00Z">
          <w:pPr>
            <w:pStyle w:val="Legenda"/>
            <w:jc w:val="center"/>
          </w:pPr>
        </w:pPrChange>
      </w:pPr>
      <w:del w:id="2419" w:author="Osnir Estevam" w:date="2016-06-25T20:42:00Z">
        <w:r w:rsidDel="00972796">
          <w:delText xml:space="preserve">Figura </w:delText>
        </w:r>
      </w:del>
      <w:del w:id="2420"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14</w:delText>
        </w:r>
        <w:r w:rsidR="00753065" w:rsidDel="004F557E">
          <w:rPr>
            <w:noProof/>
          </w:rPr>
          <w:fldChar w:fldCharType="end"/>
        </w:r>
      </w:del>
      <w:del w:id="2421" w:author="Osnir Estevam" w:date="2016-06-25T20:42:00Z">
        <w:r w:rsidDel="00972796">
          <w:delText xml:space="preserve"> - </w:delText>
        </w:r>
        <w:r w:rsidRPr="00A618DD" w:rsidDel="00972796">
          <w:delText>Story board</w:delText>
        </w:r>
        <w:r w:rsidDel="00972796">
          <w:rPr>
            <w:noProof/>
          </w:rPr>
          <w:delText xml:space="preserve"> (Pesquisa)</w:delText>
        </w:r>
      </w:del>
    </w:p>
    <w:p w14:paraId="4E9C5728" w14:textId="51E44EED" w:rsidR="006A6073" w:rsidDel="00972796" w:rsidRDefault="00B661EA" w:rsidP="006A6073">
      <w:pPr>
        <w:pStyle w:val="TextoNormal"/>
        <w:ind w:firstLine="0"/>
        <w:rPr>
          <w:del w:id="2422" w:author="Osnir Estevam" w:date="2016-06-25T20:42:00Z"/>
        </w:rPr>
      </w:pPr>
      <w:ins w:id="2423" w:author="WILLIAM FRANCISCO LEITE" w:date="2016-06-27T21:31:00Z">
        <w:r>
          <w:t xml:space="preserve">        </w:t>
        </w:r>
      </w:ins>
      <w:ins w:id="2424" w:author="WILLIAM FRANCISCO LEITE" w:date="2016-06-27T21:57:00Z">
        <w:r w:rsidR="00755D7C">
          <w:tab/>
        </w:r>
      </w:ins>
      <w:ins w:id="2425" w:author="WILLIAM FRANCISCO LEITE" w:date="2016-06-27T21:31:00Z">
        <w:r>
          <w:t xml:space="preserve"> </w:t>
        </w:r>
      </w:ins>
    </w:p>
    <w:p w14:paraId="346BEADB" w14:textId="3DA2BF54" w:rsidR="001315C0" w:rsidRPr="006A6073" w:rsidDel="0067585F" w:rsidRDefault="001315C0" w:rsidP="00C463EE">
      <w:pPr>
        <w:pStyle w:val="PargrafodaLista"/>
        <w:numPr>
          <w:ilvl w:val="4"/>
          <w:numId w:val="1"/>
        </w:numPr>
        <w:rPr>
          <w:del w:id="2426" w:author="WILLIAM FRANCISCO LEITE" w:date="2016-06-27T20:49:00Z"/>
          <w:rFonts w:ascii="Times New Roman" w:hAnsi="Times New Roman" w:cs="Times New Roman"/>
          <w:b/>
        </w:rPr>
      </w:pPr>
      <w:del w:id="2427" w:author="WILLIAM FRANCISCO LEITE" w:date="2016-06-27T20:49:00Z">
        <w:r w:rsidRPr="006A6073" w:rsidDel="0067585F">
          <w:rPr>
            <w:rFonts w:ascii="Times New Roman" w:hAnsi="Times New Roman" w:cs="Times New Roman"/>
            <w:b/>
          </w:rPr>
          <w:delText>Cotação</w:delText>
        </w:r>
      </w:del>
    </w:p>
    <w:p w14:paraId="5824ACFB" w14:textId="0C76321A" w:rsidR="00972796" w:rsidRDefault="00972796" w:rsidP="00B661EA">
      <w:pPr>
        <w:pStyle w:val="Legenda"/>
        <w:keepNext/>
        <w:spacing w:after="120"/>
        <w:rPr>
          <w:ins w:id="2428" w:author="Osnir Estevam" w:date="2016-06-25T20:41:00Z"/>
        </w:rPr>
        <w:pPrChange w:id="2429" w:author="WILLIAM FRANCISCO LEITE" w:date="2016-06-27T21:31:00Z">
          <w:pPr>
            <w:pStyle w:val="Legenda"/>
          </w:pPr>
        </w:pPrChange>
      </w:pPr>
      <w:bookmarkStart w:id="2430" w:name="_Toc454825138"/>
      <w:ins w:id="2431" w:author="Osnir Estevam" w:date="2016-06-25T20:41:00Z">
        <w:r>
          <w:t xml:space="preserve">Figura </w:t>
        </w:r>
      </w:ins>
      <w:ins w:id="2432" w:author="Dogus - William" w:date="2016-06-27T13:52:00Z">
        <w:r w:rsidR="00A67559">
          <w:fldChar w:fldCharType="begin"/>
        </w:r>
        <w:r w:rsidR="00A67559">
          <w:instrText xml:space="preserve"> SEQ Figura \* ARABIC </w:instrText>
        </w:r>
      </w:ins>
      <w:r w:rsidR="00A67559">
        <w:fldChar w:fldCharType="separate"/>
      </w:r>
      <w:ins w:id="2433" w:author="Dogus - William" w:date="2016-06-27T13:52:00Z">
        <w:r w:rsidR="00A67559">
          <w:rPr>
            <w:noProof/>
          </w:rPr>
          <w:t>18</w:t>
        </w:r>
        <w:r w:rsidR="00A67559">
          <w:fldChar w:fldCharType="end"/>
        </w:r>
      </w:ins>
      <w:ins w:id="2434" w:author="William" w:date="2016-06-26T18:41:00Z">
        <w:del w:id="2435" w:author="Dogus - William" w:date="2016-06-27T13:52:00Z">
          <w:r w:rsidR="00D50635" w:rsidDel="00A67559">
            <w:fldChar w:fldCharType="begin"/>
          </w:r>
          <w:r w:rsidR="00D50635" w:rsidDel="00A67559">
            <w:delInstrText xml:space="preserve"> SEQ Figura \* ARABIC </w:delInstrText>
          </w:r>
        </w:del>
      </w:ins>
      <w:del w:id="2436" w:author="Dogus - William" w:date="2016-06-27T13:52:00Z">
        <w:r w:rsidR="00D50635" w:rsidDel="00A67559">
          <w:fldChar w:fldCharType="separate"/>
        </w:r>
      </w:del>
      <w:ins w:id="2437" w:author="William" w:date="2016-06-26T18:41:00Z">
        <w:del w:id="2438" w:author="Dogus - William" w:date="2016-06-27T13:52:00Z">
          <w:r w:rsidR="00D50635" w:rsidDel="00A67559">
            <w:rPr>
              <w:noProof/>
            </w:rPr>
            <w:delText>16</w:delText>
          </w:r>
          <w:r w:rsidR="00D50635" w:rsidDel="00A67559">
            <w:fldChar w:fldCharType="end"/>
          </w:r>
        </w:del>
      </w:ins>
      <w:ins w:id="2439" w:author="Osnir Estevam" w:date="2016-06-25T20:41:00Z">
        <w:del w:id="2440" w:author="William" w:date="2016-06-26T18:37:00Z">
          <w:r w:rsidDel="00D50635">
            <w:fldChar w:fldCharType="begin"/>
          </w:r>
          <w:r w:rsidDel="00D50635">
            <w:delInstrText xml:space="preserve"> SEQ Figura \* ARABIC </w:delInstrText>
          </w:r>
        </w:del>
      </w:ins>
      <w:del w:id="2441" w:author="William" w:date="2016-06-26T18:37:00Z">
        <w:r w:rsidDel="00D50635">
          <w:fldChar w:fldCharType="separate"/>
        </w:r>
      </w:del>
      <w:ins w:id="2442" w:author="Osnir Estevam" w:date="2016-06-25T20:41:00Z">
        <w:del w:id="2443" w:author="William" w:date="2016-06-26T18:37:00Z">
          <w:r w:rsidDel="00D50635">
            <w:rPr>
              <w:noProof/>
            </w:rPr>
            <w:delText>14</w:delText>
          </w:r>
          <w:r w:rsidDel="00D50635">
            <w:fldChar w:fldCharType="end"/>
          </w:r>
        </w:del>
        <w:r>
          <w:t xml:space="preserve"> </w:t>
        </w:r>
        <w:r w:rsidRPr="00446B5F">
          <w:t>- Story board (Cotação)</w:t>
        </w:r>
        <w:bookmarkEnd w:id="2430"/>
      </w:ins>
    </w:p>
    <w:p w14:paraId="090F00AD" w14:textId="5AFD23BF" w:rsidR="003165A8" w:rsidRDefault="006A6073" w:rsidP="00755D7C">
      <w:pPr>
        <w:pStyle w:val="TextoNormal"/>
        <w:jc w:val="center"/>
        <w:rPr>
          <w:ins w:id="2444" w:author="Osnir Estevam" w:date="2016-06-25T20:41:00Z"/>
        </w:rPr>
        <w:pPrChange w:id="2445" w:author="WILLIAM FRANCISCO LEITE" w:date="2016-06-27T21:57:00Z">
          <w:pPr>
            <w:pStyle w:val="TextoNormal"/>
            <w:keepNext/>
            <w:ind w:firstLine="0"/>
          </w:pPr>
        </w:pPrChange>
      </w:pPr>
      <w:r>
        <w:rPr>
          <w:noProof/>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l="5841" t="9410" r="4191" b="6426"/>
                    <a:stretch>
                      <a:fillRect/>
                    </a:stretch>
                  </pic:blipFill>
                  <pic:spPr>
                    <a:xfrm>
                      <a:off x="0" y="0"/>
                      <a:ext cx="5181600" cy="3035300"/>
                    </a:xfrm>
                    <a:prstGeom prst="rect">
                      <a:avLst/>
                    </a:prstGeom>
                    <a:ln/>
                  </pic:spPr>
                </pic:pic>
              </a:graphicData>
            </a:graphic>
          </wp:inline>
        </w:drawing>
      </w:r>
    </w:p>
    <w:p w14:paraId="310AEF66" w14:textId="3EB4ADF2" w:rsidR="00972796" w:rsidRDefault="00B661EA" w:rsidP="00972796">
      <w:pPr>
        <w:pStyle w:val="Legenda"/>
        <w:spacing w:after="0"/>
        <w:rPr>
          <w:ins w:id="2446" w:author="Osnir Estevam" w:date="2016-06-25T20:43:00Z"/>
        </w:rPr>
      </w:pPr>
      <w:ins w:id="2447" w:author="WILLIAM FRANCISCO LEITE" w:date="2016-06-27T21:31:00Z">
        <w:r>
          <w:t xml:space="preserve">       </w:t>
        </w:r>
      </w:ins>
      <w:ins w:id="2448" w:author="WILLIAM FRANCISCO LEITE" w:date="2016-06-27T21:57:00Z">
        <w:r w:rsidR="00755D7C">
          <w:tab/>
        </w:r>
      </w:ins>
      <w:ins w:id="2449" w:author="WILLIAM FRANCISCO LEITE" w:date="2016-06-27T21:31:00Z">
        <w:r>
          <w:t xml:space="preserve">  </w:t>
        </w:r>
      </w:ins>
      <w:ins w:id="2450" w:author="Osnir Estevam" w:date="2016-06-25T20:43:00Z">
        <w:r w:rsidR="00972796">
          <w:t xml:space="preserve">Fonte: </w:t>
        </w:r>
      </w:ins>
      <w:ins w:id="2451" w:author="Dogus - William" w:date="2016-06-27T14:22:00Z">
        <w:r w:rsidR="00515BE0">
          <w:t xml:space="preserve">Autoria Própria </w:t>
        </w:r>
      </w:ins>
      <w:ins w:id="2452" w:author="Osnir Estevam" w:date="2016-06-25T20:43:00Z">
        <w:del w:id="2453" w:author="Dogus - William" w:date="2016-06-27T14:22:00Z">
          <w:r w:rsidR="00972796" w:rsidDel="00515BE0">
            <w:delText xml:space="preserve">FULANO </w:delText>
          </w:r>
        </w:del>
        <w:r w:rsidR="00972796">
          <w:t>(20</w:t>
        </w:r>
        <w:del w:id="2454" w:author="Dogus - William" w:date="2016-06-27T14:22:00Z">
          <w:r w:rsidR="00972796" w:rsidDel="00515BE0">
            <w:delText>XX</w:delText>
          </w:r>
        </w:del>
      </w:ins>
      <w:ins w:id="2455" w:author="Dogus - William" w:date="2016-06-27T14:22:00Z">
        <w:r w:rsidR="00515BE0">
          <w:t>16</w:t>
        </w:r>
      </w:ins>
      <w:ins w:id="2456" w:author="Osnir Estevam" w:date="2016-06-25T20:43:00Z">
        <w:r w:rsidR="00972796">
          <w:t>)</w:t>
        </w:r>
      </w:ins>
    </w:p>
    <w:p w14:paraId="3C513CBD" w14:textId="77777777" w:rsidR="00972796" w:rsidRDefault="00972796" w:rsidP="00A8474A">
      <w:pPr>
        <w:pStyle w:val="TextoNormal"/>
        <w:pPrChange w:id="2457" w:author="WILLIAM FRANCISCO LEITE" w:date="2016-06-27T21:43:00Z">
          <w:pPr>
            <w:pStyle w:val="TextoNormal"/>
            <w:keepNext/>
            <w:ind w:firstLine="0"/>
          </w:pPr>
        </w:pPrChange>
      </w:pPr>
    </w:p>
    <w:p w14:paraId="69A53741" w14:textId="4ECBBBB7" w:rsidR="001315C0" w:rsidDel="00972796" w:rsidRDefault="003165A8" w:rsidP="0067585F">
      <w:pPr>
        <w:pStyle w:val="TituloCapitulo"/>
        <w:numPr>
          <w:ilvl w:val="0"/>
          <w:numId w:val="1"/>
        </w:numPr>
        <w:rPr>
          <w:del w:id="2458" w:author="Osnir Estevam" w:date="2016-06-25T20:41:00Z"/>
        </w:rPr>
        <w:pPrChange w:id="2459" w:author="WILLIAM FRANCISCO LEITE" w:date="2016-06-27T20:49:00Z">
          <w:pPr>
            <w:pStyle w:val="Legenda"/>
            <w:jc w:val="center"/>
          </w:pPr>
        </w:pPrChange>
      </w:pPr>
      <w:del w:id="2460" w:author="Osnir Estevam" w:date="2016-06-25T20:41:00Z">
        <w:r w:rsidDel="00972796">
          <w:lastRenderedPageBreak/>
          <w:delText xml:space="preserve">Figura </w:delText>
        </w:r>
      </w:del>
      <w:del w:id="2461" w:author="Osnir Estevam" w:date="2016-06-25T19:00:00Z">
        <w:r w:rsidR="00753065" w:rsidRPr="00EF2153" w:rsidDel="004F557E">
          <w:fldChar w:fldCharType="begin"/>
        </w:r>
        <w:r w:rsidR="00753065" w:rsidDel="004F557E">
          <w:delInstrText xml:space="preserve"> SEQ Figura \* ARABIC </w:delInstrText>
        </w:r>
        <w:r w:rsidR="00753065" w:rsidRPr="0067585F" w:rsidDel="004F557E">
          <w:rPr>
            <w:rPrChange w:id="2462" w:author="WILLIAM FRANCISCO LEITE" w:date="2016-06-27T20:49:00Z">
              <w:rPr>
                <w:iCs w:val="0"/>
              </w:rPr>
            </w:rPrChange>
          </w:rPr>
          <w:fldChar w:fldCharType="separate"/>
        </w:r>
        <w:r w:rsidR="00CD5B56" w:rsidDel="004F557E">
          <w:delText>15</w:delText>
        </w:r>
        <w:r w:rsidR="00753065" w:rsidRPr="0067585F" w:rsidDel="004F557E">
          <w:rPr>
            <w:rPrChange w:id="2463" w:author="WILLIAM FRANCISCO LEITE" w:date="2016-06-27T20:49:00Z">
              <w:rPr>
                <w:iCs w:val="0"/>
                <w:noProof/>
              </w:rPr>
            </w:rPrChange>
          </w:rPr>
          <w:fldChar w:fldCharType="end"/>
        </w:r>
      </w:del>
      <w:del w:id="2464" w:author="Osnir Estevam" w:date="2016-06-25T20:41:00Z">
        <w:r w:rsidDel="00972796">
          <w:delText xml:space="preserve"> - S</w:delText>
        </w:r>
        <w:r w:rsidRPr="00FB4628" w:rsidDel="00972796">
          <w:delText>tory board</w:delText>
        </w:r>
        <w:r w:rsidDel="00972796">
          <w:delText xml:space="preserve"> (Cotação)</w:delText>
        </w:r>
        <w:bookmarkStart w:id="2465" w:name="_Toc454822961"/>
        <w:bookmarkEnd w:id="2465"/>
      </w:del>
    </w:p>
    <w:p w14:paraId="3ED57323" w14:textId="77777777" w:rsidR="001F1004" w:rsidRDefault="001F1004" w:rsidP="0067585F">
      <w:pPr>
        <w:pStyle w:val="TituloCapitulo"/>
        <w:numPr>
          <w:ilvl w:val="0"/>
          <w:numId w:val="1"/>
        </w:numPr>
        <w:pPrChange w:id="2466" w:author="WILLIAM FRANCISCO LEITE" w:date="2016-06-27T20:49:00Z">
          <w:pPr>
            <w:pStyle w:val="SubtituloCapitulo"/>
          </w:pPr>
        </w:pPrChange>
      </w:pPr>
      <w:bookmarkStart w:id="2467" w:name="_Toc454822962"/>
      <w:commentRangeStart w:id="2468"/>
      <w:r>
        <w:t>Metodologia de Pesquisa</w:t>
      </w:r>
      <w:commentRangeEnd w:id="2468"/>
      <w:r w:rsidRPr="0067585F">
        <w:rPr>
          <w:rPrChange w:id="2469" w:author="WILLIAM FRANCISCO LEITE" w:date="2016-06-27T20:49:00Z">
            <w:rPr>
              <w:rStyle w:val="Refdecomentrio"/>
              <w:rFonts w:ascii="Arial" w:hAnsi="Arial" w:cs="Arial"/>
              <w:b w:val="0"/>
            </w:rPr>
          </w:rPrChange>
        </w:rPr>
        <w:commentReference w:id="2468"/>
      </w:r>
      <w:r w:rsidR="00830B7A">
        <w:t xml:space="preserve"> (com detalhamento da solução técnica)</w:t>
      </w:r>
      <w:bookmarkEnd w:id="2467"/>
    </w:p>
    <w:p w14:paraId="1DAECE8C" w14:textId="77777777" w:rsidR="001F1004" w:rsidRDefault="001F1004" w:rsidP="00C463EE">
      <w:pPr>
        <w:pStyle w:val="SubtituloCapitulo"/>
        <w:numPr>
          <w:ilvl w:val="2"/>
          <w:numId w:val="1"/>
        </w:numPr>
        <w:rPr>
          <w:ins w:id="2470" w:author="WILLIAM FRANCISCO LEITE" w:date="2016-06-27T21:57:00Z"/>
        </w:rPr>
      </w:pPr>
      <w:bookmarkStart w:id="2471" w:name="_Toc454822963"/>
      <w:commentRangeStart w:id="2472"/>
      <w:r>
        <w:t>Instrumentos de Pesquisa</w:t>
      </w:r>
      <w:commentRangeEnd w:id="2472"/>
      <w:r>
        <w:rPr>
          <w:rStyle w:val="Refdecomentrio"/>
          <w:rFonts w:ascii="Arial" w:hAnsi="Arial" w:cs="Arial"/>
          <w:b w:val="0"/>
        </w:rPr>
        <w:commentReference w:id="2472"/>
      </w:r>
      <w:bookmarkEnd w:id="2471"/>
    </w:p>
    <w:p w14:paraId="3481F136" w14:textId="77777777" w:rsidR="00755D7C" w:rsidRDefault="00755D7C" w:rsidP="00755D7C">
      <w:pPr>
        <w:pStyle w:val="SubtituloCapitulo"/>
        <w:numPr>
          <w:ilvl w:val="0"/>
          <w:numId w:val="0"/>
        </w:numPr>
        <w:ind w:left="1224"/>
        <w:pPrChange w:id="2473" w:author="WILLIAM FRANCISCO LEITE" w:date="2016-06-27T21:57:00Z">
          <w:pPr>
            <w:pStyle w:val="SubtituloCapitulo"/>
            <w:numPr>
              <w:ilvl w:val="2"/>
            </w:numPr>
            <w:ind w:left="1224" w:hanging="504"/>
          </w:pPr>
        </w:pPrChange>
      </w:pPr>
    </w:p>
    <w:p w14:paraId="63DFFBB3" w14:textId="55EACC9E" w:rsidR="006A6073" w:rsidRDefault="006A6073" w:rsidP="00C463EE">
      <w:pPr>
        <w:pStyle w:val="SubtituloCapitulo"/>
        <w:numPr>
          <w:ilvl w:val="3"/>
          <w:numId w:val="1"/>
        </w:numPr>
      </w:pPr>
      <w:bookmarkStart w:id="2474" w:name="_Toc454822964"/>
      <w:r>
        <w:t>Mercado:</w:t>
      </w:r>
      <w:bookmarkEnd w:id="2474"/>
    </w:p>
    <w:p w14:paraId="22C7DDE4" w14:textId="77777777" w:rsidR="006A6073" w:rsidRDefault="006A6073" w:rsidP="00EF2153">
      <w:pPr>
        <w:pStyle w:val="TextoNormal"/>
      </w:pPr>
      <w:r>
        <w:t>Foram realizadas pesquisas em lojas de aplicativos e na internet a procura de soluções com propostas semelhantes a solução apresentada.</w:t>
      </w:r>
    </w:p>
    <w:p w14:paraId="689841D4" w14:textId="77777777" w:rsidR="006A6073" w:rsidRDefault="006A6073" w:rsidP="00A8474A">
      <w:pPr>
        <w:pStyle w:val="TextoNormal"/>
        <w:pPrChange w:id="2475" w:author="WILLIAM FRANCISCO LEITE" w:date="2016-06-27T21:43:00Z">
          <w:pPr>
            <w:pStyle w:val="TextoNormal"/>
          </w:pPr>
        </w:pPrChange>
      </w:pPr>
      <w:r>
        <w:t>Serão analisar as redes atacadistas a nível de pesquisa de mercado para conhecer o fluxo de dados, rotina de liberação das promoções, arranjo dos produtos nas prateleiras e também o perfil do público alvo.</w:t>
      </w:r>
    </w:p>
    <w:p w14:paraId="34223F3A" w14:textId="77777777" w:rsidR="006A6073" w:rsidRDefault="006A6073" w:rsidP="00A8474A">
      <w:pPr>
        <w:pStyle w:val="TextoNormal"/>
        <w:rPr>
          <w:ins w:id="2476" w:author="WILLIAM FRANCISCO LEITE" w:date="2016-06-27T21:57:00Z"/>
        </w:rPr>
        <w:pPrChange w:id="2477" w:author="WILLIAM FRANCISCO LEITE" w:date="2016-06-27T21:43:00Z">
          <w:pPr>
            <w:pStyle w:val="TextoNormal"/>
          </w:pPr>
        </w:pPrChange>
      </w:pPr>
      <w:r>
        <w:t>Entrevista com clientes proprietários de comercio (Personas). Colhendo a opinião dos clientes sobre a solução aqui apresentada como ferramenta.</w:t>
      </w:r>
    </w:p>
    <w:p w14:paraId="780F655A" w14:textId="77777777" w:rsidR="00755D7C" w:rsidRDefault="00755D7C" w:rsidP="00A8474A">
      <w:pPr>
        <w:pStyle w:val="TextoNormal"/>
        <w:pPrChange w:id="2478" w:author="WILLIAM FRANCISCO LEITE" w:date="2016-06-27T21:43:00Z">
          <w:pPr>
            <w:pStyle w:val="TextoNormal"/>
          </w:pPr>
        </w:pPrChange>
      </w:pPr>
    </w:p>
    <w:p w14:paraId="20E06C6A" w14:textId="0699740F" w:rsidR="006A6073" w:rsidRDefault="006A6073" w:rsidP="0067585F">
      <w:pPr>
        <w:pStyle w:val="SubtituloCapitulo"/>
        <w:numPr>
          <w:ilvl w:val="3"/>
          <w:numId w:val="1"/>
        </w:numPr>
        <w:pPrChange w:id="2479" w:author="WILLIAM FRANCISCO LEITE" w:date="2016-06-27T20:49:00Z">
          <w:pPr>
            <w:pStyle w:val="SubtituloCapitulo"/>
            <w:numPr>
              <w:ilvl w:val="4"/>
            </w:numPr>
            <w:ind w:left="2232" w:hanging="792"/>
          </w:pPr>
        </w:pPrChange>
      </w:pPr>
      <w:bookmarkStart w:id="2480" w:name="_Toc454822965"/>
      <w:r>
        <w:t>Cientifico</w:t>
      </w:r>
      <w:bookmarkEnd w:id="2480"/>
    </w:p>
    <w:p w14:paraId="3F8087DF" w14:textId="5CABD7E7" w:rsidR="006A6073" w:rsidRDefault="006A6073" w:rsidP="00EF2153">
      <w:pPr>
        <w:pStyle w:val="TextoNormal"/>
        <w:rPr>
          <w:ins w:id="2481" w:author="WILLIAM FRANCISCO LEITE" w:date="2016-06-27T21:57:00Z"/>
        </w:rPr>
      </w:pPr>
      <w:r>
        <w:t>Pesquisas de monografias sobre o desenvolvimento de aplicativos híbridos, usabilidade, disponibilização de APIs.</w:t>
      </w:r>
    </w:p>
    <w:p w14:paraId="2EDB07D5" w14:textId="77777777" w:rsidR="00755D7C" w:rsidRDefault="00755D7C" w:rsidP="00EF2153">
      <w:pPr>
        <w:pStyle w:val="TextoNormal"/>
      </w:pPr>
    </w:p>
    <w:p w14:paraId="5636999D" w14:textId="77777777" w:rsidR="001F1004" w:rsidRDefault="001F1004" w:rsidP="00C463EE">
      <w:pPr>
        <w:pStyle w:val="SubtituloCapitulo"/>
        <w:numPr>
          <w:ilvl w:val="2"/>
          <w:numId w:val="1"/>
        </w:numPr>
      </w:pPr>
      <w:bookmarkStart w:id="2482" w:name="_Toc454822966"/>
      <w:commentRangeStart w:id="2483"/>
      <w:r>
        <w:t>Coleta de Dados</w:t>
      </w:r>
      <w:commentRangeEnd w:id="2483"/>
      <w:r>
        <w:rPr>
          <w:rStyle w:val="Refdecomentrio"/>
          <w:rFonts w:ascii="Arial" w:hAnsi="Arial" w:cs="Arial"/>
          <w:b w:val="0"/>
        </w:rPr>
        <w:commentReference w:id="2483"/>
      </w:r>
      <w:bookmarkEnd w:id="2482"/>
    </w:p>
    <w:p w14:paraId="707A776E" w14:textId="77777777" w:rsidR="006A6073" w:rsidRDefault="006A6073" w:rsidP="00EF2153">
      <w:pPr>
        <w:pStyle w:val="TextoNormal"/>
      </w:pPr>
      <w:r>
        <w:t>Levantamento de requisitos da solução, detalhando requisito funcionais, não funcionais e transacionais, através de diagramas de caso de uso.</w:t>
      </w:r>
    </w:p>
    <w:p w14:paraId="2544AF39" w14:textId="3FC448C5" w:rsidR="006A6073" w:rsidRDefault="006A6073" w:rsidP="00A8474A">
      <w:pPr>
        <w:pStyle w:val="TextoNormal"/>
        <w:pPrChange w:id="2484" w:author="WILLIAM FRANCISCO LEITE" w:date="2016-06-27T21:43:00Z">
          <w:pPr>
            <w:pStyle w:val="TextoNormal"/>
          </w:pPr>
        </w:pPrChange>
      </w:pPr>
      <w:r>
        <w:t>Aplicar técnicas de design utilizando Google Material</w:t>
      </w:r>
      <w:r w:rsidR="00CD5B56">
        <w:t xml:space="preserve"> Design</w:t>
      </w:r>
      <w:r>
        <w:t>, utilizando boas práticas de cores e posicionamento de elementos para o desenvolvimento do layout.</w:t>
      </w:r>
    </w:p>
    <w:p w14:paraId="5702E5B6" w14:textId="73F6C870" w:rsidR="006A6073" w:rsidRDefault="006A6073" w:rsidP="00A8474A">
      <w:pPr>
        <w:pStyle w:val="TextoNormal"/>
        <w:pPrChange w:id="2485" w:author="WILLIAM FRANCISCO LEITE" w:date="2016-06-27T21:43:00Z">
          <w:pPr>
            <w:pStyle w:val="TextoNormal"/>
          </w:pPr>
        </w:pPrChange>
      </w:pPr>
      <w:r>
        <w:t xml:space="preserve">O aplicativo será desenvolvido de forma hibrida, utilizando o framework </w:t>
      </w:r>
      <w:commentRangeStart w:id="2486"/>
      <w:r w:rsidR="00CD5B56">
        <w:t>C</w:t>
      </w:r>
      <w:r>
        <w:t xml:space="preserve">ordova </w:t>
      </w:r>
      <w:commentRangeEnd w:id="2486"/>
      <w:r w:rsidR="00CD5B56">
        <w:rPr>
          <w:rStyle w:val="Refdecomentrio"/>
        </w:rPr>
        <w:commentReference w:id="2486"/>
      </w:r>
      <w:r>
        <w:t>e para interface o framework Ionic, ambos com suporte a desenvolvimento com HTML, CSS e JavaScript.</w:t>
      </w:r>
    </w:p>
    <w:p w14:paraId="25336650" w14:textId="77777777" w:rsidR="006A6073" w:rsidRDefault="006A6073" w:rsidP="00A8474A">
      <w:pPr>
        <w:pStyle w:val="TextoNormal"/>
        <w:pPrChange w:id="2487" w:author="WILLIAM FRANCISCO LEITE" w:date="2016-06-27T21:43:00Z">
          <w:pPr>
            <w:pStyle w:val="TextoNormal"/>
          </w:pPr>
        </w:pPrChange>
      </w:pPr>
      <w:r>
        <w:t>Os dados serão importados em base de dados na WEB e posteriormente serão consumidos através de API desenvolvida com PHP e o framework Swagger.</w:t>
      </w:r>
    </w:p>
    <w:p w14:paraId="3FE8D3D1" w14:textId="77777777" w:rsidR="006A6073" w:rsidRDefault="006A6073" w:rsidP="00A8474A">
      <w:pPr>
        <w:pStyle w:val="TextoNormal"/>
        <w:pPrChange w:id="2488" w:author="WILLIAM FRANCISCO LEITE" w:date="2016-06-27T21:43:00Z">
          <w:pPr>
            <w:pStyle w:val="TextoNormal"/>
          </w:pPr>
        </w:pPrChange>
      </w:pPr>
      <w:r>
        <w:t>Serão realizados testes usabilidade em diferentes modelos de dispositivos móveis e também testes com usuários para detecção a experiência com a interface.</w:t>
      </w:r>
    </w:p>
    <w:p w14:paraId="7B726F5F" w14:textId="4659776C" w:rsidR="006A6073" w:rsidRDefault="006A6073" w:rsidP="00A8474A">
      <w:pPr>
        <w:pStyle w:val="TextoNormal"/>
        <w:pPrChange w:id="2489" w:author="WILLIAM FRANCISCO LEITE" w:date="2016-06-27T21:43:00Z">
          <w:pPr>
            <w:pStyle w:val="TextoNormal"/>
          </w:pPr>
        </w:pPrChange>
      </w:pPr>
      <w:r>
        <w:t>Para o desenvolvimento da API será utilizado a metod</w:t>
      </w:r>
      <w:r w:rsidR="00CD5B56">
        <w:t>ologia TDD (Test Driven Develop</w:t>
      </w:r>
      <w:r>
        <w:t>ment) para realizar testes nos módulos de importação de dados.</w:t>
      </w:r>
    </w:p>
    <w:p w14:paraId="07B00430" w14:textId="52B05028" w:rsidR="001F1004" w:rsidRDefault="001F1004" w:rsidP="00C463EE">
      <w:pPr>
        <w:pStyle w:val="SubtituloCapitulo"/>
        <w:numPr>
          <w:ilvl w:val="2"/>
          <w:numId w:val="1"/>
        </w:numPr>
      </w:pPr>
      <w:bookmarkStart w:id="2490" w:name="_Toc454822967"/>
      <w:commentRangeStart w:id="2491"/>
      <w:r>
        <w:lastRenderedPageBreak/>
        <w:t>Resultados</w:t>
      </w:r>
      <w:commentRangeEnd w:id="2491"/>
      <w:r>
        <w:rPr>
          <w:rStyle w:val="Refdecomentrio"/>
          <w:rFonts w:ascii="Arial" w:hAnsi="Arial" w:cs="Arial"/>
          <w:b w:val="0"/>
        </w:rPr>
        <w:commentReference w:id="2491"/>
      </w:r>
      <w:r w:rsidR="006A6073">
        <w:t xml:space="preserve"> Esperados</w:t>
      </w:r>
      <w:bookmarkEnd w:id="2490"/>
    </w:p>
    <w:p w14:paraId="779A1E60" w14:textId="328A65C8" w:rsidR="006A6073" w:rsidRDefault="006A6073" w:rsidP="00EF2153">
      <w:pPr>
        <w:pStyle w:val="TextoNormal"/>
      </w:pPr>
      <w:r>
        <w:t xml:space="preserve">Centralizando as informações em uma base de dados única, espera-se que as pesquisas de produtos e cotações de preços obtenham um ganho de performance no tempo de resposta das requisições, deixando mais rápido o retorno dos dados para aplicações que estejam consumindo os recursos da API. </w:t>
      </w:r>
    </w:p>
    <w:p w14:paraId="148950B6" w14:textId="79FAACD0" w:rsidR="006A6073" w:rsidRDefault="006A6073" w:rsidP="00A8474A">
      <w:pPr>
        <w:pStyle w:val="TextoNormal"/>
        <w:pPrChange w:id="2492" w:author="WILLIAM FRANCISCO LEITE" w:date="2016-06-27T21:43:00Z">
          <w:pPr>
            <w:pStyle w:val="TextoNormal"/>
          </w:pPr>
        </w:pPrChange>
      </w:pPr>
      <w: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Default="006A6073" w:rsidP="00A8474A">
      <w:pPr>
        <w:pStyle w:val="TextoNormal"/>
        <w:pPrChange w:id="2493" w:author="WILLIAM FRANCISCO LEITE" w:date="2016-06-27T21:43:00Z">
          <w:pPr>
            <w:pStyle w:val="TextoNormal"/>
          </w:pPr>
        </w:pPrChange>
      </w:pPr>
      <w:r>
        <w:t>A pesquisa e cotação de produtos 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Default="006A6073" w:rsidP="00A8474A">
      <w:pPr>
        <w:pStyle w:val="TextoNormal"/>
        <w:pPrChange w:id="2494" w:author="WILLIAM FRANCISCO LEITE" w:date="2016-06-27T21:43:00Z">
          <w:pPr>
            <w:pStyle w:val="TextoNormal"/>
          </w:pPr>
        </w:pPrChange>
      </w:pPr>
      <w:r>
        <w:t xml:space="preserve">As redes atacadistas conveniadas que possuírem grande diversidade de produtos, lançarem promoções com frequência e possuírem preços competitivos em relação </w:t>
      </w:r>
      <w:r w:rsidR="00BC7B9B">
        <w:t>aos seus concorrentes</w:t>
      </w:r>
      <w:r>
        <w:t>, podem se destacar nas pesquisas e cotações realizadas na API e com isso aumentarem a quantidade de suas vendas.</w:t>
      </w:r>
    </w:p>
    <w:p w14:paraId="6016B493" w14:textId="1CC1EB73" w:rsidR="00755D7C" w:rsidRDefault="00755D7C">
      <w:pPr>
        <w:rPr>
          <w:ins w:id="2495" w:author="WILLIAM FRANCISCO LEITE" w:date="2016-06-27T21:57:00Z"/>
          <w:b/>
        </w:rPr>
      </w:pPr>
      <w:ins w:id="2496" w:author="WILLIAM FRANCISCO LEITE" w:date="2016-06-27T21:57:00Z">
        <w:r>
          <w:rPr>
            <w:b/>
          </w:rPr>
          <w:br w:type="page"/>
        </w:r>
      </w:ins>
    </w:p>
    <w:p w14:paraId="56726508" w14:textId="49BDC896" w:rsidR="007B3A45" w:rsidDel="00755D7C" w:rsidRDefault="007B3A45">
      <w:pPr>
        <w:rPr>
          <w:del w:id="2497" w:author="WILLIAM FRANCISCO LEITE" w:date="2016-06-27T21:57:00Z"/>
          <w:b/>
        </w:rPr>
      </w:pPr>
    </w:p>
    <w:p w14:paraId="4B3DBEEE" w14:textId="75D8AD3F" w:rsidR="007B3A45" w:rsidRDefault="007B3A45" w:rsidP="00C463EE">
      <w:pPr>
        <w:pStyle w:val="TituloCapitulo"/>
        <w:numPr>
          <w:ilvl w:val="0"/>
          <w:numId w:val="1"/>
        </w:numPr>
      </w:pPr>
      <w:bookmarkStart w:id="2498" w:name="_Toc454822968"/>
      <w:bookmarkStart w:id="2499" w:name="_GoBack"/>
      <w:bookmarkEnd w:id="2499"/>
      <w:r>
        <w:t>C</w:t>
      </w:r>
      <w:r w:rsidR="00453293">
        <w:t>ONSIDERAÇÕES FINAIS</w:t>
      </w:r>
      <w:bookmarkEnd w:id="2498"/>
    </w:p>
    <w:p w14:paraId="45B9FC86" w14:textId="77777777" w:rsidR="006A6073" w:rsidRDefault="006A6073" w:rsidP="00EF2153">
      <w:pPr>
        <w:pStyle w:val="TextoNormal"/>
      </w:pPr>
      <w: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Default="006A6073" w:rsidP="00A8474A">
      <w:pPr>
        <w:pStyle w:val="TextoNormal"/>
        <w:pPrChange w:id="2500" w:author="WILLIAM FRANCISCO LEITE" w:date="2016-06-27T21:43:00Z">
          <w:pPr>
            <w:pStyle w:val="TextoNormal"/>
          </w:pPr>
        </w:pPrChange>
      </w:pPr>
      <w:r>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Default="006A6073" w:rsidP="00A8474A">
      <w:pPr>
        <w:pStyle w:val="TextoNormal"/>
        <w:pPrChange w:id="2501" w:author="WILLIAM FRANCISCO LEITE" w:date="2016-06-27T21:43:00Z">
          <w:pPr>
            <w:pStyle w:val="TextoNormal"/>
          </w:pPr>
        </w:pPrChange>
      </w:pPr>
      <w:r>
        <w:t xml:space="preserve">Os recursos que serão consumidos pela API serão importantes para levar os melhores preços entre a rede atacadista e o consumidor final, auxiliando na propagação das promoções e </w:t>
      </w:r>
      <w:r w:rsidR="003165A8">
        <w:t>das cotações</w:t>
      </w:r>
      <w:r>
        <w:t xml:space="preserve"> de produtos.</w:t>
      </w:r>
    </w:p>
    <w:p w14:paraId="3B677A12" w14:textId="35E10108" w:rsidR="006A6073" w:rsidRDefault="006A6073" w:rsidP="00A8474A">
      <w:pPr>
        <w:pStyle w:val="TextoNormal"/>
        <w:pPrChange w:id="2502" w:author="WILLIAM FRANCISCO LEITE" w:date="2016-06-27T21:43:00Z">
          <w:pPr>
            <w:pStyle w:val="TextoNormal"/>
          </w:pPr>
        </w:pPrChange>
      </w:pPr>
      <w:r>
        <w:t>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render</w:t>
      </w:r>
      <w:r w:rsidR="00453293">
        <w:t>izar os dados recebidos da API.</w:t>
      </w:r>
    </w:p>
    <w:p w14:paraId="4BE017AC" w14:textId="504F3ACA" w:rsidR="006A6073" w:rsidRDefault="006A6073" w:rsidP="00A8474A">
      <w:pPr>
        <w:pStyle w:val="TextoNormal"/>
        <w:pPrChange w:id="2503" w:author="WILLIAM FRANCISCO LEITE" w:date="2016-06-27T21:43:00Z">
          <w:pPr>
            <w:pStyle w:val="TextoNormal"/>
          </w:pPr>
        </w:pPrChange>
      </w:pPr>
      <w:r>
        <w:t>Para validar os recursos e segurança da solução proposta foi desenvolvido um WEB Site como protótipo para simular uma aplicação que poderá ser desenvolvida por terceiros. Esse protótipo foi elaborado usando boas práticas de usabilidade e consome todos os recursos</w:t>
      </w:r>
      <w:r w:rsidR="00453293">
        <w:t xml:space="preserve"> disponibilizados pela solução.</w:t>
      </w:r>
    </w:p>
    <w:p w14:paraId="603337CE" w14:textId="09AEFA4B" w:rsidR="006A6073" w:rsidRDefault="006A6073" w:rsidP="00A8474A">
      <w:pPr>
        <w:pStyle w:val="TextoNormal"/>
        <w:pPrChange w:id="2504" w:author="WILLIAM FRANCISCO LEITE" w:date="2016-06-27T21:43:00Z">
          <w:pPr>
            <w:pStyle w:val="TextoNormal"/>
          </w:pPr>
        </w:pPrChange>
      </w:pPr>
      <w:r>
        <w:t>Como sugestão para trabalhos futuros poderá ser adicionado a funcionalidade de geo-localização de produtos indoor (internamente) nos estabelecimentos atacadistas conveniados, pois é possível identificar corr</w:t>
      </w:r>
      <w:r w:rsidR="00453293">
        <w:t>edor e prateleira dos produtos.</w:t>
      </w:r>
    </w:p>
    <w:p w14:paraId="5CB31145" w14:textId="1C3C942F" w:rsidR="006A6073" w:rsidRDefault="006A6073" w:rsidP="00A8474A">
      <w:pPr>
        <w:pStyle w:val="TextoNormal"/>
        <w:pPrChange w:id="2505" w:author="WILLIAM FRANCISCO LEITE" w:date="2016-06-27T21:43:00Z">
          <w:pPr>
            <w:pStyle w:val="TextoNormal"/>
          </w:pPr>
        </w:pPrChange>
      </w:pPr>
      <w:r>
        <w:t>Poderá ser acrescentado também um recurso para o usuário importar uma lista de produtos e a API retornará uma lista de produtos apresentando o melhor valor entre as redes atacadistas conveniadas, i</w:t>
      </w:r>
      <w:r w:rsidR="00AE188A">
        <w:t xml:space="preserve">ndicando o endereço das mesmas </w:t>
      </w:r>
    </w:p>
    <w:p w14:paraId="617E1AD7" w14:textId="271343C3" w:rsidR="006A6073" w:rsidRDefault="006A6073" w:rsidP="00A8474A">
      <w:pPr>
        <w:pStyle w:val="TextoNormal"/>
        <w:pPrChange w:id="2506" w:author="WILLIAM FRANCISCO LEITE" w:date="2016-06-27T21:43:00Z">
          <w:pPr>
            <w:pStyle w:val="TextoNormal"/>
          </w:pPr>
        </w:pPrChange>
      </w:pPr>
      <w:r>
        <w:t xml:space="preserve">O consumo de dados padronizado produzindo interoperabilidade entre plataformas pode ser reaproveitado para </w:t>
      </w:r>
      <w:r w:rsidR="00BC7B9B">
        <w:t>vários seguimentos</w:t>
      </w:r>
      <w:r>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Default="00221778" w:rsidP="00453293">
      <w:pPr>
        <w:spacing w:after="240"/>
      </w:pPr>
      <w:r>
        <w:t xml:space="preserve">. </w:t>
      </w:r>
      <w:r w:rsidR="00C130C4">
        <w:br w:type="page"/>
      </w:r>
    </w:p>
    <w:p w14:paraId="4CBDA334" w14:textId="1DF83F77" w:rsidR="007044BB" w:rsidRPr="00736E06" w:rsidRDefault="00C130C4">
      <w:pPr>
        <w:pStyle w:val="TituloCapitulo"/>
        <w:spacing w:after="0"/>
        <w:pPrChange w:id="2507" w:author="Osnir Estevam" w:date="2016-06-26T11:47:00Z">
          <w:pPr>
            <w:pStyle w:val="TituloCapitulo"/>
          </w:pPr>
        </w:pPrChange>
      </w:pPr>
      <w:bookmarkStart w:id="2508" w:name="h.v8j6y3g6j2a1" w:colFirst="0" w:colLast="0"/>
      <w:bookmarkStart w:id="2509" w:name="_Toc454822969"/>
      <w:bookmarkEnd w:id="2508"/>
      <w:commentRangeStart w:id="2510"/>
      <w:commentRangeStart w:id="2511"/>
      <w:r w:rsidRPr="00736E06">
        <w:lastRenderedPageBreak/>
        <w:t>REFERÊNCIAS</w:t>
      </w:r>
      <w:commentRangeEnd w:id="2510"/>
      <w:r w:rsidR="00F63B94">
        <w:rPr>
          <w:rStyle w:val="Refdecomentrio"/>
          <w:rFonts w:ascii="Arial" w:hAnsi="Arial" w:cs="Arial"/>
          <w:b w:val="0"/>
        </w:rPr>
        <w:commentReference w:id="2510"/>
      </w:r>
      <w:commentRangeEnd w:id="2511"/>
      <w:ins w:id="2512" w:author="Osnir Estevam" w:date="2016-06-26T11:46:00Z">
        <w:r w:rsidR="00C621E3">
          <w:t xml:space="preserve"> BIBLIOGRÁFICAS</w:t>
        </w:r>
      </w:ins>
      <w:r w:rsidR="00890B5E">
        <w:rPr>
          <w:rStyle w:val="Refdecomentrio"/>
          <w:rFonts w:ascii="Arial" w:hAnsi="Arial" w:cs="Arial"/>
          <w:b w:val="0"/>
        </w:rPr>
        <w:commentReference w:id="2511"/>
      </w:r>
      <w:bookmarkEnd w:id="2509"/>
    </w:p>
    <w:p w14:paraId="43539257" w14:textId="77777777" w:rsidR="00C621E3" w:rsidRDefault="00C621E3" w:rsidP="00F0523D">
      <w:pPr>
        <w:jc w:val="left"/>
        <w:rPr>
          <w:ins w:id="2513" w:author="Osnir Estevam" w:date="2016-06-26T11:47:00Z"/>
          <w:rFonts w:ascii="Times New Roman" w:hAnsi="Times New Roman" w:cs="Times New Roman"/>
          <w:b/>
        </w:rPr>
      </w:pPr>
    </w:p>
    <w:p w14:paraId="18C52A3E" w14:textId="53B78AC5" w:rsidR="00107612" w:rsidDel="00C621E3" w:rsidRDefault="00107612">
      <w:pPr>
        <w:spacing w:after="240"/>
        <w:rPr>
          <w:del w:id="2514" w:author="Osnir Estevam" w:date="2016-06-26T11:47:00Z"/>
          <w:rFonts w:ascii="Times New Roman" w:hAnsi="Times New Roman" w:cs="Times New Roman"/>
          <w:b/>
        </w:rPr>
        <w:pPrChange w:id="2515" w:author="Osnir Estevam" w:date="2016-06-26T11:48:00Z">
          <w:pPr>
            <w:spacing w:after="240"/>
            <w:jc w:val="left"/>
          </w:pPr>
        </w:pPrChange>
      </w:pPr>
      <w:del w:id="2516" w:author="Osnir Estevam" w:date="2016-06-26T11:47:00Z">
        <w:r w:rsidRPr="00107612" w:rsidDel="00C621E3">
          <w:rPr>
            <w:rFonts w:ascii="Times New Roman" w:hAnsi="Times New Roman" w:cs="Times New Roman"/>
            <w:b/>
          </w:rPr>
          <w:delText>Especificações Técnicas</w:delText>
        </w:r>
      </w:del>
    </w:p>
    <w:p w14:paraId="60194864" w14:textId="20377FFC" w:rsidR="00F0523D" w:rsidRPr="00440A07" w:rsidDel="00440A07" w:rsidRDefault="00393DEC">
      <w:pPr>
        <w:rPr>
          <w:del w:id="2517" w:author="Osnir Estevam" w:date="2016-06-26T09:58:00Z"/>
          <w:b/>
          <w:rPrChange w:id="2518" w:author="Osnir Estevam" w:date="2016-06-26T10:00:00Z">
            <w:rPr>
              <w:del w:id="2519" w:author="Osnir Estevam" w:date="2016-06-26T09:58:00Z"/>
            </w:rPr>
          </w:rPrChange>
        </w:rPr>
        <w:pPrChange w:id="2520" w:author="Osnir Estevam" w:date="2016-06-26T11:48:00Z">
          <w:pPr>
            <w:jc w:val="left"/>
          </w:pPr>
        </w:pPrChange>
      </w:pPr>
      <w:ins w:id="2521" w:author="Osnir Estevam" w:date="2016-06-26T10:29:00Z">
        <w:r w:rsidRPr="00B11730">
          <w:rPr>
            <w:lang w:val="en-US"/>
            <w:rPrChange w:id="2522" w:author="William" w:date="2016-06-26T18:09:00Z">
              <w:rPr/>
            </w:rPrChange>
          </w:rPr>
          <w:t xml:space="preserve">DEFINING WELL-KNOWN UNIFORM RESOURCE IDENTIFIERS (URIS). </w:t>
        </w:r>
        <w:r w:rsidRPr="00393DEC">
          <w:rPr>
            <w:b/>
            <w:rPrChange w:id="2523" w:author="Osnir Estevam" w:date="2016-06-26T10:30:00Z">
              <w:rPr/>
            </w:rPrChange>
          </w:rPr>
          <w:t>H</w:t>
        </w:r>
      </w:ins>
      <w:ins w:id="2524" w:author="Osnir Estevam" w:date="2016-06-26T10:26:00Z">
        <w:r w:rsidRPr="00393DEC">
          <w:rPr>
            <w:b/>
            <w:rPrChange w:id="2525" w:author="Osnir Estevam" w:date="2016-06-26T10:29:00Z">
              <w:rPr/>
            </w:rPrChange>
          </w:rPr>
          <w:t>ypertext transfer protocol -- http/1.1</w:t>
        </w:r>
        <w:r>
          <w:t xml:space="preserve">. </w:t>
        </w:r>
        <w:r w:rsidRPr="00393DEC">
          <w:rPr>
            <w:b/>
            <w:rPrChange w:id="2526" w:author="Osnir Estevam" w:date="2016-06-26T10:27:00Z">
              <w:rPr/>
            </w:rPrChange>
          </w:rPr>
          <w:t>Especif</w:t>
        </w:r>
        <w:r w:rsidR="001D7BC5">
          <w:rPr>
            <w:b/>
          </w:rPr>
          <w:t xml:space="preserve">icação do protocolo http/1.1 </w:t>
        </w:r>
      </w:ins>
      <w:ins w:id="2527" w:author="Osnir Estevam" w:date="2016-06-26T10:32:00Z">
        <w:r w:rsidR="001D7BC5">
          <w:rPr>
            <w:b/>
          </w:rPr>
          <w:t>RFC</w:t>
        </w:r>
      </w:ins>
      <w:ins w:id="2528" w:author="Osnir Estevam" w:date="2016-06-26T10:26:00Z">
        <w:r w:rsidRPr="00393DEC">
          <w:rPr>
            <w:b/>
            <w:rPrChange w:id="2529" w:author="Osnir Estevam" w:date="2016-06-26T10:27:00Z">
              <w:rPr/>
            </w:rPrChange>
          </w:rPr>
          <w:t>: 2616</w:t>
        </w:r>
        <w:r>
          <w:rPr>
            <w:b/>
          </w:rPr>
          <w:t>.</w:t>
        </w:r>
        <w:r w:rsidRPr="00393DEC">
          <w:rPr>
            <w:b/>
            <w:rPrChange w:id="2530" w:author="Osnir Estevam" w:date="2016-06-26T10:27:00Z">
              <w:rPr/>
            </w:rPrChange>
          </w:rPr>
          <w:t xml:space="preserve"> </w:t>
        </w:r>
      </w:ins>
      <w:del w:id="2531" w:author="Osnir Estevam" w:date="2016-06-26T10:26:00Z">
        <w:r w:rsidRPr="00393DEC" w:rsidDel="00393DEC">
          <w:rPr>
            <w:b/>
            <w:rPrChange w:id="2532" w:author="Osnir Estevam" w:date="2016-06-26T10:27:00Z">
              <w:rPr/>
            </w:rPrChange>
          </w:rPr>
          <w:delText xml:space="preserve">especificação do protocolo http/1.1 </w:delText>
        </w:r>
      </w:del>
      <w:del w:id="2533" w:author="Osnir Estevam" w:date="2016-06-26T09:55:00Z">
        <w:r w:rsidR="00F0523D" w:rsidRPr="00393DEC" w:rsidDel="00440A07">
          <w:rPr>
            <w:b/>
            <w:rPrChange w:id="2534" w:author="Osnir Estevam" w:date="2016-06-26T10:27:00Z">
              <w:rPr/>
            </w:rPrChange>
          </w:rPr>
          <w:delText xml:space="preserve">  </w:delText>
        </w:r>
      </w:del>
      <w:del w:id="2535" w:author="Osnir Estevam" w:date="2016-06-26T10:26:00Z">
        <w:r w:rsidRPr="00393DEC" w:rsidDel="00393DEC">
          <w:rPr>
            <w:b/>
            <w:rPrChange w:id="2536" w:author="Osnir Estevam" w:date="2016-06-26T10:27:00Z">
              <w:rPr/>
            </w:rPrChange>
          </w:rPr>
          <w:delText>rfc: 2616</w:delText>
        </w:r>
      </w:del>
      <w:ins w:id="2537" w:author="Osnir Estevam" w:date="2016-06-26T10:27:00Z">
        <w:r>
          <w:rPr>
            <w:b/>
          </w:rPr>
          <w:t>E</w:t>
        </w:r>
      </w:ins>
      <w:ins w:id="2538" w:author="Osnir Estevam" w:date="2016-06-26T09:56:00Z">
        <w:r w:rsidR="00440A07" w:rsidRPr="00440A07">
          <w:rPr>
            <w:b/>
            <w:rPrChange w:id="2539" w:author="Osnir Estevam" w:date="2016-06-26T09:59:00Z">
              <w:rPr/>
            </w:rPrChange>
          </w:rPr>
          <w:t>ste documento especifica um protocolo</w:t>
        </w:r>
      </w:ins>
      <w:ins w:id="2540" w:author="Osnir Estevam" w:date="2016-06-26T09:59:00Z">
        <w:r w:rsidR="00440A07">
          <w:rPr>
            <w:b/>
          </w:rPr>
          <w:t>,</w:t>
        </w:r>
      </w:ins>
      <w:ins w:id="2541" w:author="Osnir Estevam" w:date="2016-06-26T09:56:00Z">
        <w:r w:rsidR="00440A07" w:rsidRPr="00440A07">
          <w:rPr>
            <w:b/>
            <w:rPrChange w:id="2542" w:author="Osnir Estevam" w:date="2016-06-26T09:59:00Z">
              <w:rPr/>
            </w:rPrChange>
          </w:rPr>
          <w:t xml:space="preserve"> normas </w:t>
        </w:r>
      </w:ins>
      <w:ins w:id="2543" w:author="Osnir Estevam" w:date="2016-06-26T09:59:00Z">
        <w:r w:rsidR="00440A07">
          <w:rPr>
            <w:b/>
          </w:rPr>
          <w:t xml:space="preserve">e </w:t>
        </w:r>
      </w:ins>
      <w:ins w:id="2544" w:author="Osnir Estevam" w:date="2016-06-26T09:56:00Z">
        <w:r w:rsidR="00440A07" w:rsidRPr="00440A07">
          <w:rPr>
            <w:b/>
            <w:rPrChange w:id="2545" w:author="Osnir Estevam" w:date="2016-06-26T09:59:00Z">
              <w:rPr/>
            </w:rPrChange>
          </w:rPr>
          <w:t>pista</w:t>
        </w:r>
      </w:ins>
      <w:ins w:id="2546" w:author="Osnir Estevam" w:date="2016-06-26T09:59:00Z">
        <w:r w:rsidR="00440A07">
          <w:rPr>
            <w:b/>
          </w:rPr>
          <w:t>s</w:t>
        </w:r>
      </w:ins>
      <w:ins w:id="2547" w:author="Osnir Estevam" w:date="2016-06-26T09:56:00Z">
        <w:r w:rsidR="00440A07" w:rsidRPr="00440A07">
          <w:rPr>
            <w:b/>
            <w:rPrChange w:id="2548" w:author="Osnir Estevam" w:date="2016-06-26T09:59:00Z">
              <w:rPr/>
            </w:rPrChange>
          </w:rPr>
          <w:t xml:space="preserve"> para a Comunidade </w:t>
        </w:r>
      </w:ins>
      <w:ins w:id="2549" w:author="Osnir Estevam" w:date="2016-06-26T09:59:00Z">
        <w:r w:rsidR="00440A07">
          <w:rPr>
            <w:b/>
          </w:rPr>
          <w:t xml:space="preserve">da </w:t>
        </w:r>
      </w:ins>
      <w:ins w:id="2550" w:author="Osnir Estevam" w:date="2016-06-26T09:56:00Z">
        <w:r w:rsidR="00440A07">
          <w:rPr>
            <w:b/>
          </w:rPr>
          <w:t>Internet</w:t>
        </w:r>
      </w:ins>
      <w:ins w:id="2551" w:author="Osnir Estevam" w:date="2016-06-26T10:00:00Z">
        <w:r w:rsidR="00440A07">
          <w:rPr>
            <w:b/>
          </w:rPr>
          <w:t>.</w:t>
        </w:r>
      </w:ins>
      <w:ins w:id="2552" w:author="Osnir Estevam" w:date="2016-06-26T09:57:00Z">
        <w:r w:rsidR="00440A07">
          <w:t xml:space="preserve"> Dispon</w:t>
        </w:r>
      </w:ins>
      <w:ins w:id="2553" w:author="Osnir Estevam" w:date="2016-06-26T09:58:00Z">
        <w:r w:rsidR="00440A07">
          <w:t>ível em: &lt;</w:t>
        </w:r>
      </w:ins>
      <w:del w:id="2554" w:author="Osnir Estevam" w:date="2016-06-26T09:58:00Z">
        <w:r w:rsidR="00F0523D" w:rsidRPr="00F0523D" w:rsidDel="00440A07">
          <w:delText xml:space="preserve">                                                Título: Hypertext Transfer Protocol -- HTTP/1.1 </w:delText>
        </w:r>
      </w:del>
    </w:p>
    <w:p w14:paraId="2CAE7F7F" w14:textId="6B402D8C" w:rsidR="00F0523D" w:rsidDel="00440A07" w:rsidRDefault="00F0523D">
      <w:pPr>
        <w:rPr>
          <w:del w:id="2555" w:author="Osnir Estevam" w:date="2016-06-26T09:59:00Z"/>
        </w:rPr>
        <w:pPrChange w:id="2556" w:author="Osnir Estevam" w:date="2016-06-26T11:48:00Z">
          <w:pPr>
            <w:jc w:val="left"/>
          </w:pPr>
        </w:pPrChange>
      </w:pPr>
      <w:del w:id="2557" w:author="Osnir Estevam" w:date="2016-06-26T09:58:00Z">
        <w:r w:rsidRPr="00F0523D" w:rsidDel="00440A07">
          <w:delText xml:space="preserve">Link: </w:delText>
        </w:r>
      </w:del>
      <w:ins w:id="2558" w:author="Osnir Estevam" w:date="2016-06-26T09:58:00Z">
        <w:r w:rsidR="00440A07" w:rsidRPr="00440A07">
          <w:rPr>
            <w:rPrChange w:id="2559" w:author="Osnir Estevam" w:date="2016-06-26T09:58:00Z">
              <w:rPr>
                <w:rStyle w:val="Hyperlink"/>
              </w:rPr>
            </w:rPrChange>
          </w:rPr>
          <w:t>https://tools.ietf.org/html/rfc2616</w:t>
        </w:r>
        <w:r w:rsidR="00440A07">
          <w:t xml:space="preserve">&gt;. </w:t>
        </w:r>
      </w:ins>
      <w:ins w:id="2560" w:author="Osnir Estevam" w:date="2016-06-26T09:59:00Z">
        <w:r w:rsidR="00440A07">
          <w:t>Acessado em:</w:t>
        </w:r>
      </w:ins>
    </w:p>
    <w:p w14:paraId="5182A1F7" w14:textId="5E9CD6E7" w:rsidR="00A504A7" w:rsidRPr="00B11730" w:rsidRDefault="00A504A7">
      <w:pPr>
        <w:rPr>
          <w:lang w:val="en-US"/>
          <w:rPrChange w:id="2561" w:author="William" w:date="2016-06-26T18:09:00Z">
            <w:rPr/>
          </w:rPrChange>
        </w:rPr>
        <w:pPrChange w:id="2562" w:author="Osnir Estevam" w:date="2016-06-26T11:48:00Z">
          <w:pPr>
            <w:jc w:val="left"/>
          </w:pPr>
        </w:pPrChange>
      </w:pPr>
      <w:del w:id="2563" w:author="Osnir Estevam" w:date="2016-06-26T09:59:00Z">
        <w:r w:rsidRPr="00B11730" w:rsidDel="00440A07">
          <w:rPr>
            <w:color w:val="auto"/>
            <w:highlight w:val="white"/>
            <w:lang w:val="en-US"/>
            <w:rPrChange w:id="2564" w:author="William" w:date="2016-06-26T18:09:00Z">
              <w:rPr>
                <w:color w:val="auto"/>
                <w:highlight w:val="white"/>
              </w:rPr>
            </w:rPrChange>
          </w:rPr>
          <w:delText>Acesso em:</w:delText>
        </w:r>
      </w:del>
      <w:r w:rsidRPr="00B11730">
        <w:rPr>
          <w:color w:val="auto"/>
          <w:highlight w:val="white"/>
          <w:lang w:val="en-US"/>
          <w:rPrChange w:id="2565" w:author="William" w:date="2016-06-26T18:09:00Z">
            <w:rPr>
              <w:color w:val="auto"/>
              <w:highlight w:val="white"/>
            </w:rPr>
          </w:rPrChange>
        </w:rPr>
        <w:t xml:space="preserve"> </w:t>
      </w:r>
      <w:r w:rsidRPr="00B11730">
        <w:rPr>
          <w:color w:val="auto"/>
          <w:lang w:val="en-US"/>
          <w:rPrChange w:id="2566" w:author="William" w:date="2016-06-26T18:09:00Z">
            <w:rPr>
              <w:color w:val="auto"/>
            </w:rPr>
          </w:rPrChange>
        </w:rPr>
        <w:t xml:space="preserve">23 </w:t>
      </w:r>
      <w:r w:rsidR="00361835" w:rsidRPr="00B11730">
        <w:rPr>
          <w:color w:val="auto"/>
          <w:lang w:val="en-US"/>
          <w:rPrChange w:id="2567" w:author="William" w:date="2016-06-26T18:09:00Z">
            <w:rPr>
              <w:color w:val="auto"/>
            </w:rPr>
          </w:rPrChange>
        </w:rPr>
        <w:t>mar</w:t>
      </w:r>
      <w:ins w:id="2568" w:author="Osnir Estevam" w:date="2016-06-26T11:00:00Z">
        <w:r w:rsidR="00361835" w:rsidRPr="00B11730">
          <w:rPr>
            <w:color w:val="auto"/>
            <w:lang w:val="en-US"/>
            <w:rPrChange w:id="2569" w:author="William" w:date="2016-06-26T18:09:00Z">
              <w:rPr>
                <w:color w:val="auto"/>
              </w:rPr>
            </w:rPrChange>
          </w:rPr>
          <w:t>.</w:t>
        </w:r>
      </w:ins>
      <w:r w:rsidRPr="00B11730">
        <w:rPr>
          <w:color w:val="auto"/>
          <w:lang w:val="en-US"/>
          <w:rPrChange w:id="2570" w:author="William" w:date="2016-06-26T18:09:00Z">
            <w:rPr>
              <w:color w:val="auto"/>
            </w:rPr>
          </w:rPrChange>
        </w:rPr>
        <w:t xml:space="preserve"> </w:t>
      </w:r>
      <w:ins w:id="2571" w:author="Osnir Estevam" w:date="2016-06-26T11:00:00Z">
        <w:r w:rsidR="00361835" w:rsidRPr="00B11730">
          <w:rPr>
            <w:color w:val="auto"/>
            <w:lang w:val="en-US"/>
            <w:rPrChange w:id="2572" w:author="William" w:date="2016-06-26T18:09:00Z">
              <w:rPr>
                <w:color w:val="auto"/>
              </w:rPr>
            </w:rPrChange>
          </w:rPr>
          <w:t>20</w:t>
        </w:r>
      </w:ins>
      <w:r w:rsidRPr="00B11730">
        <w:rPr>
          <w:color w:val="auto"/>
          <w:lang w:val="en-US"/>
          <w:rPrChange w:id="2573" w:author="William" w:date="2016-06-26T18:09:00Z">
            <w:rPr>
              <w:color w:val="auto"/>
            </w:rPr>
          </w:rPrChange>
        </w:rPr>
        <w:t>16</w:t>
      </w:r>
      <w:ins w:id="2574" w:author="Osnir Estevam" w:date="2016-06-26T11:00:00Z">
        <w:r w:rsidR="00361835" w:rsidRPr="00B11730">
          <w:rPr>
            <w:color w:val="auto"/>
            <w:lang w:val="en-US"/>
            <w:rPrChange w:id="2575" w:author="William" w:date="2016-06-26T18:09:00Z">
              <w:rPr>
                <w:color w:val="auto"/>
              </w:rPr>
            </w:rPrChange>
          </w:rPr>
          <w:t>.</w:t>
        </w:r>
      </w:ins>
    </w:p>
    <w:p w14:paraId="1423BD68" w14:textId="77777777" w:rsidR="00F0523D" w:rsidRPr="00B11730" w:rsidRDefault="00F0523D">
      <w:pPr>
        <w:rPr>
          <w:rFonts w:ascii="Times New Roman" w:hAnsi="Times New Roman" w:cs="Times New Roman"/>
          <w:b/>
          <w:lang w:val="en-US"/>
          <w:rPrChange w:id="2576" w:author="William" w:date="2016-06-26T18:09:00Z">
            <w:rPr>
              <w:rFonts w:ascii="Times New Roman" w:hAnsi="Times New Roman" w:cs="Times New Roman"/>
              <w:b/>
            </w:rPr>
          </w:rPrChange>
        </w:rPr>
        <w:pPrChange w:id="2577" w:author="Osnir Estevam" w:date="2016-06-26T11:48:00Z">
          <w:pPr>
            <w:jc w:val="left"/>
          </w:pPr>
        </w:pPrChange>
      </w:pPr>
    </w:p>
    <w:p w14:paraId="3A25F82D" w14:textId="6CD4718A" w:rsidR="00F0523D" w:rsidRPr="00F0523D" w:rsidDel="00DB7467" w:rsidRDefault="001D7BC5">
      <w:pPr>
        <w:rPr>
          <w:del w:id="2578" w:author="Osnir Estevam" w:date="2016-06-26T10:14:00Z"/>
        </w:rPr>
        <w:pPrChange w:id="2579" w:author="Osnir Estevam" w:date="2016-06-26T11:48:00Z">
          <w:pPr>
            <w:jc w:val="left"/>
          </w:pPr>
        </w:pPrChange>
      </w:pPr>
      <w:ins w:id="2580" w:author="Osnir Estevam" w:date="2016-06-26T10:31:00Z">
        <w:r w:rsidRPr="00B11730">
          <w:rPr>
            <w:lang w:val="en-US"/>
            <w:rPrChange w:id="2581" w:author="William" w:date="2016-06-26T18:09:00Z">
              <w:rPr/>
            </w:rPrChange>
          </w:rPr>
          <w:t>DEFINING WELL-KNOWN UNIFORM RESOURCE IDENTIFIERS (URIS).</w:t>
        </w:r>
        <w:r w:rsidRPr="00B11730">
          <w:rPr>
            <w:b/>
            <w:lang w:val="en-US"/>
            <w:rPrChange w:id="2582" w:author="William" w:date="2016-06-26T18:09:00Z">
              <w:rPr>
                <w:b/>
              </w:rPr>
            </w:rPrChange>
          </w:rPr>
          <w:t xml:space="preserve"> </w:t>
        </w:r>
      </w:ins>
      <w:del w:id="2583" w:author="Osnir Estevam" w:date="2016-06-26T10:31:00Z">
        <w:r w:rsidRPr="00B11730" w:rsidDel="001D7BC5">
          <w:rPr>
            <w:b/>
            <w:lang w:val="en-US"/>
            <w:rPrChange w:id="2584" w:author="William" w:date="2016-06-26T18:09:00Z">
              <w:rPr/>
            </w:rPrChange>
          </w:rPr>
          <w:delText>e</w:delText>
        </w:r>
      </w:del>
      <w:ins w:id="2585" w:author="Osnir Estevam" w:date="2016-06-26T10:31:00Z">
        <w:r>
          <w:rPr>
            <w:b/>
          </w:rPr>
          <w:t>E</w:t>
        </w:r>
      </w:ins>
      <w:r w:rsidRPr="001D7BC5">
        <w:rPr>
          <w:b/>
          <w:rPrChange w:id="2586" w:author="Osnir Estevam" w:date="2016-06-26T10:31:00Z">
            <w:rPr/>
          </w:rPrChange>
        </w:rPr>
        <w:t xml:space="preserve">specificação do protocolo http/1.1 </w:t>
      </w:r>
      <w:del w:id="2587" w:author="Osnir Estevam" w:date="2016-06-26T10:12:00Z">
        <w:r w:rsidR="00DB7467" w:rsidRPr="001D7BC5" w:rsidDel="00DB7467">
          <w:rPr>
            <w:b/>
            <w:rPrChange w:id="2588" w:author="Osnir Estevam" w:date="2016-06-26T10:31:00Z">
              <w:rPr/>
            </w:rPrChange>
          </w:rPr>
          <w:delText xml:space="preserve">  </w:delText>
        </w:r>
      </w:del>
      <w:ins w:id="2589" w:author="Osnir Estevam" w:date="2016-06-26T10:33:00Z">
        <w:r>
          <w:rPr>
            <w:b/>
          </w:rPr>
          <w:t>RFC</w:t>
        </w:r>
      </w:ins>
      <w:del w:id="2590" w:author="Osnir Estevam" w:date="2016-06-26T10:33:00Z">
        <w:r w:rsidRPr="001D7BC5" w:rsidDel="001D7BC5">
          <w:rPr>
            <w:b/>
            <w:rPrChange w:id="2591" w:author="Osnir Estevam" w:date="2016-06-26T10:31:00Z">
              <w:rPr/>
            </w:rPrChange>
          </w:rPr>
          <w:delText>rfc</w:delText>
        </w:r>
      </w:del>
      <w:r w:rsidRPr="001D7BC5">
        <w:rPr>
          <w:b/>
          <w:rPrChange w:id="2592" w:author="Osnir Estevam" w:date="2016-06-26T10:31:00Z">
            <w:rPr/>
          </w:rPrChange>
        </w:rPr>
        <w:t>: 2616/5785</w:t>
      </w:r>
      <w:ins w:id="2593" w:author="Osnir Estevam" w:date="2016-06-26T10:13:00Z">
        <w:r w:rsidRPr="001D7BC5">
          <w:rPr>
            <w:b/>
            <w:rPrChange w:id="2594" w:author="Osnir Estevam" w:date="2016-06-26T10:31:00Z">
              <w:rPr/>
            </w:rPrChange>
          </w:rPr>
          <w:t>.</w:t>
        </w:r>
        <w:r w:rsidR="00DB7467">
          <w:t xml:space="preserve"> </w:t>
        </w:r>
        <w:r w:rsidR="00DB7467" w:rsidRPr="00DB7467">
          <w:rPr>
            <w:b/>
            <w:rPrChange w:id="2595" w:author="Osnir Estevam" w:date="2016-06-26T10:13:00Z">
              <w:rPr/>
            </w:rPrChange>
          </w:rPr>
          <w:t>Este memorando define um prefixo de caminho para "locais bem conhecidos", "/.well-known/", no Uniform Resource Identifier selecionado (URI).</w:t>
        </w:r>
      </w:ins>
      <w:del w:id="2596" w:author="Osnir Estevam" w:date="2016-06-26T10:13:00Z">
        <w:r w:rsidR="00F0523D" w:rsidRPr="00DB7467" w:rsidDel="00DB7467">
          <w:rPr>
            <w:b/>
            <w:rPrChange w:id="2597" w:author="Osnir Estevam" w:date="2016-06-26T10:13:00Z">
              <w:rPr/>
            </w:rPrChange>
          </w:rPr>
          <w:delText xml:space="preserve">      </w:delText>
        </w:r>
      </w:del>
      <w:r w:rsidR="00F0523D" w:rsidRPr="00F0523D">
        <w:t xml:space="preserve"> </w:t>
      </w:r>
      <w:ins w:id="2598" w:author="Osnir Estevam" w:date="2016-06-26T10:13:00Z">
        <w:r w:rsidR="00DB7467">
          <w:t xml:space="preserve">Disponível em: </w:t>
        </w:r>
      </w:ins>
      <w:del w:id="2599" w:author="Osnir Estevam" w:date="2016-06-26T10:14:00Z">
        <w:r w:rsidR="00F0523D" w:rsidRPr="00F0523D" w:rsidDel="00DB7467">
          <w:delText xml:space="preserve">                                          Título: Defining Well-Known Uniform Resource Identifiers (URIs) </w:delText>
        </w:r>
      </w:del>
    </w:p>
    <w:p w14:paraId="53E05492" w14:textId="7778C5F4" w:rsidR="00F0523D" w:rsidRPr="00F0523D" w:rsidDel="00DB7467" w:rsidRDefault="00F0523D">
      <w:pPr>
        <w:rPr>
          <w:del w:id="2600" w:author="Osnir Estevam" w:date="2016-06-26T10:14:00Z"/>
        </w:rPr>
        <w:pPrChange w:id="2601" w:author="Osnir Estevam" w:date="2016-06-26T11:48:00Z">
          <w:pPr>
            <w:jc w:val="left"/>
          </w:pPr>
        </w:pPrChange>
      </w:pPr>
      <w:del w:id="2602" w:author="Osnir Estevam" w:date="2016-06-26T10:14:00Z">
        <w:r w:rsidRPr="00F0523D" w:rsidDel="00DB7467">
          <w:delText xml:space="preserve">Link: </w:delText>
        </w:r>
      </w:del>
      <w:ins w:id="2603" w:author="Osnir Estevam" w:date="2016-06-26T10:14:00Z">
        <w:r w:rsidR="00DB7467">
          <w:t>&lt;</w:t>
        </w:r>
      </w:ins>
      <w:r w:rsidRPr="00F0523D">
        <w:t>https://tools.ietf.org/html/rfc5785</w:t>
      </w:r>
      <w:ins w:id="2604" w:author="Osnir Estevam" w:date="2016-06-26T10:14:00Z">
        <w:r w:rsidR="00DB7467">
          <w:t xml:space="preserve">&gt;. </w:t>
        </w:r>
      </w:ins>
    </w:p>
    <w:p w14:paraId="1512CB15" w14:textId="1C1F5FD9" w:rsidR="00A504A7" w:rsidRPr="00B11730" w:rsidRDefault="00A504A7">
      <w:pPr>
        <w:rPr>
          <w:lang w:val="en-US"/>
          <w:rPrChange w:id="2605" w:author="William" w:date="2016-06-26T18:09:00Z">
            <w:rPr/>
          </w:rPrChange>
        </w:rPr>
        <w:pPrChange w:id="2606" w:author="Osnir Estevam" w:date="2016-06-26T11:48:00Z">
          <w:pPr>
            <w:jc w:val="left"/>
          </w:pPr>
        </w:pPrChange>
      </w:pPr>
      <w:r w:rsidRPr="00B11730">
        <w:rPr>
          <w:color w:val="auto"/>
          <w:highlight w:val="white"/>
          <w:lang w:val="en-US"/>
          <w:rPrChange w:id="2607" w:author="William" w:date="2016-06-26T18:09:00Z">
            <w:rPr>
              <w:color w:val="auto"/>
              <w:highlight w:val="white"/>
            </w:rPr>
          </w:rPrChange>
        </w:rPr>
        <w:t xml:space="preserve">Acesso em: </w:t>
      </w:r>
      <w:r w:rsidRPr="00B11730">
        <w:rPr>
          <w:color w:val="auto"/>
          <w:lang w:val="en-US"/>
          <w:rPrChange w:id="2608" w:author="William" w:date="2016-06-26T18:09:00Z">
            <w:rPr>
              <w:color w:val="auto"/>
            </w:rPr>
          </w:rPrChange>
        </w:rPr>
        <w:t xml:space="preserve">23 </w:t>
      </w:r>
      <w:r w:rsidR="00361835" w:rsidRPr="00B11730">
        <w:rPr>
          <w:color w:val="auto"/>
          <w:lang w:val="en-US"/>
          <w:rPrChange w:id="2609" w:author="William" w:date="2016-06-26T18:09:00Z">
            <w:rPr>
              <w:color w:val="auto"/>
            </w:rPr>
          </w:rPrChange>
        </w:rPr>
        <w:t>mar</w:t>
      </w:r>
      <w:ins w:id="2610" w:author="Osnir Estevam" w:date="2016-06-26T11:00:00Z">
        <w:r w:rsidR="00361835" w:rsidRPr="00B11730">
          <w:rPr>
            <w:color w:val="auto"/>
            <w:lang w:val="en-US"/>
            <w:rPrChange w:id="2611" w:author="William" w:date="2016-06-26T18:09:00Z">
              <w:rPr>
                <w:color w:val="auto"/>
              </w:rPr>
            </w:rPrChange>
          </w:rPr>
          <w:t>.</w:t>
        </w:r>
      </w:ins>
      <w:r w:rsidRPr="00B11730">
        <w:rPr>
          <w:color w:val="auto"/>
          <w:lang w:val="en-US"/>
          <w:rPrChange w:id="2612" w:author="William" w:date="2016-06-26T18:09:00Z">
            <w:rPr>
              <w:color w:val="auto"/>
            </w:rPr>
          </w:rPrChange>
        </w:rPr>
        <w:t xml:space="preserve"> </w:t>
      </w:r>
      <w:ins w:id="2613" w:author="Osnir Estevam" w:date="2016-06-26T11:00:00Z">
        <w:r w:rsidR="00361835" w:rsidRPr="00B11730">
          <w:rPr>
            <w:color w:val="auto"/>
            <w:lang w:val="en-US"/>
            <w:rPrChange w:id="2614" w:author="William" w:date="2016-06-26T18:09:00Z">
              <w:rPr>
                <w:color w:val="auto"/>
              </w:rPr>
            </w:rPrChange>
          </w:rPr>
          <w:t>20</w:t>
        </w:r>
      </w:ins>
      <w:r w:rsidRPr="00B11730">
        <w:rPr>
          <w:color w:val="auto"/>
          <w:lang w:val="en-US"/>
          <w:rPrChange w:id="2615" w:author="William" w:date="2016-06-26T18:09:00Z">
            <w:rPr>
              <w:color w:val="auto"/>
            </w:rPr>
          </w:rPrChange>
        </w:rPr>
        <w:t>16</w:t>
      </w:r>
      <w:ins w:id="2616" w:author="Osnir Estevam" w:date="2016-06-26T11:00:00Z">
        <w:r w:rsidR="00361835" w:rsidRPr="00B11730">
          <w:rPr>
            <w:color w:val="auto"/>
            <w:lang w:val="en-US"/>
            <w:rPrChange w:id="2617" w:author="William" w:date="2016-06-26T18:09:00Z">
              <w:rPr>
                <w:color w:val="auto"/>
              </w:rPr>
            </w:rPrChange>
          </w:rPr>
          <w:t>.</w:t>
        </w:r>
      </w:ins>
    </w:p>
    <w:p w14:paraId="6FA1674E" w14:textId="77777777" w:rsidR="00F0523D" w:rsidRPr="00B11730" w:rsidRDefault="00F0523D">
      <w:pPr>
        <w:rPr>
          <w:lang w:val="en-US"/>
          <w:rPrChange w:id="2618" w:author="William" w:date="2016-06-26T18:09:00Z">
            <w:rPr/>
          </w:rPrChange>
        </w:rPr>
        <w:pPrChange w:id="2619" w:author="Osnir Estevam" w:date="2016-06-26T11:48:00Z">
          <w:pPr>
            <w:jc w:val="left"/>
          </w:pPr>
        </w:pPrChange>
      </w:pPr>
    </w:p>
    <w:p w14:paraId="2F60C439" w14:textId="7531E83F" w:rsidR="00E4285E" w:rsidRPr="00B11730" w:rsidDel="003F7949" w:rsidRDefault="003F7949">
      <w:pPr>
        <w:rPr>
          <w:del w:id="2620" w:author="Osnir Estevam" w:date="2016-06-26T10:24:00Z"/>
        </w:rPr>
        <w:pPrChange w:id="2621" w:author="Osnir Estevam" w:date="2016-06-26T11:48:00Z">
          <w:pPr>
            <w:jc w:val="left"/>
          </w:pPr>
        </w:pPrChange>
      </w:pPr>
      <w:ins w:id="2622" w:author="Osnir Estevam" w:date="2016-06-26T10:23:00Z">
        <w:r w:rsidRPr="004366EA">
          <w:rPr>
            <w:lang w:val="en-US"/>
          </w:rPr>
          <w:t>USE OF THE CONTENT-DISPOSITION HEADER FIELD IN THE</w:t>
        </w:r>
        <w:r>
          <w:rPr>
            <w:lang w:val="en-US"/>
          </w:rPr>
          <w:t xml:space="preserve">. </w:t>
        </w:r>
        <w:r w:rsidRPr="00B11730">
          <w:rPr>
            <w:b/>
            <w:rPrChange w:id="2623" w:author="William" w:date="2016-06-26T18:09:00Z">
              <w:rPr>
                <w:lang w:val="en-US"/>
              </w:rPr>
            </w:rPrChange>
          </w:rPr>
          <w:t>Especif</w:t>
        </w:r>
        <w:r w:rsidR="001D7BC5" w:rsidRPr="00B11730">
          <w:rPr>
            <w:b/>
            <w:rPrChange w:id="2624" w:author="William" w:date="2016-06-26T18:09:00Z">
              <w:rPr>
                <w:b/>
                <w:lang w:val="en-US"/>
              </w:rPr>
            </w:rPrChange>
          </w:rPr>
          <w:t xml:space="preserve">icação do protocolo http/1.1 </w:t>
        </w:r>
      </w:ins>
      <w:ins w:id="2625" w:author="Osnir Estevam" w:date="2016-06-26T10:33:00Z">
        <w:r w:rsidR="001D7BC5" w:rsidRPr="00B11730">
          <w:rPr>
            <w:b/>
            <w:rPrChange w:id="2626" w:author="William" w:date="2016-06-26T18:09:00Z">
              <w:rPr>
                <w:b/>
                <w:lang w:val="en-US"/>
              </w:rPr>
            </w:rPrChange>
          </w:rPr>
          <w:t>RFC</w:t>
        </w:r>
      </w:ins>
      <w:ins w:id="2627" w:author="Osnir Estevam" w:date="2016-06-26T10:23:00Z">
        <w:r w:rsidRPr="00B11730">
          <w:rPr>
            <w:b/>
            <w:rPrChange w:id="2628" w:author="William" w:date="2016-06-26T18:09:00Z">
              <w:rPr>
                <w:lang w:val="en-US"/>
              </w:rPr>
            </w:rPrChange>
          </w:rPr>
          <w:t>: 2616/6266</w:t>
        </w:r>
      </w:ins>
      <w:ins w:id="2629" w:author="Osnir Estevam" w:date="2016-06-26T10:27:00Z">
        <w:r w:rsidR="00393DEC" w:rsidRPr="00B11730">
          <w:rPr>
            <w:b/>
            <w:rPrChange w:id="2630" w:author="William" w:date="2016-06-26T18:09:00Z">
              <w:rPr>
                <w:b/>
                <w:lang w:val="en-US"/>
              </w:rPr>
            </w:rPrChange>
          </w:rPr>
          <w:t>.</w:t>
        </w:r>
      </w:ins>
      <w:ins w:id="2631" w:author="Osnir Estevam" w:date="2016-06-26T10:23:00Z">
        <w:r w:rsidRPr="00B11730">
          <w:rPr>
            <w:b/>
            <w:rPrChange w:id="2632" w:author="William" w:date="2016-06-26T18:09:00Z">
              <w:rPr>
                <w:lang w:val="en-US"/>
              </w:rPr>
            </w:rPrChange>
          </w:rPr>
          <w:t xml:space="preserve"> </w:t>
        </w:r>
      </w:ins>
      <w:del w:id="2633" w:author="Osnir Estevam" w:date="2016-06-26T10:23:00Z">
        <w:r w:rsidRPr="00B11730" w:rsidDel="003F7949">
          <w:rPr>
            <w:b/>
            <w:rPrChange w:id="2634" w:author="William" w:date="2016-06-26T18:09:00Z">
              <w:rPr>
                <w:lang w:val="en-US"/>
              </w:rPr>
            </w:rPrChange>
          </w:rPr>
          <w:delText xml:space="preserve">especificação do protocolo http/1.1 </w:delText>
        </w:r>
      </w:del>
      <w:del w:id="2635" w:author="Osnir Estevam" w:date="2016-06-26T10:17:00Z">
        <w:r w:rsidRPr="00B11730" w:rsidDel="003F7949">
          <w:rPr>
            <w:b/>
            <w:rPrChange w:id="2636" w:author="William" w:date="2016-06-26T18:09:00Z">
              <w:rPr>
                <w:lang w:val="en-US"/>
              </w:rPr>
            </w:rPrChange>
          </w:rPr>
          <w:delText xml:space="preserve">  </w:delText>
        </w:r>
      </w:del>
      <w:del w:id="2637" w:author="Osnir Estevam" w:date="2016-06-26T10:23:00Z">
        <w:r w:rsidRPr="00B11730" w:rsidDel="003F7949">
          <w:rPr>
            <w:b/>
            <w:rPrChange w:id="2638" w:author="William" w:date="2016-06-26T18:09:00Z">
              <w:rPr>
                <w:lang w:val="en-US"/>
              </w:rPr>
            </w:rPrChange>
          </w:rPr>
          <w:delText>rfc: 2616/6266</w:delText>
        </w:r>
      </w:del>
      <w:ins w:id="2639" w:author="Osnir Estevam" w:date="2016-06-26T10:27:00Z">
        <w:r w:rsidR="00393DEC" w:rsidRPr="00B11730">
          <w:rPr>
            <w:b/>
            <w:rPrChange w:id="2640" w:author="William" w:date="2016-06-26T18:09:00Z">
              <w:rPr>
                <w:b/>
                <w:lang w:val="en-US"/>
              </w:rPr>
            </w:rPrChange>
          </w:rPr>
          <w:t>D</w:t>
        </w:r>
      </w:ins>
      <w:ins w:id="2641" w:author="Osnir Estevam" w:date="2016-06-26T10:17:00Z">
        <w:r w:rsidRPr="003F7949">
          <w:rPr>
            <w:b/>
            <w:color w:val="222222"/>
            <w:lang w:val="pt-PT"/>
            <w:rPrChange w:id="2642" w:author="Osnir Estevam" w:date="2016-06-26T10:22:00Z">
              <w:rPr>
                <w:color w:val="222222"/>
                <w:lang w:val="pt-PT"/>
              </w:rPr>
            </w:rPrChange>
          </w:rPr>
          <w:t>efine a resposta campo de cabeçalho Content-Disposition, mas</w:t>
        </w:r>
      </w:ins>
      <w:ins w:id="2643" w:author="Osnir Estevam" w:date="2016-06-26T10:21:00Z">
        <w:r w:rsidRPr="003F7949">
          <w:rPr>
            <w:b/>
            <w:color w:val="222222"/>
            <w:lang w:val="pt-PT"/>
            <w:rPrChange w:id="2644" w:author="Osnir Estevam" w:date="2016-06-26T10:22:00Z">
              <w:rPr>
                <w:color w:val="222222"/>
                <w:lang w:val="pt-PT"/>
              </w:rPr>
            </w:rPrChange>
          </w:rPr>
          <w:t xml:space="preserve"> </w:t>
        </w:r>
      </w:ins>
      <w:ins w:id="2645" w:author="Osnir Estevam" w:date="2016-06-26T10:17:00Z">
        <w:r w:rsidRPr="003F7949">
          <w:rPr>
            <w:b/>
            <w:color w:val="222222"/>
            <w:lang w:val="pt-PT"/>
            <w:rPrChange w:id="2646" w:author="Osnir Estevam" w:date="2016-06-26T10:22:00Z">
              <w:rPr>
                <w:color w:val="222222"/>
                <w:lang w:val="pt-PT"/>
              </w:rPr>
            </w:rPrChange>
          </w:rPr>
          <w:t>salienta que não é parte do HTTP / 1.1 padrão. Este</w:t>
        </w:r>
      </w:ins>
      <w:ins w:id="2647" w:author="Osnir Estevam" w:date="2016-06-26T10:21:00Z">
        <w:r w:rsidRPr="003F7949">
          <w:rPr>
            <w:b/>
            <w:color w:val="222222"/>
            <w:lang w:val="pt-PT"/>
            <w:rPrChange w:id="2648" w:author="Osnir Estevam" w:date="2016-06-26T10:22:00Z">
              <w:rPr>
                <w:color w:val="222222"/>
                <w:lang w:val="pt-PT"/>
              </w:rPr>
            </w:rPrChange>
          </w:rPr>
          <w:t xml:space="preserve"> </w:t>
        </w:r>
      </w:ins>
      <w:ins w:id="2649" w:author="Osnir Estevam" w:date="2016-06-26T10:17:00Z">
        <w:r w:rsidRPr="003F7949">
          <w:rPr>
            <w:b/>
            <w:color w:val="222222"/>
            <w:lang w:val="pt-PT"/>
            <w:rPrChange w:id="2650" w:author="Osnir Estevam" w:date="2016-06-26T10:22:00Z">
              <w:rPr>
                <w:color w:val="222222"/>
                <w:lang w:val="pt-PT"/>
              </w:rPr>
            </w:rPrChange>
          </w:rPr>
          <w:t xml:space="preserve">especificação assume a definição e registro de Content- Disposition, como usado no HTTP, e esclarece </w:t>
        </w:r>
      </w:ins>
      <w:ins w:id="2651" w:author="Osnir Estevam" w:date="2016-06-26T10:21:00Z">
        <w:r w:rsidRPr="003F7949">
          <w:rPr>
            <w:b/>
            <w:color w:val="222222"/>
            <w:lang w:val="pt-PT"/>
            <w:rPrChange w:id="2652" w:author="Osnir Estevam" w:date="2016-06-26T10:22:00Z">
              <w:rPr>
                <w:color w:val="222222"/>
                <w:lang w:val="pt-PT"/>
              </w:rPr>
            </w:rPrChange>
          </w:rPr>
          <w:t>aspectos</w:t>
        </w:r>
      </w:ins>
      <w:ins w:id="2653" w:author="Osnir Estevam" w:date="2016-06-26T10:22:00Z">
        <w:r w:rsidRPr="003F7949">
          <w:rPr>
            <w:b/>
            <w:color w:val="222222"/>
            <w:lang w:val="pt-PT"/>
            <w:rPrChange w:id="2654" w:author="Osnir Estevam" w:date="2016-06-26T10:22:00Z">
              <w:rPr>
                <w:color w:val="222222"/>
                <w:lang w:val="pt-PT"/>
              </w:rPr>
            </w:rPrChange>
          </w:rPr>
          <w:t xml:space="preserve"> de </w:t>
        </w:r>
      </w:ins>
      <w:ins w:id="2655" w:author="Osnir Estevam" w:date="2016-06-26T10:17:00Z">
        <w:r w:rsidRPr="003F7949">
          <w:rPr>
            <w:b/>
            <w:color w:val="222222"/>
            <w:lang w:val="pt-PT"/>
            <w:rPrChange w:id="2656" w:author="Osnir Estevam" w:date="2016-06-26T10:22:00Z">
              <w:rPr>
                <w:color w:val="222222"/>
                <w:lang w:val="pt-PT"/>
              </w:rPr>
            </w:rPrChange>
          </w:rPr>
          <w:t>internacionalização</w:t>
        </w:r>
      </w:ins>
      <w:ins w:id="2657" w:author="Osnir Estevam" w:date="2016-06-26T10:22:00Z">
        <w:r w:rsidRPr="003F7949">
          <w:rPr>
            <w:b/>
            <w:color w:val="222222"/>
            <w:lang w:val="pt-PT"/>
            <w:rPrChange w:id="2658" w:author="Osnir Estevam" w:date="2016-06-26T10:22:00Z">
              <w:rPr>
                <w:color w:val="222222"/>
                <w:lang w:val="pt-PT"/>
              </w:rPr>
            </w:rPrChange>
          </w:rPr>
          <w:t>.</w:t>
        </w:r>
      </w:ins>
      <w:ins w:id="2659" w:author="Osnir Estevam" w:date="2016-06-26T10:25:00Z">
        <w:r>
          <w:rPr>
            <w:b/>
            <w:color w:val="222222"/>
            <w:lang w:val="pt-PT"/>
          </w:rPr>
          <w:t xml:space="preserve"> </w:t>
        </w:r>
        <w:r>
          <w:rPr>
            <w:color w:val="222222"/>
            <w:lang w:val="pt-PT"/>
          </w:rPr>
          <w:t>Disponível em: &lt;</w:t>
        </w:r>
      </w:ins>
      <w:del w:id="2660" w:author="Osnir Estevam" w:date="2016-06-26T10:21:00Z">
        <w:r w:rsidRPr="00B11730" w:rsidDel="003F7949">
          <w:rPr>
            <w:rPrChange w:id="2661" w:author="William" w:date="2016-06-26T18:09:00Z">
              <w:rPr>
                <w:lang w:val="en-US"/>
              </w:rPr>
            </w:rPrChange>
          </w:rPr>
          <w:delText xml:space="preserve"> </w:delText>
        </w:r>
        <w:r w:rsidR="00E4285E" w:rsidRPr="00B11730" w:rsidDel="003F7949">
          <w:delText xml:space="preserve">                                            </w:delText>
        </w:r>
      </w:del>
      <w:del w:id="2662" w:author="Osnir Estevam" w:date="2016-06-26T10:24:00Z">
        <w:r w:rsidR="00E4285E" w:rsidRPr="00B11730" w:rsidDel="003F7949">
          <w:delText xml:space="preserve">Título: </w:delText>
        </w:r>
      </w:del>
      <w:del w:id="2663" w:author="Osnir Estevam" w:date="2016-06-26T10:23:00Z">
        <w:r w:rsidR="00E4285E" w:rsidRPr="00B11730" w:rsidDel="003F7949">
          <w:delText>Use of the Content-Disposition Header Field in the</w:delText>
        </w:r>
      </w:del>
    </w:p>
    <w:p w14:paraId="5B975ECD" w14:textId="16D7A79B" w:rsidR="00E4285E" w:rsidRPr="00E4285E" w:rsidDel="003F7949" w:rsidRDefault="00E4285E">
      <w:pPr>
        <w:rPr>
          <w:del w:id="2664" w:author="Osnir Estevam" w:date="2016-06-26T10:25:00Z"/>
        </w:rPr>
        <w:pPrChange w:id="2665" w:author="Osnir Estevam" w:date="2016-06-26T11:48:00Z">
          <w:pPr>
            <w:jc w:val="left"/>
          </w:pPr>
        </w:pPrChange>
      </w:pPr>
      <w:del w:id="2666" w:author="Osnir Estevam" w:date="2016-06-26T10:24:00Z">
        <w:r w:rsidRPr="00E4285E" w:rsidDel="003F7949">
          <w:delText>Hypertext Transfer Protocol (HTTP) Link:</w:delText>
        </w:r>
        <w:r w:rsidR="007A437A" w:rsidDel="003F7949">
          <w:delText xml:space="preserve"> </w:delText>
        </w:r>
      </w:del>
      <w:r w:rsidRPr="00E4285E">
        <w:t>https://tools.ietf.org/html/rfc6266</w:t>
      </w:r>
      <w:ins w:id="2667" w:author="Osnir Estevam" w:date="2016-06-26T10:25:00Z">
        <w:r w:rsidR="003F7949">
          <w:t xml:space="preserve">&gt;. </w:t>
        </w:r>
      </w:ins>
    </w:p>
    <w:p w14:paraId="0D05A705" w14:textId="7F25EC52" w:rsidR="00A504A7" w:rsidRPr="00F0523D" w:rsidRDefault="00A504A7">
      <w:pPr>
        <w:pPrChange w:id="2668"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2669" w:author="Osnir Estevam" w:date="2016-06-26T11:00:00Z">
        <w:r w:rsidR="00361835">
          <w:rPr>
            <w:color w:val="auto"/>
          </w:rPr>
          <w:t>.</w:t>
        </w:r>
      </w:ins>
      <w:r>
        <w:rPr>
          <w:color w:val="auto"/>
        </w:rPr>
        <w:t xml:space="preserve"> </w:t>
      </w:r>
      <w:ins w:id="2670" w:author="Osnir Estevam" w:date="2016-06-26T11:00:00Z">
        <w:r w:rsidR="00361835">
          <w:rPr>
            <w:color w:val="auto"/>
          </w:rPr>
          <w:t>20</w:t>
        </w:r>
      </w:ins>
      <w:r>
        <w:rPr>
          <w:color w:val="auto"/>
        </w:rPr>
        <w:t>16</w:t>
      </w:r>
      <w:ins w:id="2671" w:author="Osnir Estevam" w:date="2016-06-26T11:00:00Z">
        <w:r w:rsidR="00361835">
          <w:rPr>
            <w:color w:val="auto"/>
          </w:rPr>
          <w:t>.</w:t>
        </w:r>
      </w:ins>
    </w:p>
    <w:p w14:paraId="3D277818" w14:textId="77777777" w:rsidR="00E4285E" w:rsidRDefault="00E4285E">
      <w:pPr>
        <w:spacing w:after="240"/>
        <w:rPr>
          <w:rFonts w:ascii="Times New Roman" w:hAnsi="Times New Roman" w:cs="Times New Roman"/>
          <w:b/>
        </w:rPr>
        <w:pPrChange w:id="2672" w:author="Osnir Estevam" w:date="2016-06-26T11:48:00Z">
          <w:pPr>
            <w:spacing w:after="240"/>
            <w:jc w:val="left"/>
          </w:pPr>
        </w:pPrChange>
      </w:pPr>
    </w:p>
    <w:p w14:paraId="063B6DDB" w14:textId="1498655A" w:rsidR="00E4285E" w:rsidDel="00A06370" w:rsidRDefault="00A06370">
      <w:pPr>
        <w:rPr>
          <w:del w:id="2673" w:author="Osnir Estevam" w:date="2016-06-26T10:38:00Z"/>
        </w:rPr>
        <w:pPrChange w:id="2674" w:author="Osnir Estevam" w:date="2016-06-26T11:48:00Z">
          <w:pPr>
            <w:jc w:val="left"/>
          </w:pPr>
        </w:pPrChange>
      </w:pPr>
      <w:ins w:id="2675" w:author="Osnir Estevam" w:date="2016-06-26T10:38:00Z">
        <w:r w:rsidRPr="00E4285E">
          <w:t>ADDITIONAL HTTP STATUS CODES</w:t>
        </w:r>
        <w:r>
          <w:t>.</w:t>
        </w:r>
        <w:r w:rsidRPr="00E4285E">
          <w:t xml:space="preserve"> </w:t>
        </w:r>
      </w:ins>
      <w:r w:rsidR="00E4285E" w:rsidRPr="00A06370">
        <w:rPr>
          <w:b/>
          <w:rPrChange w:id="2676" w:author="Osnir Estevam" w:date="2016-06-26T10:38:00Z">
            <w:rPr/>
          </w:rPrChange>
        </w:rPr>
        <w:t>Especificação do Protocolo HTTP/1.1</w:t>
      </w:r>
      <w:del w:id="2677" w:author="Osnir Estevam" w:date="2016-06-26T10:37:00Z">
        <w:r w:rsidR="00E4285E" w:rsidRPr="00A06370" w:rsidDel="00A06370">
          <w:rPr>
            <w:b/>
            <w:rPrChange w:id="2678" w:author="Osnir Estevam" w:date="2016-06-26T10:38:00Z">
              <w:rPr/>
            </w:rPrChange>
          </w:rPr>
          <w:delText xml:space="preserve">  </w:delText>
        </w:r>
      </w:del>
      <w:r w:rsidR="00E4285E" w:rsidRPr="00A06370">
        <w:rPr>
          <w:b/>
          <w:rPrChange w:id="2679" w:author="Osnir Estevam" w:date="2016-06-26T10:38:00Z">
            <w:rPr/>
          </w:rPrChange>
        </w:rPr>
        <w:t xml:space="preserve"> RFC: 2616/6585</w:t>
      </w:r>
      <w:ins w:id="2680" w:author="Osnir Estevam" w:date="2016-06-26T10:37:00Z">
        <w:r w:rsidRPr="00A06370">
          <w:rPr>
            <w:b/>
            <w:rPrChange w:id="2681" w:author="Osnir Estevam" w:date="2016-06-26T10:38:00Z">
              <w:rPr/>
            </w:rPrChange>
          </w:rPr>
          <w:t>. Este documento especifica adicional HyperText Transfer Protocol (HTTP) códigos de status para uma variedade de situações comuns.</w:t>
        </w:r>
      </w:ins>
      <w:r w:rsidR="00E4285E" w:rsidRPr="00E4285E">
        <w:t xml:space="preserve">                                                        </w:t>
      </w:r>
      <w:ins w:id="2682" w:author="Osnir Estevam" w:date="2016-06-26T10:38:00Z">
        <w:r>
          <w:t xml:space="preserve">Disponível em: </w:t>
        </w:r>
      </w:ins>
      <w:del w:id="2683" w:author="Osnir Estevam" w:date="2016-06-26T10:38:00Z">
        <w:r w:rsidR="00E4285E" w:rsidRPr="00E4285E" w:rsidDel="00A06370">
          <w:delText xml:space="preserve">Título:  Additional HTTP Status Codes   </w:delText>
        </w:r>
      </w:del>
    </w:p>
    <w:p w14:paraId="114959DD" w14:textId="3E2F9FC5" w:rsidR="00E4285E" w:rsidRPr="00E4285E" w:rsidDel="00A06370" w:rsidRDefault="00E4285E">
      <w:pPr>
        <w:rPr>
          <w:del w:id="2684" w:author="Osnir Estevam" w:date="2016-06-26T10:39:00Z"/>
        </w:rPr>
        <w:pPrChange w:id="2685" w:author="Osnir Estevam" w:date="2016-06-26T11:48:00Z">
          <w:pPr>
            <w:jc w:val="left"/>
          </w:pPr>
        </w:pPrChange>
      </w:pPr>
      <w:del w:id="2686" w:author="Osnir Estevam" w:date="2016-06-26T10:38:00Z">
        <w:r w:rsidRPr="00E4285E" w:rsidDel="00A06370">
          <w:delText>Link:</w:delText>
        </w:r>
      </w:del>
      <w:ins w:id="2687" w:author="Osnir Estevam" w:date="2016-06-26T10:38:00Z">
        <w:r w:rsidR="00A06370">
          <w:t>&lt;</w:t>
        </w:r>
      </w:ins>
      <w:del w:id="2688" w:author="Osnir Estevam" w:date="2016-06-26T10:38:00Z">
        <w:r w:rsidRPr="00E4285E" w:rsidDel="00A06370">
          <w:delText xml:space="preserve"> </w:delText>
        </w:r>
      </w:del>
      <w:r w:rsidRPr="00E4285E">
        <w:t>https://tools.ietf.org/html/rfc6585</w:t>
      </w:r>
      <w:ins w:id="2689" w:author="Osnir Estevam" w:date="2016-06-26T10:39:00Z">
        <w:r w:rsidR="00A06370">
          <w:t xml:space="preserve">&gt;. </w:t>
        </w:r>
      </w:ins>
    </w:p>
    <w:p w14:paraId="2CE51BBF" w14:textId="109F17E9" w:rsidR="00A504A7" w:rsidRPr="00F0523D" w:rsidRDefault="00A504A7">
      <w:pPr>
        <w:pPrChange w:id="2690"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2691" w:author="Osnir Estevam" w:date="2016-06-26T11:01:00Z">
        <w:r w:rsidR="00361835">
          <w:rPr>
            <w:color w:val="auto"/>
          </w:rPr>
          <w:t>.</w:t>
        </w:r>
      </w:ins>
      <w:r>
        <w:rPr>
          <w:color w:val="auto"/>
        </w:rPr>
        <w:t xml:space="preserve"> </w:t>
      </w:r>
      <w:ins w:id="2692" w:author="Osnir Estevam" w:date="2016-06-26T11:01:00Z">
        <w:r w:rsidR="00361835">
          <w:rPr>
            <w:color w:val="auto"/>
          </w:rPr>
          <w:t>20</w:t>
        </w:r>
      </w:ins>
      <w:r>
        <w:rPr>
          <w:color w:val="auto"/>
        </w:rPr>
        <w:t>16</w:t>
      </w:r>
      <w:ins w:id="2693" w:author="Osnir Estevam" w:date="2016-06-26T11:01:00Z">
        <w:r w:rsidR="00361835">
          <w:rPr>
            <w:color w:val="auto"/>
          </w:rPr>
          <w:t>.</w:t>
        </w:r>
      </w:ins>
    </w:p>
    <w:p w14:paraId="2E370F0E" w14:textId="614406E7" w:rsidR="00E4285E" w:rsidDel="000F5D40" w:rsidRDefault="00E4285E">
      <w:pPr>
        <w:spacing w:after="240"/>
        <w:rPr>
          <w:del w:id="2694" w:author="Osnir Estevam" w:date="2016-06-26T12:53:00Z"/>
          <w:rFonts w:ascii="Times New Roman" w:hAnsi="Times New Roman" w:cs="Times New Roman"/>
          <w:b/>
        </w:rPr>
        <w:pPrChange w:id="2695" w:author="Osnir Estevam" w:date="2016-06-26T11:48:00Z">
          <w:pPr>
            <w:spacing w:after="240"/>
            <w:jc w:val="left"/>
          </w:pPr>
        </w:pPrChange>
      </w:pPr>
    </w:p>
    <w:p w14:paraId="56259A30" w14:textId="77777777" w:rsidR="000F5D40" w:rsidRDefault="000F5D40">
      <w:pPr>
        <w:rPr>
          <w:ins w:id="2696" w:author="Osnir Estevam" w:date="2016-06-26T12:53:00Z"/>
        </w:rPr>
        <w:pPrChange w:id="2697" w:author="Osnir Estevam" w:date="2016-06-26T11:48:00Z">
          <w:pPr>
            <w:jc w:val="left"/>
          </w:pPr>
        </w:pPrChange>
      </w:pPr>
    </w:p>
    <w:p w14:paraId="44F37326" w14:textId="14F6ABB2" w:rsidR="00214723" w:rsidDel="00C5447C" w:rsidRDefault="00300942">
      <w:pPr>
        <w:rPr>
          <w:del w:id="2698" w:author="Osnir Estevam" w:date="2016-06-26T10:47:00Z"/>
        </w:rPr>
        <w:pPrChange w:id="2699" w:author="Osnir Estevam" w:date="2016-06-26T11:48:00Z">
          <w:pPr>
            <w:jc w:val="left"/>
          </w:pPr>
        </w:pPrChange>
      </w:pPr>
      <w:ins w:id="2700" w:author="Osnir Estevam" w:date="2016-06-26T10:44:00Z">
        <w:r w:rsidRPr="00300942">
          <w:t>OPENAPI SPECIFICATION</w:t>
        </w:r>
        <w:r>
          <w:t xml:space="preserve">. </w:t>
        </w:r>
      </w:ins>
      <w:del w:id="2701" w:author="Osnir Estevam" w:date="2016-06-26T10:45:00Z">
        <w:r w:rsidR="00214723" w:rsidRPr="00C5447C" w:rsidDel="00C5447C">
          <w:rPr>
            <w:b/>
            <w:rPrChange w:id="2702" w:author="Osnir Estevam" w:date="2016-06-26T10:47:00Z">
              <w:rPr/>
            </w:rPrChange>
          </w:rPr>
          <w:delText xml:space="preserve">Especificação Técnica plataforma Swagger </w:delText>
        </w:r>
      </w:del>
      <w:ins w:id="2703" w:author="Osnir Estevam" w:date="2016-06-26T10:45:00Z">
        <w:r w:rsidR="00C5447C" w:rsidRPr="00C5447C">
          <w:rPr>
            <w:b/>
            <w:color w:val="222222"/>
            <w:lang w:val="pt-PT"/>
            <w:rPrChange w:id="2704" w:author="Osnir Estevam" w:date="2016-06-26T10:47:00Z">
              <w:rPr>
                <w:color w:val="222222"/>
                <w:lang w:val="pt-PT"/>
              </w:rPr>
            </w:rPrChange>
          </w:rPr>
          <w:t xml:space="preserve">A especificação Swagger define um conjunto de arquivos necessários para descrever </w:t>
        </w:r>
      </w:ins>
      <w:ins w:id="2705" w:author="Osnir Estevam" w:date="2016-06-26T10:47:00Z">
        <w:r w:rsidR="00C5447C">
          <w:rPr>
            <w:b/>
            <w:color w:val="222222"/>
            <w:lang w:val="pt-PT"/>
          </w:rPr>
          <w:t>(</w:t>
        </w:r>
      </w:ins>
      <w:ins w:id="2706" w:author="Osnir Estevam" w:date="2016-06-26T10:45:00Z">
        <w:r w:rsidR="00C5447C" w:rsidRPr="00C5447C">
          <w:rPr>
            <w:b/>
            <w:color w:val="222222"/>
            <w:lang w:val="pt-PT"/>
            <w:rPrChange w:id="2707" w:author="Osnir Estevam" w:date="2016-06-26T10:47:00Z">
              <w:rPr>
                <w:color w:val="222222"/>
                <w:lang w:val="pt-PT"/>
              </w:rPr>
            </w:rPrChange>
          </w:rPr>
          <w:t>API</w:t>
        </w:r>
      </w:ins>
      <w:ins w:id="2708" w:author="Osnir Estevam" w:date="2016-06-26T10:47:00Z">
        <w:r w:rsidR="00C5447C">
          <w:rPr>
            <w:b/>
            <w:color w:val="222222"/>
            <w:lang w:val="pt-PT"/>
          </w:rPr>
          <w:t>)</w:t>
        </w:r>
      </w:ins>
      <w:ins w:id="2709" w:author="Osnir Estevam" w:date="2016-06-26T10:45:00Z">
        <w:r w:rsidR="00C5447C" w:rsidRPr="00C5447C">
          <w:rPr>
            <w:b/>
            <w:color w:val="222222"/>
            <w:lang w:val="pt-PT"/>
            <w:rPrChange w:id="2710" w:author="Osnir Estevam" w:date="2016-06-26T10:47:00Z">
              <w:rPr>
                <w:color w:val="222222"/>
                <w:lang w:val="pt-PT"/>
              </w:rPr>
            </w:rPrChange>
          </w:rPr>
          <w:t>.</w:t>
        </w:r>
      </w:ins>
      <w:ins w:id="2711" w:author="Osnir Estevam" w:date="2016-06-26T10:47:00Z">
        <w:r w:rsidR="00C5447C">
          <w:rPr>
            <w:b/>
            <w:color w:val="222222"/>
            <w:lang w:val="pt-PT"/>
          </w:rPr>
          <w:t xml:space="preserve"> </w:t>
        </w:r>
        <w:r w:rsidR="00C5447C">
          <w:rPr>
            <w:color w:val="222222"/>
            <w:lang w:val="pt-PT"/>
          </w:rPr>
          <w:t xml:space="preserve">Disponível em: </w:t>
        </w:r>
      </w:ins>
    </w:p>
    <w:p w14:paraId="5B83466B" w14:textId="4CAA06B2" w:rsidR="00214723" w:rsidRPr="00C5447C" w:rsidDel="00C5447C" w:rsidRDefault="00214723">
      <w:pPr>
        <w:rPr>
          <w:del w:id="2712" w:author="Osnir Estevam" w:date="2016-06-26T10:48:00Z"/>
        </w:rPr>
        <w:pPrChange w:id="2713" w:author="Osnir Estevam" w:date="2016-06-26T11:48:00Z">
          <w:pPr>
            <w:jc w:val="left"/>
          </w:pPr>
        </w:pPrChange>
      </w:pPr>
      <w:del w:id="2714" w:author="Osnir Estevam" w:date="2016-06-26T10:47:00Z">
        <w:r w:rsidRPr="00214723" w:rsidDel="00C5447C">
          <w:delText>Lin</w:delText>
        </w:r>
      </w:del>
      <w:del w:id="2715" w:author="Osnir Estevam" w:date="2016-06-26T10:48:00Z">
        <w:r w:rsidRPr="00214723" w:rsidDel="00C5447C">
          <w:delText>k:</w:delText>
        </w:r>
        <w:r w:rsidDel="00C5447C">
          <w:delText xml:space="preserve"> </w:delText>
        </w:r>
      </w:del>
      <w:ins w:id="2716" w:author="Osnir Estevam" w:date="2016-06-26T10:48:00Z">
        <w:r w:rsidR="00C5447C">
          <w:t>&lt;</w:t>
        </w:r>
      </w:ins>
      <w:r w:rsidRPr="00214723">
        <w:t>http://swagger.io/specification/</w:t>
      </w:r>
      <w:ins w:id="2717" w:author="Osnir Estevam" w:date="2016-06-26T10:48:00Z">
        <w:r w:rsidR="00C5447C">
          <w:t xml:space="preserve">&gt;. </w:t>
        </w:r>
      </w:ins>
    </w:p>
    <w:p w14:paraId="6C663950" w14:textId="1DADB1A4" w:rsidR="00A504A7" w:rsidRPr="00753065" w:rsidRDefault="00A504A7">
      <w:pPr>
        <w:rPr>
          <w:lang w:val="en-US"/>
          <w:rPrChange w:id="2718" w:author="Osnir Estevam" w:date="2016-06-25T18:35:00Z">
            <w:rPr/>
          </w:rPrChange>
        </w:rPr>
        <w:pPrChange w:id="2719" w:author="Osnir Estevam" w:date="2016-06-26T11:48:00Z">
          <w:pPr>
            <w:jc w:val="left"/>
          </w:pPr>
        </w:pPrChange>
      </w:pPr>
      <w:r w:rsidRPr="00C5447C">
        <w:rPr>
          <w:color w:val="auto"/>
          <w:highlight w:val="white"/>
        </w:rPr>
        <w:t>Acess</w:t>
      </w:r>
      <w:ins w:id="2720" w:author="Osnir Estevam" w:date="2016-06-26T10:48:00Z">
        <w:r w:rsidR="00C5447C" w:rsidRPr="00C5447C">
          <w:rPr>
            <w:color w:val="auto"/>
            <w:highlight w:val="white"/>
            <w:rPrChange w:id="2721" w:author="Osnir Estevam" w:date="2016-06-26T10:48:00Z">
              <w:rPr>
                <w:color w:val="auto"/>
                <w:highlight w:val="white"/>
                <w:lang w:val="en-US"/>
              </w:rPr>
            </w:rPrChange>
          </w:rPr>
          <w:t>ado</w:t>
        </w:r>
      </w:ins>
      <w:del w:id="2722" w:author="Osnir Estevam" w:date="2016-06-26T10:48:00Z">
        <w:r w:rsidRPr="00C5447C" w:rsidDel="00C5447C">
          <w:rPr>
            <w:color w:val="auto"/>
            <w:highlight w:val="white"/>
          </w:rPr>
          <w:delText>o</w:delText>
        </w:r>
      </w:del>
      <w:r w:rsidRPr="00753065">
        <w:rPr>
          <w:color w:val="auto"/>
          <w:highlight w:val="white"/>
          <w:lang w:val="en-US"/>
          <w:rPrChange w:id="2723" w:author="Osnir Estevam" w:date="2016-06-25T18:35:00Z">
            <w:rPr>
              <w:color w:val="auto"/>
              <w:highlight w:val="white"/>
            </w:rPr>
          </w:rPrChange>
        </w:rPr>
        <w:t xml:space="preserve"> em: </w:t>
      </w:r>
      <w:r w:rsidRPr="00753065">
        <w:rPr>
          <w:color w:val="auto"/>
          <w:lang w:val="en-US"/>
          <w:rPrChange w:id="2724" w:author="Osnir Estevam" w:date="2016-06-25T18:35:00Z">
            <w:rPr>
              <w:color w:val="auto"/>
            </w:rPr>
          </w:rPrChange>
        </w:rPr>
        <w:t xml:space="preserve">29 </w:t>
      </w:r>
      <w:r w:rsidR="00361835" w:rsidRPr="00753065">
        <w:rPr>
          <w:color w:val="auto"/>
          <w:lang w:val="en-US"/>
        </w:rPr>
        <w:t>mar</w:t>
      </w:r>
      <w:ins w:id="2725" w:author="Osnir Estevam" w:date="2016-06-26T11:01:00Z">
        <w:r w:rsidR="00361835">
          <w:rPr>
            <w:color w:val="auto"/>
            <w:lang w:val="en-US"/>
          </w:rPr>
          <w:t>.</w:t>
        </w:r>
      </w:ins>
      <w:r w:rsidRPr="00753065">
        <w:rPr>
          <w:color w:val="auto"/>
          <w:lang w:val="en-US"/>
          <w:rPrChange w:id="2726" w:author="Osnir Estevam" w:date="2016-06-25T18:35:00Z">
            <w:rPr>
              <w:color w:val="auto"/>
            </w:rPr>
          </w:rPrChange>
        </w:rPr>
        <w:t xml:space="preserve"> </w:t>
      </w:r>
      <w:ins w:id="2727" w:author="Osnir Estevam" w:date="2016-06-26T11:01:00Z">
        <w:r w:rsidR="00361835">
          <w:rPr>
            <w:color w:val="auto"/>
            <w:lang w:val="en-US"/>
          </w:rPr>
          <w:t>20</w:t>
        </w:r>
      </w:ins>
      <w:r w:rsidRPr="00753065">
        <w:rPr>
          <w:color w:val="auto"/>
          <w:lang w:val="en-US"/>
          <w:rPrChange w:id="2728" w:author="Osnir Estevam" w:date="2016-06-25T18:35:00Z">
            <w:rPr>
              <w:color w:val="auto"/>
            </w:rPr>
          </w:rPrChange>
        </w:rPr>
        <w:t>16</w:t>
      </w:r>
      <w:ins w:id="2729" w:author="Osnir Estevam" w:date="2016-06-26T11:01:00Z">
        <w:r w:rsidR="00361835">
          <w:rPr>
            <w:color w:val="auto"/>
            <w:lang w:val="en-US"/>
          </w:rPr>
          <w:t>.</w:t>
        </w:r>
      </w:ins>
    </w:p>
    <w:p w14:paraId="59C7D09F" w14:textId="5EB35DA1" w:rsidR="00143B0C" w:rsidRPr="00753065" w:rsidDel="00B97721" w:rsidRDefault="00143B0C">
      <w:pPr>
        <w:rPr>
          <w:del w:id="2730" w:author="Osnir Estevam" w:date="2016-06-26T12:52:00Z"/>
          <w:rFonts w:ascii="Times New Roman" w:hAnsi="Times New Roman" w:cs="Times New Roman"/>
          <w:b/>
          <w:lang w:val="en-US"/>
          <w:rPrChange w:id="2731" w:author="Osnir Estevam" w:date="2016-06-25T18:35:00Z">
            <w:rPr>
              <w:del w:id="2732" w:author="Osnir Estevam" w:date="2016-06-26T12:52:00Z"/>
              <w:rFonts w:ascii="Times New Roman" w:hAnsi="Times New Roman" w:cs="Times New Roman"/>
              <w:b/>
            </w:rPr>
          </w:rPrChange>
        </w:rPr>
        <w:pPrChange w:id="2733" w:author="Osnir Estevam" w:date="2016-06-26T11:48:00Z">
          <w:pPr>
            <w:jc w:val="left"/>
          </w:pPr>
        </w:pPrChange>
      </w:pPr>
    </w:p>
    <w:p w14:paraId="728187F9" w14:textId="221BCD98" w:rsidR="00107612" w:rsidRPr="00753065" w:rsidDel="00B97721" w:rsidRDefault="00107612">
      <w:pPr>
        <w:spacing w:after="240"/>
        <w:rPr>
          <w:del w:id="2734" w:author="Osnir Estevam" w:date="2016-06-26T12:52:00Z"/>
          <w:rFonts w:ascii="Times New Roman" w:hAnsi="Times New Roman" w:cs="Times New Roman"/>
          <w:b/>
          <w:lang w:val="en-US"/>
          <w:rPrChange w:id="2735" w:author="Osnir Estevam" w:date="2016-06-25T18:35:00Z">
            <w:rPr>
              <w:del w:id="2736" w:author="Osnir Estevam" w:date="2016-06-26T12:52:00Z"/>
              <w:rFonts w:ascii="Times New Roman" w:hAnsi="Times New Roman" w:cs="Times New Roman"/>
              <w:b/>
            </w:rPr>
          </w:rPrChange>
        </w:rPr>
        <w:pPrChange w:id="2737" w:author="Osnir Estevam" w:date="2016-06-26T11:48:00Z">
          <w:pPr>
            <w:spacing w:after="240"/>
            <w:jc w:val="left"/>
          </w:pPr>
        </w:pPrChange>
      </w:pPr>
      <w:del w:id="2738" w:author="Osnir Estevam" w:date="2016-06-26T12:52:00Z">
        <w:r w:rsidRPr="00753065" w:rsidDel="00B97721">
          <w:rPr>
            <w:rFonts w:ascii="Times New Roman" w:hAnsi="Times New Roman" w:cs="Times New Roman"/>
            <w:b/>
            <w:lang w:val="en-US"/>
            <w:rPrChange w:id="2739" w:author="Osnir Estevam" w:date="2016-06-25T18:35:00Z">
              <w:rPr>
                <w:rFonts w:ascii="Times New Roman" w:hAnsi="Times New Roman" w:cs="Times New Roman"/>
                <w:b/>
              </w:rPr>
            </w:rPrChange>
          </w:rPr>
          <w:delText>Dissertações</w:delText>
        </w:r>
      </w:del>
    </w:p>
    <w:p w14:paraId="50ABB5B1" w14:textId="77777777" w:rsidR="00A85348" w:rsidRDefault="00A85348">
      <w:pPr>
        <w:rPr>
          <w:ins w:id="2740" w:author="Osnir Estevam" w:date="2016-06-26T12:47:00Z"/>
          <w:lang w:val="en-US"/>
        </w:rPr>
        <w:pPrChange w:id="2741" w:author="Osnir Estevam" w:date="2016-06-26T11:48:00Z">
          <w:pPr>
            <w:jc w:val="left"/>
          </w:pPr>
        </w:pPrChange>
      </w:pPr>
    </w:p>
    <w:p w14:paraId="41CCDE13" w14:textId="00EE89BC" w:rsidR="004D1DEE" w:rsidRPr="00753065" w:rsidDel="00A85348" w:rsidRDefault="004D1DEE">
      <w:pPr>
        <w:rPr>
          <w:del w:id="2742" w:author="Osnir Estevam" w:date="2016-06-26T12:49:00Z"/>
          <w:lang w:val="en-US"/>
          <w:rPrChange w:id="2743" w:author="Osnir Estevam" w:date="2016-06-25T18:35:00Z">
            <w:rPr>
              <w:del w:id="2744" w:author="Osnir Estevam" w:date="2016-06-26T12:49:00Z"/>
            </w:rPr>
          </w:rPrChange>
        </w:rPr>
        <w:pPrChange w:id="2745" w:author="Osnir Estevam" w:date="2016-06-26T11:48:00Z">
          <w:pPr>
            <w:jc w:val="left"/>
          </w:pPr>
        </w:pPrChange>
      </w:pPr>
      <w:del w:id="2746" w:author="Osnir Estevam" w:date="2016-06-26T12:49:00Z">
        <w:r w:rsidRPr="00753065" w:rsidDel="00A85348">
          <w:rPr>
            <w:lang w:val="en-US"/>
            <w:rPrChange w:id="2747" w:author="Osnir Estevam" w:date="2016-06-25T18:35:00Z">
              <w:rPr/>
            </w:rPrChange>
          </w:rPr>
          <w:delText>Tema: Architectural Styles and the Design of Network-based Software Architectures Capítulo: 05 (Representational State Transfer (REST)</w:delText>
        </w:r>
      </w:del>
    </w:p>
    <w:p w14:paraId="36E82C20" w14:textId="145036DA" w:rsidR="007A437A" w:rsidDel="00A85348" w:rsidRDefault="007A437A">
      <w:pPr>
        <w:rPr>
          <w:del w:id="2748" w:author="Osnir Estevam" w:date="2016-06-26T12:49:00Z"/>
        </w:rPr>
        <w:pPrChange w:id="2749" w:author="Osnir Estevam" w:date="2016-06-26T11:48:00Z">
          <w:pPr>
            <w:jc w:val="left"/>
          </w:pPr>
        </w:pPrChange>
      </w:pPr>
      <w:del w:id="2750" w:author="Osnir Estevam" w:date="2016-06-26T12:49:00Z">
        <w:r w:rsidRPr="007A437A" w:rsidDel="00A85348">
          <w:delText>Autor: Roy Thomas Fielding</w:delText>
        </w:r>
      </w:del>
    </w:p>
    <w:p w14:paraId="17B9C672" w14:textId="0E022E9E" w:rsidR="00A85348" w:rsidRPr="00A85348" w:rsidRDefault="007A437A">
      <w:pPr>
        <w:pPrChange w:id="2751" w:author="Osnir Estevam" w:date="2016-06-26T11:48:00Z">
          <w:pPr>
            <w:jc w:val="left"/>
          </w:pPr>
        </w:pPrChange>
      </w:pPr>
      <w:del w:id="2752" w:author="Osnir Estevam" w:date="2016-06-26T12:49:00Z">
        <w:r w:rsidRPr="00B11730" w:rsidDel="00A85348">
          <w:rPr>
            <w:lang w:val="en-US"/>
            <w:rPrChange w:id="2753" w:author="William" w:date="2016-06-26T18:09:00Z">
              <w:rPr/>
            </w:rPrChange>
          </w:rPr>
          <w:delText>Ano de Publicação: 2000</w:delText>
        </w:r>
      </w:del>
      <w:ins w:id="2754" w:author="Osnir Estevam" w:date="2016-06-26T12:47:00Z">
        <w:r w:rsidR="00A85348" w:rsidRPr="00B11730">
          <w:rPr>
            <w:lang w:val="en-US"/>
            <w:rPrChange w:id="2755" w:author="William" w:date="2016-06-26T18:09:00Z">
              <w:rPr/>
            </w:rPrChange>
          </w:rPr>
          <w:t xml:space="preserve">Fielding, R. T. </w:t>
        </w:r>
      </w:ins>
      <w:ins w:id="2756" w:author="Osnir Estevam" w:date="2016-06-26T12:48:00Z">
        <w:r w:rsidR="00A85348" w:rsidRPr="00A85348">
          <w:rPr>
            <w:b/>
            <w:lang w:val="en-US"/>
            <w:rPrChange w:id="2757" w:author="Osnir Estevam" w:date="2016-06-26T12:48:00Z">
              <w:rPr>
                <w:lang w:val="en-US"/>
              </w:rPr>
            </w:rPrChange>
          </w:rPr>
          <w:t>Architectural Styles and the Design of Network-based Software Architectures.</w:t>
        </w:r>
        <w:r w:rsidR="00A85348">
          <w:rPr>
            <w:b/>
            <w:lang w:val="en-US"/>
          </w:rPr>
          <w:t xml:space="preserve"> </w:t>
        </w:r>
      </w:ins>
      <w:ins w:id="2758" w:author="Osnir Estevam" w:date="2016-06-26T12:51:00Z">
        <w:r w:rsidR="00A85348" w:rsidRPr="00B11730">
          <w:rPr>
            <w:rPrChange w:id="2759" w:author="William" w:date="2016-06-26T18:09:00Z">
              <w:rPr>
                <w:lang w:val="en-US"/>
              </w:rPr>
            </w:rPrChange>
          </w:rPr>
          <w:t>California</w:t>
        </w:r>
      </w:ins>
      <w:ins w:id="2760" w:author="Osnir Estevam" w:date="2016-06-26T12:48:00Z">
        <w:r w:rsidR="00A85348" w:rsidRPr="00B11730">
          <w:rPr>
            <w:rPrChange w:id="2761" w:author="William" w:date="2016-06-26T18:09:00Z">
              <w:rPr>
                <w:lang w:val="en-US"/>
              </w:rPr>
            </w:rPrChange>
          </w:rPr>
          <w:t xml:space="preserve">: </w:t>
        </w:r>
      </w:ins>
      <w:ins w:id="2762" w:author="Osnir Estevam" w:date="2016-06-26T12:51:00Z">
        <w:r w:rsidR="00A85348" w:rsidRPr="00B11730">
          <w:rPr>
            <w:rPrChange w:id="2763" w:author="William" w:date="2016-06-26T18:09:00Z">
              <w:rPr>
                <w:lang w:val="en-US"/>
              </w:rPr>
            </w:rPrChange>
          </w:rPr>
          <w:t>University of California, Irvine</w:t>
        </w:r>
      </w:ins>
      <w:ins w:id="2764" w:author="Osnir Estevam" w:date="2016-06-26T12:48:00Z">
        <w:r w:rsidR="00A85348" w:rsidRPr="00B11730">
          <w:rPr>
            <w:rPrChange w:id="2765" w:author="William" w:date="2016-06-26T18:09:00Z">
              <w:rPr>
                <w:lang w:val="en-US"/>
              </w:rPr>
            </w:rPrChange>
          </w:rPr>
          <w:t>,</w:t>
        </w:r>
      </w:ins>
      <w:ins w:id="2766" w:author="Osnir Estevam" w:date="2016-06-26T12:49:00Z">
        <w:r w:rsidR="00A85348" w:rsidRPr="00B11730">
          <w:rPr>
            <w:rPrChange w:id="2767" w:author="William" w:date="2016-06-26T18:09:00Z">
              <w:rPr>
                <w:lang w:val="en-US"/>
              </w:rPr>
            </w:rPrChange>
          </w:rPr>
          <w:t xml:space="preserve"> 2000.</w:t>
        </w:r>
      </w:ins>
    </w:p>
    <w:p w14:paraId="2E157B47" w14:textId="3994607D" w:rsidR="00107612" w:rsidRDefault="00107612">
      <w:pPr>
        <w:spacing w:after="240"/>
        <w:rPr>
          <w:rFonts w:ascii="Times New Roman" w:hAnsi="Times New Roman" w:cs="Times New Roman"/>
          <w:b/>
        </w:rPr>
        <w:pPrChange w:id="2768" w:author="Osnir Estevam" w:date="2016-06-26T11:48:00Z">
          <w:pPr>
            <w:spacing w:after="240"/>
            <w:jc w:val="left"/>
          </w:pPr>
        </w:pPrChange>
      </w:pPr>
      <w:del w:id="2769" w:author="Osnir Estevam" w:date="2016-06-26T12:49:00Z">
        <w:r w:rsidRPr="00107612" w:rsidDel="00A85348">
          <w:rPr>
            <w:rFonts w:ascii="Times New Roman" w:hAnsi="Times New Roman" w:cs="Times New Roman"/>
            <w:b/>
          </w:rPr>
          <w:delText>Livros</w:delText>
        </w:r>
      </w:del>
    </w:p>
    <w:p w14:paraId="716206ED" w14:textId="0B12029A" w:rsidR="00347D69" w:rsidRDefault="00347D69">
      <w:pPr>
        <w:rPr>
          <w:ins w:id="2770" w:author="Osnir Estevam" w:date="2016-06-26T11:25:00Z"/>
        </w:rPr>
        <w:pPrChange w:id="2771" w:author="Osnir Estevam" w:date="2016-06-26T11:48:00Z">
          <w:pPr>
            <w:jc w:val="left"/>
          </w:pPr>
        </w:pPrChange>
      </w:pPr>
      <w:ins w:id="2772" w:author="Osnir Estevam" w:date="2016-06-26T11:25:00Z">
        <w:r w:rsidRPr="00F24CB1">
          <w:lastRenderedPageBreak/>
          <w:t>T. A. Guedes</w:t>
        </w:r>
      </w:ins>
      <w:ins w:id="2773" w:author="Osnir Estevam" w:date="2016-06-26T11:26:00Z">
        <w:r>
          <w:t xml:space="preserve">, </w:t>
        </w:r>
        <w:r w:rsidRPr="00F24CB1">
          <w:t>Gilleanes</w:t>
        </w:r>
        <w:r>
          <w:t xml:space="preserve">. </w:t>
        </w:r>
        <w:r w:rsidRPr="00347D69">
          <w:rPr>
            <w:b/>
            <w:rPrChange w:id="2774" w:author="Osnir Estevam" w:date="2016-06-26T11:28:00Z">
              <w:rPr/>
            </w:rPrChange>
          </w:rPr>
          <w:t>UML Uma Abordagem Prática.</w:t>
        </w:r>
      </w:ins>
      <w:ins w:id="2775" w:author="Osnir Estevam" w:date="2016-06-26T12:09:00Z">
        <w:r w:rsidR="00B308E9">
          <w:rPr>
            <w:b/>
          </w:rPr>
          <w:t xml:space="preserve"> </w:t>
        </w:r>
      </w:ins>
      <w:ins w:id="2776" w:author="Osnir Estevam" w:date="2016-06-26T13:00:00Z">
        <w:r w:rsidR="006F053A">
          <w:t xml:space="preserve">São </w:t>
        </w:r>
      </w:ins>
      <w:ins w:id="2777" w:author="Osnir Estevam" w:date="2016-06-26T13:01:00Z">
        <w:r w:rsidR="006F053A">
          <w:t>Paulo</w:t>
        </w:r>
      </w:ins>
      <w:ins w:id="2778" w:author="Osnir Estevam" w:date="2016-06-26T12:10:00Z">
        <w:r w:rsidR="00B308E9" w:rsidRPr="00B308E9">
          <w:rPr>
            <w:rPrChange w:id="2779" w:author="Osnir Estevam" w:date="2016-06-26T12:10:00Z">
              <w:rPr>
                <w:b/>
              </w:rPr>
            </w:rPrChange>
          </w:rPr>
          <w:t>:</w:t>
        </w:r>
      </w:ins>
      <w:ins w:id="2780" w:author="Osnir Estevam" w:date="2016-06-26T11:26:00Z">
        <w:r>
          <w:t xml:space="preserve"> </w:t>
        </w:r>
      </w:ins>
      <w:ins w:id="2781" w:author="Osnir Estevam" w:date="2016-06-26T11:27:00Z">
        <w:r>
          <w:t>Novatec, 2ª Ed 2011</w:t>
        </w:r>
      </w:ins>
      <w:ins w:id="2782" w:author="Osnir Estevam" w:date="2016-06-26T11:28:00Z">
        <w:r>
          <w:t>.</w:t>
        </w:r>
      </w:ins>
    </w:p>
    <w:p w14:paraId="42D61A69" w14:textId="77777777" w:rsidR="005520D6" w:rsidRDefault="005520D6">
      <w:pPr>
        <w:rPr>
          <w:ins w:id="2783" w:author="Osnir Estevam" w:date="2016-06-26T11:31:00Z"/>
        </w:rPr>
        <w:pPrChange w:id="2784" w:author="Osnir Estevam" w:date="2016-06-26T11:48:00Z">
          <w:pPr>
            <w:jc w:val="left"/>
          </w:pPr>
        </w:pPrChange>
      </w:pPr>
    </w:p>
    <w:p w14:paraId="688D5AFE" w14:textId="545E3D33" w:rsidR="00F24CB1" w:rsidDel="00347D69" w:rsidRDefault="005520D6">
      <w:pPr>
        <w:rPr>
          <w:del w:id="2785" w:author="Osnir Estevam" w:date="2016-06-26T11:28:00Z"/>
        </w:rPr>
        <w:pPrChange w:id="2786" w:author="Osnir Estevam" w:date="2016-06-26T11:48:00Z">
          <w:pPr>
            <w:jc w:val="left"/>
          </w:pPr>
        </w:pPrChange>
      </w:pPr>
      <w:ins w:id="2787" w:author="Osnir Estevam" w:date="2016-06-26T11:35:00Z">
        <w:r w:rsidRPr="00EC22D9">
          <w:t>Saudate</w:t>
        </w:r>
        <w:r>
          <w:t>, A.</w:t>
        </w:r>
      </w:ins>
      <w:ins w:id="2788" w:author="Osnir Estevam" w:date="2016-06-26T11:36:00Z">
        <w:r>
          <w:t xml:space="preserve"> </w:t>
        </w:r>
        <w:r w:rsidRPr="005520D6">
          <w:rPr>
            <w:b/>
            <w:rPrChange w:id="2789" w:author="Osnir Estevam" w:date="2016-06-26T11:39:00Z">
              <w:rPr/>
            </w:rPrChange>
          </w:rPr>
          <w:t>SOA aplicado Integrando com WebServices e além.</w:t>
        </w:r>
        <w:r>
          <w:t xml:space="preserve"> </w:t>
        </w:r>
      </w:ins>
      <w:ins w:id="2790" w:author="Osnir Estevam" w:date="2016-06-26T13:02:00Z">
        <w:r w:rsidR="006F053A">
          <w:t>São Paulo</w:t>
        </w:r>
      </w:ins>
      <w:ins w:id="2791" w:author="Osnir Estevam" w:date="2016-06-26T12:10:00Z">
        <w:r w:rsidR="00B308E9" w:rsidRPr="004366EA">
          <w:t>:</w:t>
        </w:r>
        <w:r w:rsidR="00B308E9">
          <w:t xml:space="preserve"> </w:t>
        </w:r>
      </w:ins>
      <w:ins w:id="2792" w:author="Osnir Estevam" w:date="2016-06-26T11:38:00Z">
        <w:r>
          <w:t>Casa do C</w:t>
        </w:r>
      </w:ins>
      <w:ins w:id="2793" w:author="Osnir Estevam" w:date="2016-06-26T11:39:00Z">
        <w:r>
          <w:t>ódigo,</w:t>
        </w:r>
      </w:ins>
      <w:ins w:id="2794" w:author="Osnir Estevam" w:date="2016-06-26T11:35:00Z">
        <w:r>
          <w:t xml:space="preserve"> </w:t>
        </w:r>
      </w:ins>
      <w:ins w:id="2795" w:author="Osnir Estevam" w:date="2016-06-26T11:36:00Z">
        <w:r>
          <w:t>2012.</w:t>
        </w:r>
      </w:ins>
      <w:ins w:id="2796" w:author="Osnir Estevam" w:date="2016-06-26T11:35:00Z">
        <w:r>
          <w:t xml:space="preserve"> </w:t>
        </w:r>
        <w:r w:rsidRPr="00F24CB1" w:rsidDel="00347D69">
          <w:t xml:space="preserve"> </w:t>
        </w:r>
      </w:ins>
      <w:del w:id="2797" w:author="Osnir Estevam" w:date="2016-06-26T11:28:00Z">
        <w:r w:rsidR="00F24CB1" w:rsidRPr="00F24CB1" w:rsidDel="00347D69">
          <w:delText xml:space="preserve">Título: UML Uma Abordagem Prática </w:delText>
        </w:r>
      </w:del>
    </w:p>
    <w:p w14:paraId="6BDD1B73" w14:textId="5EBA03EC" w:rsidR="00F24CB1" w:rsidRPr="00F24CB1" w:rsidDel="00347D69" w:rsidRDefault="00F24CB1">
      <w:pPr>
        <w:rPr>
          <w:del w:id="2798" w:author="Osnir Estevam" w:date="2016-06-26T11:23:00Z"/>
        </w:rPr>
        <w:pPrChange w:id="2799" w:author="Osnir Estevam" w:date="2016-06-26T11:48:00Z">
          <w:pPr>
            <w:jc w:val="left"/>
          </w:pPr>
        </w:pPrChange>
      </w:pPr>
      <w:del w:id="2800" w:author="Osnir Estevam" w:date="2016-06-26T11:23:00Z">
        <w:r w:rsidRPr="00F24CB1" w:rsidDel="00347D69">
          <w:delText>Capítulos: 03 (DIAGRAMA DE CASOS DE USO)</w:delText>
        </w:r>
        <w:r w:rsidDel="00347D69">
          <w:delText xml:space="preserve"> e 04 (DIAGRAMA DE CLASSES).</w:delText>
        </w:r>
      </w:del>
    </w:p>
    <w:p w14:paraId="72C8FA38" w14:textId="22224D15" w:rsidR="004D1DEE" w:rsidDel="00347D69" w:rsidRDefault="004D1DEE">
      <w:pPr>
        <w:rPr>
          <w:del w:id="2801" w:author="Osnir Estevam" w:date="2016-06-26T11:28:00Z"/>
        </w:rPr>
        <w:pPrChange w:id="2802" w:author="Osnir Estevam" w:date="2016-06-26T11:48:00Z">
          <w:pPr>
            <w:jc w:val="left"/>
          </w:pPr>
        </w:pPrChange>
      </w:pPr>
      <w:del w:id="2803" w:author="Osnir Estevam" w:date="2016-06-26T11:28:00Z">
        <w:r w:rsidRPr="00F24CB1" w:rsidDel="00347D69">
          <w:delText xml:space="preserve">Autor: Gilleanes T. A. Guedes </w:delText>
        </w:r>
      </w:del>
    </w:p>
    <w:p w14:paraId="1C73006B" w14:textId="19BE3F72" w:rsidR="00F24CB1" w:rsidDel="00347D69" w:rsidRDefault="004D1DEE">
      <w:pPr>
        <w:rPr>
          <w:del w:id="2804" w:author="Osnir Estevam" w:date="2016-06-26T11:28:00Z"/>
        </w:rPr>
        <w:pPrChange w:id="2805" w:author="Osnir Estevam" w:date="2016-06-26T11:48:00Z">
          <w:pPr>
            <w:jc w:val="left"/>
          </w:pPr>
        </w:pPrChange>
      </w:pPr>
      <w:del w:id="2806" w:author="Osnir Estevam" w:date="2016-06-26T11:28:00Z">
        <w:r w:rsidDel="00347D69">
          <w:delText>Ano de Publicação:</w:delText>
        </w:r>
        <w:r w:rsidR="00F86741" w:rsidDel="00347D69">
          <w:delText xml:space="preserve"> </w:delText>
        </w:r>
        <w:r w:rsidR="00F86741" w:rsidRPr="00F86741" w:rsidDel="00347D69">
          <w:delText xml:space="preserve">2ª Ed. </w:delText>
        </w:r>
        <w:r w:rsidR="00EC22D9" w:rsidDel="00347D69">
          <w:delText>–</w:delText>
        </w:r>
        <w:r w:rsidR="00F86741" w:rsidRPr="00F86741" w:rsidDel="00347D69">
          <w:delText xml:space="preserve"> 2011</w:delText>
        </w:r>
      </w:del>
    </w:p>
    <w:p w14:paraId="24EBCA2E" w14:textId="7B4B3C7A" w:rsidR="00EC22D9" w:rsidRDefault="00EC22D9">
      <w:pPr>
        <w:rPr>
          <w:ins w:id="2807" w:author="Osnir Estevam" w:date="2016-06-26T11:31:00Z"/>
        </w:rPr>
        <w:pPrChange w:id="2808" w:author="Osnir Estevam" w:date="2016-06-26T11:48:00Z">
          <w:pPr>
            <w:jc w:val="left"/>
          </w:pPr>
        </w:pPrChange>
      </w:pPr>
    </w:p>
    <w:p w14:paraId="105C14FA" w14:textId="4E517E66" w:rsidR="005520D6" w:rsidRDefault="005520D6">
      <w:pPr>
        <w:rPr>
          <w:ins w:id="2809" w:author="Osnir Estevam" w:date="2016-06-26T11:40:00Z"/>
        </w:rPr>
        <w:pPrChange w:id="2810" w:author="Osnir Estevam" w:date="2016-06-26T11:48:00Z">
          <w:pPr>
            <w:jc w:val="left"/>
          </w:pPr>
        </w:pPrChange>
      </w:pPr>
    </w:p>
    <w:p w14:paraId="276AE7D9" w14:textId="0A078323" w:rsidR="001D70BC" w:rsidRPr="00B11730" w:rsidRDefault="001D70BC">
      <w:pPr>
        <w:rPr>
          <w:lang w:val="en-US"/>
          <w:rPrChange w:id="2811" w:author="William" w:date="2016-06-26T18:09:00Z">
            <w:rPr/>
          </w:rPrChange>
        </w:rPr>
        <w:pPrChange w:id="2812" w:author="Osnir Estevam" w:date="2016-06-26T11:48:00Z">
          <w:pPr>
            <w:jc w:val="left"/>
          </w:pPr>
        </w:pPrChange>
      </w:pPr>
      <w:ins w:id="2813" w:author="Osnir Estevam" w:date="2016-06-26T11:40:00Z">
        <w:r w:rsidRPr="001060AA">
          <w:t>Sanders</w:t>
        </w:r>
        <w:r>
          <w:t xml:space="preserve">, W. </w:t>
        </w:r>
        <w:r w:rsidRPr="001D70BC">
          <w:rPr>
            <w:b/>
            <w:rPrChange w:id="2814" w:author="Osnir Estevam" w:date="2016-06-26T11:40:00Z">
              <w:rPr/>
            </w:rPrChange>
          </w:rPr>
          <w:t>Padrões de Projeto em PHP.</w:t>
        </w:r>
      </w:ins>
      <w:ins w:id="2815" w:author="Osnir Estevam" w:date="2016-06-26T12:10:00Z">
        <w:r w:rsidR="00B308E9">
          <w:rPr>
            <w:b/>
          </w:rPr>
          <w:t xml:space="preserve"> </w:t>
        </w:r>
      </w:ins>
      <w:ins w:id="2816" w:author="Osnir Estevam" w:date="2016-06-26T13:00:00Z">
        <w:r w:rsidR="006F053A" w:rsidRPr="00B11730">
          <w:rPr>
            <w:lang w:val="en-US"/>
            <w:rPrChange w:id="2817" w:author="William" w:date="2016-06-26T18:09:00Z">
              <w:rPr/>
            </w:rPrChange>
          </w:rPr>
          <w:t>São Paulo</w:t>
        </w:r>
      </w:ins>
      <w:ins w:id="2818" w:author="Osnir Estevam" w:date="2016-06-26T12:10:00Z">
        <w:r w:rsidR="00B308E9" w:rsidRPr="00B11730">
          <w:rPr>
            <w:lang w:val="en-US"/>
            <w:rPrChange w:id="2819" w:author="William" w:date="2016-06-26T18:09:00Z">
              <w:rPr/>
            </w:rPrChange>
          </w:rPr>
          <w:t xml:space="preserve">: </w:t>
        </w:r>
      </w:ins>
      <w:ins w:id="2820" w:author="Osnir Estevam" w:date="2016-06-26T11:41:00Z">
        <w:r w:rsidRPr="00B11730">
          <w:rPr>
            <w:lang w:val="en-US"/>
            <w:rPrChange w:id="2821" w:author="William" w:date="2016-06-26T18:09:00Z">
              <w:rPr>
                <w:b/>
              </w:rPr>
            </w:rPrChange>
          </w:rPr>
          <w:t>Novatec,</w:t>
        </w:r>
        <w:r w:rsidRPr="00B11730">
          <w:rPr>
            <w:b/>
            <w:lang w:val="en-US"/>
            <w:rPrChange w:id="2822" w:author="William" w:date="2016-06-26T18:09:00Z">
              <w:rPr>
                <w:b/>
              </w:rPr>
            </w:rPrChange>
          </w:rPr>
          <w:t xml:space="preserve"> </w:t>
        </w:r>
      </w:ins>
      <w:ins w:id="2823" w:author="Osnir Estevam" w:date="2016-06-26T11:40:00Z">
        <w:r w:rsidRPr="00B11730">
          <w:rPr>
            <w:lang w:val="en-US"/>
            <w:rPrChange w:id="2824" w:author="William" w:date="2016-06-26T18:09:00Z">
              <w:rPr/>
            </w:rPrChange>
          </w:rPr>
          <w:t>2013.</w:t>
        </w:r>
      </w:ins>
    </w:p>
    <w:p w14:paraId="4EFF241A" w14:textId="4324FEA3" w:rsidR="00EC22D9" w:rsidRPr="00B11730" w:rsidDel="005520D6" w:rsidRDefault="00EC22D9">
      <w:pPr>
        <w:rPr>
          <w:del w:id="2825" w:author="Osnir Estevam" w:date="2016-06-26T11:36:00Z"/>
          <w:lang w:val="en-US"/>
          <w:rPrChange w:id="2826" w:author="William" w:date="2016-06-26T18:09:00Z">
            <w:rPr>
              <w:del w:id="2827" w:author="Osnir Estevam" w:date="2016-06-26T11:36:00Z"/>
            </w:rPr>
          </w:rPrChange>
        </w:rPr>
        <w:pPrChange w:id="2828" w:author="Osnir Estevam" w:date="2016-06-26T11:48:00Z">
          <w:pPr>
            <w:jc w:val="left"/>
          </w:pPr>
        </w:pPrChange>
      </w:pPr>
      <w:del w:id="2829" w:author="Osnir Estevam" w:date="2016-06-26T11:36:00Z">
        <w:r w:rsidRPr="00B11730" w:rsidDel="005520D6">
          <w:rPr>
            <w:lang w:val="en-US"/>
            <w:rPrChange w:id="2830" w:author="William" w:date="2016-06-26T18:09:00Z">
              <w:rPr/>
            </w:rPrChange>
          </w:rPr>
          <w:delText>Título: SOA aplicado Integrando com WebServices e além                                                    Autor: Alexandre Saudate</w:delText>
        </w:r>
      </w:del>
    </w:p>
    <w:p w14:paraId="2C7FA86B" w14:textId="68A92B99" w:rsidR="00EC22D9" w:rsidRPr="00B11730" w:rsidDel="001D70BC" w:rsidRDefault="00EC22D9">
      <w:pPr>
        <w:rPr>
          <w:del w:id="2831" w:author="Osnir Estevam" w:date="2016-06-26T11:39:00Z"/>
          <w:lang w:val="en-US"/>
          <w:rPrChange w:id="2832" w:author="William" w:date="2016-06-26T18:09:00Z">
            <w:rPr>
              <w:del w:id="2833" w:author="Osnir Estevam" w:date="2016-06-26T11:39:00Z"/>
            </w:rPr>
          </w:rPrChange>
        </w:rPr>
        <w:pPrChange w:id="2834" w:author="Osnir Estevam" w:date="2016-06-26T11:48:00Z">
          <w:pPr>
            <w:jc w:val="left"/>
          </w:pPr>
        </w:pPrChange>
      </w:pPr>
      <w:del w:id="2835" w:author="Osnir Estevam" w:date="2016-06-26T11:39:00Z">
        <w:r w:rsidRPr="00B11730" w:rsidDel="001D70BC">
          <w:rPr>
            <w:lang w:val="en-US"/>
            <w:rPrChange w:id="2836" w:author="William" w:date="2016-06-26T18:09:00Z">
              <w:rPr/>
            </w:rPrChange>
          </w:rPr>
          <w:delText xml:space="preserve">Publicado: 2012 </w:delText>
        </w:r>
      </w:del>
    </w:p>
    <w:p w14:paraId="21C9822A" w14:textId="61836DB4" w:rsidR="00EC22D9" w:rsidRPr="00B11730" w:rsidDel="005520D6" w:rsidRDefault="00EC22D9">
      <w:pPr>
        <w:rPr>
          <w:del w:id="2837" w:author="Osnir Estevam" w:date="2016-06-26T11:36:00Z"/>
          <w:lang w:val="en-US"/>
          <w:rPrChange w:id="2838" w:author="William" w:date="2016-06-26T18:09:00Z">
            <w:rPr>
              <w:del w:id="2839" w:author="Osnir Estevam" w:date="2016-06-26T11:36:00Z"/>
            </w:rPr>
          </w:rPrChange>
        </w:rPr>
        <w:pPrChange w:id="2840" w:author="Osnir Estevam" w:date="2016-06-26T11:48:00Z">
          <w:pPr>
            <w:jc w:val="left"/>
          </w:pPr>
        </w:pPrChange>
      </w:pPr>
      <w:del w:id="2841" w:author="Osnir Estevam" w:date="2016-06-26T11:36:00Z">
        <w:r w:rsidRPr="00B11730" w:rsidDel="005520D6">
          <w:rPr>
            <w:lang w:val="en-US"/>
            <w:rPrChange w:id="2842" w:author="William" w:date="2016-06-26T18:09:00Z">
              <w:rPr/>
            </w:rPrChange>
          </w:rPr>
          <w:delText>Capítulos: 07 (DESIGN PATTERNS E SOA), 08 (SEGURANÇA EM EBSERVICES)</w:delText>
        </w:r>
      </w:del>
    </w:p>
    <w:p w14:paraId="3B576467" w14:textId="77777777" w:rsidR="00EC22D9" w:rsidRPr="00B11730" w:rsidRDefault="00EC22D9">
      <w:pPr>
        <w:rPr>
          <w:rFonts w:ascii="Times New Roman" w:hAnsi="Times New Roman" w:cs="Times New Roman"/>
          <w:b/>
          <w:lang w:val="en-US"/>
          <w:rPrChange w:id="2843" w:author="William" w:date="2016-06-26T18:09:00Z">
            <w:rPr>
              <w:rFonts w:ascii="Times New Roman" w:hAnsi="Times New Roman" w:cs="Times New Roman"/>
              <w:b/>
            </w:rPr>
          </w:rPrChange>
        </w:rPr>
        <w:pPrChange w:id="2844" w:author="Osnir Estevam" w:date="2016-06-26T11:48:00Z">
          <w:pPr>
            <w:jc w:val="left"/>
          </w:pPr>
        </w:pPrChange>
      </w:pPr>
    </w:p>
    <w:p w14:paraId="5090AF23" w14:textId="7DD2A0A6" w:rsidR="001060AA" w:rsidDel="001D70BC" w:rsidRDefault="00593C14">
      <w:pPr>
        <w:rPr>
          <w:del w:id="2845" w:author="Osnir Estevam" w:date="2016-06-26T11:41:00Z"/>
        </w:rPr>
        <w:pPrChange w:id="2846" w:author="Osnir Estevam" w:date="2016-06-26T11:48:00Z">
          <w:pPr>
            <w:jc w:val="left"/>
          </w:pPr>
        </w:pPrChange>
      </w:pPr>
      <w:ins w:id="2847" w:author="Osnir Estevam" w:date="2016-06-26T12:30:00Z">
        <w:r w:rsidRPr="00B11730">
          <w:rPr>
            <w:lang w:val="en-US"/>
            <w:rPrChange w:id="2848" w:author="William" w:date="2016-06-26T18:09:00Z">
              <w:rPr/>
            </w:rPrChange>
          </w:rPr>
          <w:t xml:space="preserve">Mitchell, L. J. </w:t>
        </w:r>
      </w:ins>
      <w:ins w:id="2849" w:author="Osnir Estevam" w:date="2016-06-26T12:33:00Z">
        <w:r w:rsidR="00DA3ACA" w:rsidRPr="00B11730">
          <w:rPr>
            <w:b/>
            <w:lang w:val="en-US"/>
            <w:rPrChange w:id="2850" w:author="William" w:date="2016-06-26T18:09:00Z">
              <w:rPr>
                <w:b/>
              </w:rPr>
            </w:rPrChange>
          </w:rPr>
          <w:t xml:space="preserve">PHP </w:t>
        </w:r>
      </w:ins>
      <w:ins w:id="2851" w:author="Osnir Estevam" w:date="2016-06-26T12:30:00Z">
        <w:r w:rsidRPr="00B11730">
          <w:rPr>
            <w:b/>
            <w:lang w:val="en-US"/>
            <w:rPrChange w:id="2852" w:author="William" w:date="2016-06-26T18:09:00Z">
              <w:rPr/>
            </w:rPrChange>
          </w:rPr>
          <w:t>WEB Services</w:t>
        </w:r>
      </w:ins>
      <w:ins w:id="2853" w:author="Osnir Estevam" w:date="2016-06-26T12:33:00Z">
        <w:r w:rsidR="00DA3ACA" w:rsidRPr="00B11730">
          <w:rPr>
            <w:b/>
            <w:lang w:val="en-US"/>
            <w:rPrChange w:id="2854" w:author="William" w:date="2016-06-26T18:09:00Z">
              <w:rPr>
                <w:b/>
              </w:rPr>
            </w:rPrChange>
          </w:rPr>
          <w:t>.</w:t>
        </w:r>
      </w:ins>
      <w:ins w:id="2855" w:author="Osnir Estevam" w:date="2016-06-26T12:30:00Z">
        <w:r w:rsidRPr="00B11730">
          <w:rPr>
            <w:b/>
            <w:lang w:val="en-US"/>
            <w:rPrChange w:id="2856" w:author="William" w:date="2016-06-26T18:09:00Z">
              <w:rPr>
                <w:b/>
              </w:rPr>
            </w:rPrChange>
          </w:rPr>
          <w:t xml:space="preserve"> </w:t>
        </w:r>
      </w:ins>
      <w:ins w:id="2857" w:author="Osnir Estevam" w:date="2016-06-26T12:34:00Z">
        <w:r w:rsidR="00DA3ACA">
          <w:t>Sebastopol</w:t>
        </w:r>
      </w:ins>
      <w:ins w:id="2858" w:author="Osnir Estevam" w:date="2016-06-26T12:30:00Z">
        <w:r>
          <w:t xml:space="preserve">: </w:t>
        </w:r>
      </w:ins>
      <w:ins w:id="2859" w:author="Osnir Estevam" w:date="2016-06-26T12:34:00Z">
        <w:r w:rsidR="00DA3ACA">
          <w:t>O’ Reilly Media</w:t>
        </w:r>
      </w:ins>
      <w:ins w:id="2860" w:author="Osnir Estevam" w:date="2016-06-26T12:30:00Z">
        <w:r w:rsidR="00DA3ACA">
          <w:t>, 2014.</w:t>
        </w:r>
        <w:r w:rsidRPr="001060AA" w:rsidDel="001D70BC">
          <w:t xml:space="preserve"> </w:t>
        </w:r>
      </w:ins>
      <w:del w:id="2861" w:author="Osnir Estevam" w:date="2016-06-26T11:41:00Z">
        <w:r w:rsidR="001060AA" w:rsidRPr="001060AA" w:rsidDel="001D70BC">
          <w:delText>Título: Padrões de Projeto em PHP</w:delText>
        </w:r>
      </w:del>
    </w:p>
    <w:p w14:paraId="3560568E" w14:textId="2F04BCF3" w:rsidR="001060AA" w:rsidDel="001D70BC" w:rsidRDefault="001060AA">
      <w:pPr>
        <w:rPr>
          <w:del w:id="2862" w:author="Osnir Estevam" w:date="2016-06-26T11:41:00Z"/>
        </w:rPr>
        <w:pPrChange w:id="2863" w:author="Osnir Estevam" w:date="2016-06-26T11:48:00Z">
          <w:pPr>
            <w:jc w:val="left"/>
          </w:pPr>
        </w:pPrChange>
      </w:pPr>
      <w:del w:id="2864" w:author="Osnir Estevam" w:date="2016-06-26T11:41:00Z">
        <w:r w:rsidRPr="001060AA" w:rsidDel="001D70BC">
          <w:delText>Autor: William Sanders</w:delText>
        </w:r>
      </w:del>
    </w:p>
    <w:p w14:paraId="35D33514" w14:textId="76C12107" w:rsidR="001060AA" w:rsidDel="001D70BC" w:rsidRDefault="001060AA">
      <w:pPr>
        <w:rPr>
          <w:del w:id="2865" w:author="Osnir Estevam" w:date="2016-06-26T11:41:00Z"/>
        </w:rPr>
        <w:pPrChange w:id="2866" w:author="Osnir Estevam" w:date="2016-06-26T11:48:00Z">
          <w:pPr>
            <w:jc w:val="left"/>
          </w:pPr>
        </w:pPrChange>
      </w:pPr>
      <w:del w:id="2867" w:author="Osnir Estevam" w:date="2016-06-26T11:41:00Z">
        <w:r w:rsidRPr="001060AA" w:rsidDel="001D70BC">
          <w:delText xml:space="preserve">Publicado: 2013 </w:delText>
        </w:r>
      </w:del>
    </w:p>
    <w:p w14:paraId="162BDEAC" w14:textId="6A1D07DF" w:rsidR="001060AA" w:rsidRPr="001060AA" w:rsidDel="001D70BC" w:rsidRDefault="001060AA">
      <w:pPr>
        <w:rPr>
          <w:del w:id="2868" w:author="Osnir Estevam" w:date="2016-06-26T11:41:00Z"/>
        </w:rPr>
        <w:pPrChange w:id="2869" w:author="Osnir Estevam" w:date="2016-06-26T11:48:00Z">
          <w:pPr>
            <w:jc w:val="left"/>
          </w:pPr>
        </w:pPrChange>
      </w:pPr>
      <w:del w:id="2870" w:author="Osnir Estevam" w:date="2016-06-26T11:41:00Z">
        <w:r w:rsidRPr="001060AA" w:rsidDel="001D70BC">
          <w:delText>Capítulos: 04 (USANDO UML COM PADRÕES DE PROJETO)</w:delText>
        </w:r>
      </w:del>
    </w:p>
    <w:p w14:paraId="55861A87" w14:textId="77777777" w:rsidR="003D34CD" w:rsidRDefault="003D34CD">
      <w:pPr>
        <w:rPr>
          <w:rFonts w:ascii="Times New Roman" w:hAnsi="Times New Roman" w:cs="Times New Roman"/>
          <w:b/>
        </w:rPr>
        <w:pPrChange w:id="2871" w:author="Osnir Estevam" w:date="2016-06-26T11:48:00Z">
          <w:pPr>
            <w:jc w:val="left"/>
          </w:pPr>
        </w:pPrChange>
      </w:pPr>
    </w:p>
    <w:p w14:paraId="1AD4F814" w14:textId="77777777" w:rsidR="00F979A8" w:rsidRDefault="00F979A8">
      <w:pPr>
        <w:rPr>
          <w:ins w:id="2872" w:author="Osnir Estevam" w:date="2016-06-26T12:35:00Z"/>
        </w:rPr>
        <w:pPrChange w:id="2873" w:author="Osnir Estevam" w:date="2016-06-26T11:48:00Z">
          <w:pPr>
            <w:jc w:val="left"/>
          </w:pPr>
        </w:pPrChange>
      </w:pPr>
    </w:p>
    <w:p w14:paraId="2DA8F95D" w14:textId="20E16D99" w:rsidR="00F97107" w:rsidDel="00DA3ACA" w:rsidRDefault="00F979A8">
      <w:pPr>
        <w:rPr>
          <w:del w:id="2874" w:author="Osnir Estevam" w:date="2016-06-26T12:35:00Z"/>
        </w:rPr>
        <w:pPrChange w:id="2875" w:author="Osnir Estevam" w:date="2016-06-26T11:48:00Z">
          <w:pPr>
            <w:jc w:val="left"/>
          </w:pPr>
        </w:pPrChange>
      </w:pPr>
      <w:ins w:id="2876" w:author="Osnir Estevam" w:date="2016-06-26T12:36:00Z">
        <w:r w:rsidRPr="001C2171">
          <w:t>Seshadri</w:t>
        </w:r>
        <w:r>
          <w:t xml:space="preserve">, S. e Green, B. </w:t>
        </w:r>
        <w:r w:rsidRPr="00F979A8">
          <w:rPr>
            <w:b/>
            <w:rPrChange w:id="2877" w:author="Osnir Estevam" w:date="2016-06-26T12:36:00Z">
              <w:rPr/>
            </w:rPrChange>
          </w:rPr>
          <w:t>Desenvolvendo com AngulaJS</w:t>
        </w:r>
        <w:r>
          <w:rPr>
            <w:b/>
          </w:rPr>
          <w:t xml:space="preserve">. </w:t>
        </w:r>
      </w:ins>
      <w:ins w:id="2878" w:author="Osnir Estevam" w:date="2016-06-26T12:59:00Z">
        <w:r w:rsidR="006F053A">
          <w:t>S</w:t>
        </w:r>
      </w:ins>
      <w:ins w:id="2879" w:author="Osnir Estevam" w:date="2016-06-26T13:00:00Z">
        <w:r w:rsidR="006F053A">
          <w:t>ão Paulo</w:t>
        </w:r>
      </w:ins>
      <w:ins w:id="2880" w:author="Osnir Estevam" w:date="2016-06-26T12:37:00Z">
        <w:r>
          <w:t xml:space="preserve">: </w:t>
        </w:r>
      </w:ins>
      <w:ins w:id="2881" w:author="Osnir Estevam" w:date="2016-06-26T12:38:00Z">
        <w:r>
          <w:t>Novatec</w:t>
        </w:r>
      </w:ins>
      <w:ins w:id="2882" w:author="Osnir Estevam" w:date="2016-06-26T12:37:00Z">
        <w:r>
          <w:t>, 2014.</w:t>
        </w:r>
      </w:ins>
      <w:ins w:id="2883" w:author="Osnir Estevam" w:date="2016-06-26T12:36:00Z">
        <w:r w:rsidDel="00DA3ACA">
          <w:t xml:space="preserve"> </w:t>
        </w:r>
      </w:ins>
      <w:del w:id="2884" w:author="Osnir Estevam" w:date="2016-06-26T12:35:00Z">
        <w:r w:rsidR="00F97107" w:rsidDel="00DA3ACA">
          <w:delText>Título: WEB Services em PHP</w:delText>
        </w:r>
      </w:del>
    </w:p>
    <w:p w14:paraId="70BAE4DF" w14:textId="3A4DD96B" w:rsidR="00F97107" w:rsidDel="00DA3ACA" w:rsidRDefault="003D34CD">
      <w:pPr>
        <w:rPr>
          <w:del w:id="2885" w:author="Osnir Estevam" w:date="2016-06-26T12:35:00Z"/>
        </w:rPr>
        <w:pPrChange w:id="2886" w:author="Osnir Estevam" w:date="2016-06-26T11:48:00Z">
          <w:pPr>
            <w:jc w:val="left"/>
          </w:pPr>
        </w:pPrChange>
      </w:pPr>
      <w:del w:id="2887" w:author="Osnir Estevam" w:date="2016-06-26T12:35:00Z">
        <w:r w:rsidRPr="00F97107" w:rsidDel="00DA3ACA">
          <w:delText>Autor: Lorna Jane Mitchell</w:delText>
        </w:r>
      </w:del>
    </w:p>
    <w:p w14:paraId="6D28B7F4" w14:textId="579AB922" w:rsidR="003D34CD" w:rsidRDefault="003D34CD">
      <w:pPr>
        <w:rPr>
          <w:ins w:id="2888" w:author="WILLIAM FRANCISCO LEITE" w:date="2016-06-22T19:38:00Z"/>
        </w:rPr>
        <w:pPrChange w:id="2889" w:author="Osnir Estevam" w:date="2016-06-26T11:48:00Z">
          <w:pPr>
            <w:jc w:val="left"/>
          </w:pPr>
        </w:pPrChange>
      </w:pPr>
      <w:del w:id="2890" w:author="Osnir Estevam" w:date="2016-06-26T12:35:00Z">
        <w:r w:rsidRPr="00F97107" w:rsidDel="00DA3ACA">
          <w:delText xml:space="preserve">Publicado: 2014 </w:delText>
        </w:r>
      </w:del>
      <w:del w:id="2891" w:author="Osnir Estevam" w:date="2016-06-26T12:29:00Z">
        <w:r w:rsidRPr="00F97107" w:rsidDel="00593C14">
          <w:delText>Capítulos: 05 (JSON), 08 (REST), 10 (TOMANDO DECISÕES SOBRE DESIGN DE SERVIÇOS), 12 (TRATAMENTO DE ERROS EM API), 13 (DOCUMENTAÇÃO)</w:delText>
        </w:r>
      </w:del>
    </w:p>
    <w:p w14:paraId="4EF5239D" w14:textId="77777777" w:rsidR="001C2171" w:rsidRDefault="001C2171">
      <w:pPr>
        <w:rPr>
          <w:ins w:id="2892" w:author="WILLIAM FRANCISCO LEITE" w:date="2016-06-22T19:38:00Z"/>
        </w:rPr>
        <w:pPrChange w:id="2893" w:author="Osnir Estevam" w:date="2016-06-26T11:48:00Z">
          <w:pPr>
            <w:jc w:val="left"/>
          </w:pPr>
        </w:pPrChange>
      </w:pPr>
    </w:p>
    <w:p w14:paraId="1BAFA56E" w14:textId="6E9B4E32" w:rsidR="00654B46" w:rsidRDefault="00654B46">
      <w:pPr>
        <w:rPr>
          <w:ins w:id="2894" w:author="Osnir Estevam" w:date="2016-06-26T16:33:00Z"/>
        </w:rPr>
        <w:pPrChange w:id="2895" w:author="Osnir Estevam" w:date="2016-06-26T11:48:00Z">
          <w:pPr>
            <w:jc w:val="left"/>
          </w:pPr>
        </w:pPrChange>
      </w:pPr>
      <w:ins w:id="2896" w:author="Osnir Estevam" w:date="2016-06-26T12:39:00Z">
        <w:r>
          <w:t xml:space="preserve">Heuser, C. A. </w:t>
        </w:r>
        <w:r w:rsidRPr="00654B46">
          <w:rPr>
            <w:b/>
            <w:rPrChange w:id="2897" w:author="Osnir Estevam" w:date="2016-06-26T12:39:00Z">
              <w:rPr/>
            </w:rPrChange>
          </w:rPr>
          <w:t>Projeto de Banco de Dados.</w:t>
        </w:r>
        <w:r>
          <w:t xml:space="preserve"> </w:t>
        </w:r>
      </w:ins>
      <w:ins w:id="2898" w:author="Osnir Estevam" w:date="2016-06-26T12:46:00Z">
        <w:r w:rsidR="0085052F">
          <w:t>Rio Grande do Sul</w:t>
        </w:r>
      </w:ins>
      <w:ins w:id="2899" w:author="Osnir Estevam" w:date="2016-06-26T12:39:00Z">
        <w:r>
          <w:t xml:space="preserve">: </w:t>
        </w:r>
      </w:ins>
      <w:ins w:id="2900" w:author="Osnir Estevam" w:date="2016-06-26T12:46:00Z">
        <w:r w:rsidR="0085052F">
          <w:t>Sagra-luzzatto</w:t>
        </w:r>
      </w:ins>
      <w:ins w:id="2901" w:author="Osnir Estevam" w:date="2016-06-26T12:39:00Z">
        <w:r>
          <w:t>, 1998.</w:t>
        </w:r>
      </w:ins>
    </w:p>
    <w:p w14:paraId="5713B74B" w14:textId="401B6184" w:rsidR="00722E27" w:rsidRDefault="00722E27">
      <w:pPr>
        <w:rPr>
          <w:ins w:id="2902" w:author="Osnir Estevam" w:date="2016-06-26T16:33:00Z"/>
        </w:rPr>
        <w:pPrChange w:id="2903" w:author="Osnir Estevam" w:date="2016-06-26T11:48:00Z">
          <w:pPr>
            <w:jc w:val="left"/>
          </w:pPr>
        </w:pPrChange>
      </w:pPr>
    </w:p>
    <w:p w14:paraId="155C099E" w14:textId="542EADE2" w:rsidR="00722E27" w:rsidRDefault="00775BA3" w:rsidP="00722E27">
      <w:pPr>
        <w:rPr>
          <w:ins w:id="2904" w:author="Osnir Estevam" w:date="2016-06-26T16:33:00Z"/>
        </w:rPr>
      </w:pPr>
      <w:ins w:id="2905" w:author="Osnir Estevam" w:date="2016-06-26T16:35:00Z">
        <w:r>
          <w:t>Preece, J;</w:t>
        </w:r>
      </w:ins>
      <w:ins w:id="2906" w:author="Osnir Estevam" w:date="2016-06-26T16:36:00Z">
        <w:r>
          <w:t xml:space="preserve"> Rogers, Y; Sharp, H.</w:t>
        </w:r>
      </w:ins>
      <w:ins w:id="2907" w:author="Osnir Estevam" w:date="2016-06-26T16:34:00Z">
        <w:r w:rsidR="00722E27">
          <w:rPr>
            <w:b/>
          </w:rPr>
          <w:t xml:space="preserve"> Design de Interação: Além da Interação Homem-Computador</w:t>
        </w:r>
      </w:ins>
      <w:ins w:id="2908" w:author="Osnir Estevam" w:date="2016-06-26T16:33:00Z">
        <w:r w:rsidR="00722E27" w:rsidRPr="002C5009">
          <w:rPr>
            <w:b/>
          </w:rPr>
          <w:t>.</w:t>
        </w:r>
        <w:r w:rsidR="00722E27">
          <w:t xml:space="preserve"> </w:t>
        </w:r>
      </w:ins>
      <w:ins w:id="2909" w:author="Osnir Estevam" w:date="2016-06-26T16:34:00Z">
        <w:r w:rsidR="00722E27">
          <w:t>Porto Alegre</w:t>
        </w:r>
      </w:ins>
      <w:ins w:id="2910" w:author="Osnir Estevam" w:date="2016-06-26T16:33:00Z">
        <w:r w:rsidR="00722E27">
          <w:t xml:space="preserve">: </w:t>
        </w:r>
      </w:ins>
      <w:ins w:id="2911" w:author="Osnir Estevam" w:date="2016-06-26T16:35:00Z">
        <w:r>
          <w:t>Bookman</w:t>
        </w:r>
      </w:ins>
      <w:ins w:id="2912" w:author="Osnir Estevam" w:date="2016-06-26T16:33:00Z">
        <w:r w:rsidR="00722E27">
          <w:t xml:space="preserve">, </w:t>
        </w:r>
      </w:ins>
      <w:ins w:id="2913" w:author="Osnir Estevam" w:date="2016-06-26T16:35:00Z">
        <w:r>
          <w:t>2005</w:t>
        </w:r>
      </w:ins>
      <w:ins w:id="2914" w:author="Osnir Estevam" w:date="2016-06-26T16:33:00Z">
        <w:r w:rsidR="00722E27">
          <w:t>.</w:t>
        </w:r>
      </w:ins>
    </w:p>
    <w:p w14:paraId="2D640AC3" w14:textId="6E85BCFA" w:rsidR="001C2171" w:rsidDel="00F979A8" w:rsidRDefault="001C2171">
      <w:pPr>
        <w:rPr>
          <w:ins w:id="2915" w:author="WILLIAM FRANCISCO LEITE" w:date="2016-06-22T19:38:00Z"/>
          <w:del w:id="2916" w:author="Osnir Estevam" w:date="2016-06-26T12:37:00Z"/>
        </w:rPr>
        <w:pPrChange w:id="2917" w:author="Osnir Estevam" w:date="2016-06-26T11:48:00Z">
          <w:pPr>
            <w:jc w:val="left"/>
          </w:pPr>
        </w:pPrChange>
      </w:pPr>
      <w:ins w:id="2918" w:author="WILLIAM FRANCISCO LEITE" w:date="2016-06-22T19:38:00Z">
        <w:del w:id="2919" w:author="Osnir Estevam" w:date="2016-06-26T12:37:00Z">
          <w:r w:rsidDel="00F979A8">
            <w:delText>Título:</w:delText>
          </w:r>
        </w:del>
      </w:ins>
      <w:ins w:id="2920" w:author="WILLIAM FRANCISCO LEITE" w:date="2016-06-22T19:39:00Z">
        <w:del w:id="2921" w:author="Osnir Estevam" w:date="2016-06-26T12:37:00Z">
          <w:r w:rsidDel="00F979A8">
            <w:delText xml:space="preserve"> Desenvolvendo com AngulaJS</w:delText>
          </w:r>
        </w:del>
      </w:ins>
    </w:p>
    <w:p w14:paraId="2D0948E2" w14:textId="0C731471" w:rsidR="001C2171" w:rsidDel="00F979A8" w:rsidRDefault="001C2171">
      <w:pPr>
        <w:rPr>
          <w:ins w:id="2922" w:author="WILLIAM FRANCISCO LEITE" w:date="2016-06-22T19:38:00Z"/>
          <w:del w:id="2923" w:author="Osnir Estevam" w:date="2016-06-26T12:37:00Z"/>
        </w:rPr>
        <w:pPrChange w:id="2924" w:author="Osnir Estevam" w:date="2016-06-26T11:48:00Z">
          <w:pPr>
            <w:jc w:val="left"/>
          </w:pPr>
        </w:pPrChange>
      </w:pPr>
      <w:ins w:id="2925" w:author="WILLIAM FRANCISCO LEITE" w:date="2016-06-22T19:38:00Z">
        <w:del w:id="2926" w:author="Osnir Estevam" w:date="2016-06-26T12:37:00Z">
          <w:r w:rsidDel="00F979A8">
            <w:delText>Autor:</w:delText>
          </w:r>
        </w:del>
      </w:ins>
      <w:ins w:id="2927" w:author="WILLIAM FRANCISCO LEITE" w:date="2016-06-22T19:40:00Z">
        <w:del w:id="2928" w:author="Osnir Estevam" w:date="2016-06-26T12:37:00Z">
          <w:r w:rsidDel="00F979A8">
            <w:delText xml:space="preserve"> </w:delText>
          </w:r>
          <w:r w:rsidRPr="001C2171" w:rsidDel="00F979A8">
            <w:delText>Shyam Seshadri &amp; Brad Green</w:delText>
          </w:r>
        </w:del>
      </w:ins>
    </w:p>
    <w:p w14:paraId="58B972BD" w14:textId="0BAD70FB" w:rsidR="001C2171" w:rsidDel="00F979A8" w:rsidRDefault="001C2171">
      <w:pPr>
        <w:rPr>
          <w:ins w:id="2929" w:author="WILLIAM FRANCISCO LEITE" w:date="2016-06-22T20:15:00Z"/>
          <w:del w:id="2930" w:author="Osnir Estevam" w:date="2016-06-26T12:37:00Z"/>
        </w:rPr>
        <w:pPrChange w:id="2931" w:author="Osnir Estevam" w:date="2016-06-26T11:48:00Z">
          <w:pPr>
            <w:jc w:val="left"/>
          </w:pPr>
        </w:pPrChange>
      </w:pPr>
      <w:ins w:id="2932" w:author="WILLIAM FRANCISCO LEITE" w:date="2016-06-22T19:38:00Z">
        <w:del w:id="2933" w:author="Osnir Estevam" w:date="2016-06-26T12:37:00Z">
          <w:r w:rsidDel="00F979A8">
            <w:delText xml:space="preserve">Publicado: 2014 Capítulo: </w:delText>
          </w:r>
        </w:del>
      </w:ins>
      <w:ins w:id="2934" w:author="WILLIAM FRANCISCO LEITE" w:date="2016-06-22T19:39:00Z">
        <w:del w:id="2935" w:author="Osnir Estevam" w:date="2016-06-26T12:37:00Z">
          <w:r w:rsidDel="00F979A8">
            <w:delText>01 (INTRODUÇÃO AO ANGULARJS)</w:delText>
          </w:r>
        </w:del>
      </w:ins>
      <w:ins w:id="2936" w:author="WILLIAM FRANCISCO LEITE" w:date="2016-06-22T19:43:00Z">
        <w:del w:id="2937" w:author="Osnir Estevam" w:date="2016-06-26T12:37:00Z">
          <w:r w:rsidR="00991ECB" w:rsidDel="00F979A8">
            <w:delText>, 06 (COMUNICAÇÃO COM SERVIDORES USANDO $http), 08 (TRABALHANDO COM FILTROS)</w:delText>
          </w:r>
        </w:del>
      </w:ins>
    </w:p>
    <w:p w14:paraId="3688CC8B" w14:textId="77777777" w:rsidR="00EF099E" w:rsidRDefault="00EF099E">
      <w:pPr>
        <w:rPr>
          <w:ins w:id="2938" w:author="WILLIAM FRANCISCO LEITE" w:date="2016-06-22T20:15:00Z"/>
        </w:rPr>
        <w:pPrChange w:id="2939" w:author="Osnir Estevam" w:date="2016-06-26T11:48:00Z">
          <w:pPr>
            <w:jc w:val="left"/>
          </w:pPr>
        </w:pPrChange>
      </w:pPr>
    </w:p>
    <w:p w14:paraId="76D57D73" w14:textId="1B31E266" w:rsidR="00EF099E" w:rsidDel="00654B46" w:rsidRDefault="00EF099E">
      <w:pPr>
        <w:rPr>
          <w:ins w:id="2940" w:author="WILLIAM FRANCISCO LEITE" w:date="2016-06-22T20:15:00Z"/>
          <w:del w:id="2941" w:author="Osnir Estevam" w:date="2016-06-26T12:39:00Z"/>
        </w:rPr>
        <w:pPrChange w:id="2942" w:author="Osnir Estevam" w:date="2016-06-26T11:48:00Z">
          <w:pPr>
            <w:jc w:val="left"/>
          </w:pPr>
        </w:pPrChange>
      </w:pPr>
      <w:ins w:id="2943" w:author="WILLIAM FRANCISCO LEITE" w:date="2016-06-22T20:15:00Z">
        <w:del w:id="2944" w:author="Osnir Estevam" w:date="2016-06-26T12:39:00Z">
          <w:r w:rsidDel="00654B46">
            <w:delText>Título: Projeto de Banco de Dados</w:delText>
          </w:r>
        </w:del>
      </w:ins>
    </w:p>
    <w:p w14:paraId="773AA4FA" w14:textId="53282C99" w:rsidR="00EF099E" w:rsidDel="00654B46" w:rsidRDefault="00EF099E">
      <w:pPr>
        <w:rPr>
          <w:ins w:id="2945" w:author="WILLIAM FRANCISCO LEITE" w:date="2016-06-22T20:15:00Z"/>
          <w:del w:id="2946" w:author="Osnir Estevam" w:date="2016-06-26T12:39:00Z"/>
        </w:rPr>
        <w:pPrChange w:id="2947" w:author="Osnir Estevam" w:date="2016-06-26T11:48:00Z">
          <w:pPr>
            <w:jc w:val="left"/>
          </w:pPr>
        </w:pPrChange>
      </w:pPr>
      <w:ins w:id="2948" w:author="WILLIAM FRANCISCO LEITE" w:date="2016-06-22T20:15:00Z">
        <w:del w:id="2949" w:author="Osnir Estevam" w:date="2016-06-26T12:39:00Z">
          <w:r w:rsidDel="00654B46">
            <w:delText xml:space="preserve">Autor: Carlos </w:delText>
          </w:r>
          <w:r w:rsidRPr="00EF099E" w:rsidDel="00654B46">
            <w:rPr>
              <w:u w:val="single"/>
              <w:rPrChange w:id="2950" w:author="WILLIAM FRANCISCO LEITE" w:date="2016-06-22T20:16:00Z">
                <w:rPr/>
              </w:rPrChange>
            </w:rPr>
            <w:delText>Alberto</w:delText>
          </w:r>
          <w:r w:rsidDel="00654B46">
            <w:delText xml:space="preserve"> Heuser</w:delText>
          </w:r>
        </w:del>
      </w:ins>
    </w:p>
    <w:p w14:paraId="1FD802EF" w14:textId="42C65E91" w:rsidR="00EF099E" w:rsidDel="00654B46" w:rsidRDefault="00EF099E">
      <w:pPr>
        <w:rPr>
          <w:ins w:id="2951" w:author="WILLIAM FRANCISCO LEITE" w:date="2016-06-22T20:15:00Z"/>
          <w:del w:id="2952" w:author="Osnir Estevam" w:date="2016-06-26T12:39:00Z"/>
        </w:rPr>
        <w:pPrChange w:id="2953" w:author="Osnir Estevam" w:date="2016-06-26T11:48:00Z">
          <w:pPr>
            <w:jc w:val="left"/>
          </w:pPr>
        </w:pPrChange>
      </w:pPr>
      <w:ins w:id="2954" w:author="WILLIAM FRANCISCO LEITE" w:date="2016-06-22T20:15:00Z">
        <w:del w:id="2955" w:author="Osnir Estevam" w:date="2016-06-26T12:39:00Z">
          <w:r w:rsidDel="00654B46">
            <w:delText xml:space="preserve">Publicado: </w:delText>
          </w:r>
        </w:del>
      </w:ins>
      <w:ins w:id="2956" w:author="WILLIAM FRANCISCO LEITE" w:date="2016-06-22T20:16:00Z">
        <w:del w:id="2957" w:author="Osnir Estevam" w:date="2016-06-26T12:39:00Z">
          <w:r w:rsidDel="00654B46">
            <w:delText>1998</w:delText>
          </w:r>
        </w:del>
      </w:ins>
      <w:ins w:id="2958" w:author="WILLIAM FRANCISCO LEITE" w:date="2016-06-22T20:15:00Z">
        <w:del w:id="2959" w:author="Osnir Estevam" w:date="2016-06-26T12:39:00Z">
          <w:r w:rsidDel="00654B46">
            <w:delText xml:space="preserve"> Capítulo: 02 (</w:delText>
          </w:r>
        </w:del>
      </w:ins>
      <w:ins w:id="2960" w:author="WILLIAM FRANCISCO LEITE" w:date="2016-06-22T20:16:00Z">
        <w:del w:id="2961" w:author="Osnir Estevam" w:date="2016-06-26T12:39:00Z">
          <w:r w:rsidDel="00654B46">
            <w:delText>ABORDAGEM ENTIDADE-RELACIONAMENTO</w:delText>
          </w:r>
        </w:del>
      </w:ins>
      <w:ins w:id="2962" w:author="WILLIAM FRANCISCO LEITE" w:date="2016-06-22T20:15:00Z">
        <w:del w:id="2963" w:author="Osnir Estevam" w:date="2016-06-26T12:39:00Z">
          <w:r w:rsidDel="00654B46">
            <w:delText>)</w:delText>
          </w:r>
        </w:del>
      </w:ins>
    </w:p>
    <w:p w14:paraId="391BB402" w14:textId="6D34E5C5" w:rsidR="00EF099E" w:rsidDel="00654B46" w:rsidRDefault="00EF099E">
      <w:pPr>
        <w:rPr>
          <w:ins w:id="2964" w:author="WILLIAM FRANCISCO LEITE" w:date="2016-06-22T19:38:00Z"/>
          <w:del w:id="2965" w:author="Osnir Estevam" w:date="2016-06-26T12:39:00Z"/>
        </w:rPr>
        <w:pPrChange w:id="2966" w:author="Osnir Estevam" w:date="2016-06-26T11:48:00Z">
          <w:pPr>
            <w:jc w:val="left"/>
          </w:pPr>
        </w:pPrChange>
      </w:pPr>
    </w:p>
    <w:p w14:paraId="38C8A27F" w14:textId="34A80561" w:rsidR="001C2171" w:rsidRPr="00F97107" w:rsidDel="00654B46" w:rsidRDefault="001C2171">
      <w:pPr>
        <w:rPr>
          <w:del w:id="2967" w:author="Osnir Estevam" w:date="2016-06-26T12:39:00Z"/>
        </w:rPr>
        <w:pPrChange w:id="2968" w:author="Osnir Estevam" w:date="2016-06-26T11:48:00Z">
          <w:pPr>
            <w:jc w:val="left"/>
          </w:pPr>
        </w:pPrChange>
      </w:pPr>
    </w:p>
    <w:p w14:paraId="14B48A42" w14:textId="68B9D361" w:rsidR="003D34CD" w:rsidDel="00654B46" w:rsidRDefault="003D34CD">
      <w:pPr>
        <w:rPr>
          <w:del w:id="2969" w:author="Osnir Estevam" w:date="2016-06-26T12:39:00Z"/>
          <w:rFonts w:ascii="Times New Roman" w:hAnsi="Times New Roman" w:cs="Times New Roman"/>
          <w:b/>
        </w:rPr>
        <w:pPrChange w:id="2970" w:author="Osnir Estevam" w:date="2016-06-26T11:48:00Z">
          <w:pPr>
            <w:jc w:val="left"/>
          </w:pPr>
        </w:pPrChange>
      </w:pPr>
    </w:p>
    <w:p w14:paraId="74BB4B18" w14:textId="29221254" w:rsidR="00107612" w:rsidDel="00C621E3" w:rsidRDefault="00107612">
      <w:pPr>
        <w:spacing w:after="240"/>
        <w:rPr>
          <w:ins w:id="2971" w:author="WILLIAM FRANCISCO LEITE" w:date="2016-06-22T21:13:00Z"/>
          <w:del w:id="2972" w:author="Osnir Estevam" w:date="2016-06-26T11:48:00Z"/>
          <w:rFonts w:ascii="Times New Roman" w:hAnsi="Times New Roman" w:cs="Times New Roman"/>
          <w:b/>
        </w:rPr>
        <w:pPrChange w:id="2973" w:author="Osnir Estevam" w:date="2016-06-26T11:48:00Z">
          <w:pPr>
            <w:spacing w:after="240"/>
            <w:jc w:val="left"/>
          </w:pPr>
        </w:pPrChange>
      </w:pPr>
      <w:del w:id="2974" w:author="Osnir Estevam" w:date="2016-06-26T11:48:00Z">
        <w:r w:rsidRPr="00107612" w:rsidDel="00C621E3">
          <w:rPr>
            <w:rFonts w:ascii="Times New Roman" w:hAnsi="Times New Roman" w:cs="Times New Roman"/>
            <w:b/>
          </w:rPr>
          <w:delText>Sites</w:delText>
        </w:r>
      </w:del>
    </w:p>
    <w:p w14:paraId="62FCE57A" w14:textId="31A06F4F" w:rsidR="00BC4F93" w:rsidDel="00213CE8" w:rsidRDefault="00213CE8">
      <w:pPr>
        <w:rPr>
          <w:ins w:id="2975" w:author="WILLIAM FRANCISCO LEITE" w:date="2016-06-22T21:14:00Z"/>
          <w:del w:id="2976" w:author="Osnir Estevam" w:date="2016-06-25T22:02:00Z"/>
        </w:rPr>
        <w:pPrChange w:id="2977" w:author="Osnir Estevam" w:date="2016-06-26T11:48:00Z">
          <w:pPr>
            <w:spacing w:after="240"/>
            <w:jc w:val="left"/>
          </w:pPr>
        </w:pPrChange>
      </w:pPr>
      <w:ins w:id="2978" w:author="WILLIAM FRANCISCO LEITE" w:date="2016-06-22T21:14:00Z">
        <w:r w:rsidRPr="00BC4F93">
          <w:t>MATERIAL DESIGN</w:t>
        </w:r>
      </w:ins>
      <w:ins w:id="2979" w:author="Osnir Estevam" w:date="2016-06-26T10:19:00Z">
        <w:r w:rsidR="003F7949">
          <w:t>.</w:t>
        </w:r>
      </w:ins>
      <w:ins w:id="2980" w:author="WILLIAM FRANCISCO LEITE" w:date="2016-06-22T21:14:00Z">
        <w:del w:id="2981" w:author="Osnir Estevam" w:date="2016-06-26T10:19:00Z">
          <w:r w:rsidR="00BC4F93" w:rsidRPr="00BC4F93" w:rsidDel="003F7949">
            <w:delText>:</w:delText>
          </w:r>
        </w:del>
        <w:r w:rsidR="00BC4F93" w:rsidRPr="00BC4F93">
          <w:t xml:space="preserve"> </w:t>
        </w:r>
        <w:del w:id="2982" w:author="Osnir Estevam" w:date="2016-06-26T10:20:00Z">
          <w:r w:rsidR="00BC4F93" w:rsidRPr="00213CE8" w:rsidDel="003F7949">
            <w:rPr>
              <w:b/>
              <w:rPrChange w:id="2983" w:author="Osnir Estevam" w:date="2016-06-25T22:03:00Z">
                <w:rPr/>
              </w:rPrChange>
            </w:rPr>
            <w:delText>u</w:delText>
          </w:r>
        </w:del>
      </w:ins>
      <w:ins w:id="2984" w:author="Osnir Estevam" w:date="2016-06-26T10:20:00Z">
        <w:r w:rsidR="003F7949">
          <w:rPr>
            <w:b/>
          </w:rPr>
          <w:t>U</w:t>
        </w:r>
      </w:ins>
      <w:ins w:id="2985" w:author="WILLIAM FRANCISCO LEITE" w:date="2016-06-22T21:14:00Z">
        <w:r w:rsidR="00BC4F93" w:rsidRPr="00213CE8">
          <w:rPr>
            <w:b/>
            <w:rPrChange w:id="2986" w:author="Osnir Estevam" w:date="2016-06-25T22:03:00Z">
              <w:rPr/>
            </w:rPrChange>
          </w:rPr>
          <w:t>m olhar aprofundado sobre o novo estilo visual da Google</w:t>
        </w:r>
      </w:ins>
      <w:ins w:id="2987" w:author="Osnir Estevam" w:date="2016-06-25T22:02:00Z">
        <w:r w:rsidRPr="00213CE8">
          <w:rPr>
            <w:b/>
            <w:rPrChange w:id="2988" w:author="Osnir Estevam" w:date="2016-06-25T22:03:00Z">
              <w:rPr/>
            </w:rPrChange>
          </w:rPr>
          <w:t>.</w:t>
        </w:r>
        <w:r>
          <w:t xml:space="preserve"> Disponível em:</w:t>
        </w:r>
      </w:ins>
    </w:p>
    <w:p w14:paraId="5F3248EA" w14:textId="4C6FD49E" w:rsidR="00E775CB" w:rsidDel="00213CE8" w:rsidRDefault="00BC4F93">
      <w:pPr>
        <w:rPr>
          <w:ins w:id="2989" w:author="WILLIAM FRANCISCO LEITE" w:date="2016-06-22T21:13:00Z"/>
          <w:del w:id="2990" w:author="Osnir Estevam" w:date="2016-06-25T22:03:00Z"/>
        </w:rPr>
        <w:pPrChange w:id="2991" w:author="Osnir Estevam" w:date="2016-06-26T11:48:00Z">
          <w:pPr>
            <w:spacing w:after="240"/>
            <w:jc w:val="left"/>
          </w:pPr>
        </w:pPrChange>
      </w:pPr>
      <w:ins w:id="2992" w:author="WILLIAM FRANCISCO LEITE" w:date="2016-06-22T21:14:00Z">
        <w:del w:id="2993" w:author="Osnir Estevam" w:date="2016-06-25T22:02:00Z">
          <w:r w:rsidDel="00213CE8">
            <w:delText>Link:</w:delText>
          </w:r>
        </w:del>
        <w:r>
          <w:t xml:space="preserve"> </w:t>
        </w:r>
      </w:ins>
      <w:ins w:id="2994" w:author="Osnir Estevam" w:date="2016-06-25T22:02:00Z">
        <w:r w:rsidR="00213CE8">
          <w:t>&lt;</w:t>
        </w:r>
      </w:ins>
      <w:ins w:id="2995" w:author="WILLIAM FRANCISCO LEITE" w:date="2016-06-22T21:15:00Z">
        <w:del w:id="2996" w:author="Osnir Estevam" w:date="2016-06-25T22:03:00Z">
          <w:r w:rsidDel="00213CE8">
            <w:fldChar w:fldCharType="begin"/>
          </w:r>
          <w:r w:rsidDel="00213CE8">
            <w:delInstrText xml:space="preserve"> HYPERLINK "</w:delInstrText>
          </w:r>
        </w:del>
      </w:ins>
      <w:ins w:id="2997" w:author="WILLIAM FRANCISCO LEITE" w:date="2016-06-22T21:14:00Z">
        <w:del w:id="2998" w:author="Osnir Estevam" w:date="2016-06-25T22:03:00Z">
          <w:r w:rsidRPr="00BC4F93" w:rsidDel="00213CE8">
            <w:delInstrText>http://www.tecmundo.com.br/google/58278-material-design-olhar-aprofundado-novo-estilo-visual-google.htm</w:delInstrText>
          </w:r>
        </w:del>
      </w:ins>
      <w:ins w:id="2999" w:author="WILLIAM FRANCISCO LEITE" w:date="2016-06-22T21:15:00Z">
        <w:del w:id="3000" w:author="Osnir Estevam" w:date="2016-06-25T22:03:00Z">
          <w:r w:rsidDel="00213CE8">
            <w:delInstrText xml:space="preserve">" </w:delInstrText>
          </w:r>
          <w:r w:rsidDel="00213CE8">
            <w:fldChar w:fldCharType="separate"/>
          </w:r>
        </w:del>
      </w:ins>
      <w:ins w:id="3001" w:author="WILLIAM FRANCISCO LEITE" w:date="2016-06-22T21:14:00Z">
        <w:del w:id="3002" w:author="Osnir Estevam" w:date="2016-06-25T22:03:00Z">
          <w:r w:rsidRPr="00213CE8" w:rsidDel="00213CE8">
            <w:rPr>
              <w:rPrChange w:id="3003" w:author="Osnir Estevam" w:date="2016-06-25T22:03:00Z">
                <w:rPr>
                  <w:rStyle w:val="Hyperlink"/>
                </w:rPr>
              </w:rPrChange>
            </w:rPr>
            <w:delText>http://www.tecmundo.com.br/google/58278-material-design-olhar-aprofundado-novo-estilo-visual-google.htm</w:delText>
          </w:r>
        </w:del>
      </w:ins>
      <w:ins w:id="3004" w:author="WILLIAM FRANCISCO LEITE" w:date="2016-06-22T21:15:00Z">
        <w:del w:id="3005" w:author="Osnir Estevam" w:date="2016-06-25T22:03:00Z">
          <w:r w:rsidDel="00213CE8">
            <w:fldChar w:fldCharType="end"/>
          </w:r>
        </w:del>
      </w:ins>
      <w:ins w:id="3006" w:author="Osnir Estevam" w:date="2016-06-25T22:03:00Z">
        <w:r w:rsidR="00213CE8" w:rsidRPr="00213CE8">
          <w:rPr>
            <w:rPrChange w:id="3007" w:author="Osnir Estevam" w:date="2016-06-25T22:03:00Z">
              <w:rPr>
                <w:rStyle w:val="Hyperlink"/>
              </w:rPr>
            </w:rPrChange>
          </w:rPr>
          <w:t>http://www.tecmundo.com.br/google/58278-material-design-olhar-aprofundado-novo-estilo-visual-google.htm</w:t>
        </w:r>
      </w:ins>
      <w:ins w:id="3008" w:author="Osnir Estevam" w:date="2016-06-25T22:02:00Z">
        <w:r w:rsidR="00213CE8">
          <w:t>&gt;</w:t>
        </w:r>
      </w:ins>
      <w:ins w:id="3009" w:author="Osnir Estevam" w:date="2016-06-25T22:03:00Z">
        <w:r w:rsidR="00213CE8">
          <w:t>.</w:t>
        </w:r>
      </w:ins>
      <w:ins w:id="3010" w:author="Osnir Estevam" w:date="2016-06-25T22:05:00Z">
        <w:r w:rsidR="00213CE8">
          <w:t xml:space="preserve"> </w:t>
        </w:r>
      </w:ins>
    </w:p>
    <w:p w14:paraId="20862333" w14:textId="4EB994B6" w:rsidR="00BC4F93" w:rsidRPr="00B11730" w:rsidRDefault="00BC4F93">
      <w:pPr>
        <w:rPr>
          <w:ins w:id="3011" w:author="WILLIAM FRANCISCO LEITE" w:date="2016-06-22T21:19:00Z"/>
          <w:lang w:val="en-US"/>
          <w:rPrChange w:id="3012" w:author="William" w:date="2016-06-26T18:09:00Z">
            <w:rPr>
              <w:ins w:id="3013" w:author="WILLIAM FRANCISCO LEITE" w:date="2016-06-22T21:19:00Z"/>
            </w:rPr>
          </w:rPrChange>
        </w:rPr>
        <w:pPrChange w:id="3014" w:author="Osnir Estevam" w:date="2016-06-26T11:48:00Z">
          <w:pPr>
            <w:spacing w:after="240"/>
            <w:jc w:val="left"/>
          </w:pPr>
        </w:pPrChange>
      </w:pPr>
      <w:ins w:id="3015" w:author="WILLIAM FRANCISCO LEITE" w:date="2016-06-22T21:15:00Z">
        <w:r w:rsidRPr="00B11730">
          <w:rPr>
            <w:lang w:val="en-US"/>
            <w:rPrChange w:id="3016" w:author="William" w:date="2016-06-26T18:09:00Z">
              <w:rPr/>
            </w:rPrChange>
          </w:rPr>
          <w:t xml:space="preserve">Acesso em: 15 </w:t>
        </w:r>
        <w:r w:rsidR="009A22BD" w:rsidRPr="00B11730">
          <w:rPr>
            <w:lang w:val="en-US"/>
            <w:rPrChange w:id="3017" w:author="William" w:date="2016-06-26T18:09:00Z">
              <w:rPr/>
            </w:rPrChange>
          </w:rPr>
          <w:t>jun</w:t>
        </w:r>
      </w:ins>
      <w:ins w:id="3018" w:author="Osnir Estevam" w:date="2016-06-26T11:20:00Z">
        <w:r w:rsidR="00347D69" w:rsidRPr="00B11730">
          <w:rPr>
            <w:lang w:val="en-US"/>
            <w:rPrChange w:id="3019" w:author="William" w:date="2016-06-26T18:09:00Z">
              <w:rPr/>
            </w:rPrChange>
          </w:rPr>
          <w:t>.</w:t>
        </w:r>
      </w:ins>
      <w:ins w:id="3020" w:author="WILLIAM FRANCISCO LEITE" w:date="2016-06-22T21:15:00Z">
        <w:r w:rsidRPr="00B11730">
          <w:rPr>
            <w:lang w:val="en-US"/>
            <w:rPrChange w:id="3021" w:author="William" w:date="2016-06-26T18:09:00Z">
              <w:rPr/>
            </w:rPrChange>
          </w:rPr>
          <w:t xml:space="preserve"> </w:t>
        </w:r>
      </w:ins>
      <w:ins w:id="3022" w:author="Osnir Estevam" w:date="2016-06-26T11:02:00Z">
        <w:r w:rsidR="009A22BD" w:rsidRPr="00B11730">
          <w:rPr>
            <w:lang w:val="en-US"/>
            <w:rPrChange w:id="3023" w:author="William" w:date="2016-06-26T18:09:00Z">
              <w:rPr/>
            </w:rPrChange>
          </w:rPr>
          <w:t>20</w:t>
        </w:r>
      </w:ins>
      <w:ins w:id="3024" w:author="WILLIAM FRANCISCO LEITE" w:date="2016-06-22T21:15:00Z">
        <w:r w:rsidRPr="00B11730">
          <w:rPr>
            <w:lang w:val="en-US"/>
            <w:rPrChange w:id="3025" w:author="William" w:date="2016-06-26T18:09:00Z">
              <w:rPr/>
            </w:rPrChange>
          </w:rPr>
          <w:t>16</w:t>
        </w:r>
      </w:ins>
      <w:ins w:id="3026" w:author="Osnir Estevam" w:date="2016-06-26T11:02:00Z">
        <w:r w:rsidR="009A22BD" w:rsidRPr="00B11730">
          <w:rPr>
            <w:lang w:val="en-US"/>
            <w:rPrChange w:id="3027" w:author="William" w:date="2016-06-26T18:09:00Z">
              <w:rPr/>
            </w:rPrChange>
          </w:rPr>
          <w:t>.</w:t>
        </w:r>
      </w:ins>
    </w:p>
    <w:p w14:paraId="3C4770FF" w14:textId="77777777" w:rsidR="00BC4F93" w:rsidRPr="00B11730" w:rsidRDefault="00BC4F93">
      <w:pPr>
        <w:rPr>
          <w:ins w:id="3028" w:author="WILLIAM FRANCISCO LEITE" w:date="2016-06-22T21:19:00Z"/>
          <w:lang w:val="en-US"/>
          <w:rPrChange w:id="3029" w:author="William" w:date="2016-06-26T18:09:00Z">
            <w:rPr>
              <w:ins w:id="3030" w:author="WILLIAM FRANCISCO LEITE" w:date="2016-06-22T21:19:00Z"/>
            </w:rPr>
          </w:rPrChange>
        </w:rPr>
        <w:pPrChange w:id="3031" w:author="Osnir Estevam" w:date="2016-06-26T11:48:00Z">
          <w:pPr>
            <w:spacing w:after="240"/>
            <w:jc w:val="left"/>
          </w:pPr>
        </w:pPrChange>
      </w:pPr>
    </w:p>
    <w:p w14:paraId="34346A16" w14:textId="3CF1A72F" w:rsidR="00BC4F93" w:rsidRPr="00B11730" w:rsidDel="00D63B26" w:rsidRDefault="00213CE8">
      <w:pPr>
        <w:rPr>
          <w:ins w:id="3032" w:author="WILLIAM FRANCISCO LEITE" w:date="2016-06-22T21:19:00Z"/>
          <w:del w:id="3033" w:author="Osnir Estevam" w:date="2016-06-25T22:12:00Z"/>
        </w:rPr>
        <w:pPrChange w:id="3034" w:author="Osnir Estevam" w:date="2016-06-26T11:48:00Z">
          <w:pPr>
            <w:jc w:val="left"/>
          </w:pPr>
        </w:pPrChange>
      </w:pPr>
      <w:ins w:id="3035" w:author="WILLIAM FRANCISCO LEITE" w:date="2016-06-22T21:20:00Z">
        <w:r w:rsidRPr="00753065">
          <w:rPr>
            <w:lang w:val="en-US"/>
          </w:rPr>
          <w:t>APPLICATION PROGRAMMING INTERFACE</w:t>
        </w:r>
      </w:ins>
      <w:ins w:id="3036" w:author="Osnir Estevam" w:date="2016-06-25T22:06:00Z">
        <w:r w:rsidR="003F7949">
          <w:rPr>
            <w:lang w:val="en-US"/>
          </w:rPr>
          <w:t>.</w:t>
        </w:r>
      </w:ins>
      <w:ins w:id="3037" w:author="Osnir Estevam" w:date="2016-06-25T22:11:00Z">
        <w:r w:rsidR="00D63B26">
          <w:rPr>
            <w:lang w:val="en-US"/>
          </w:rPr>
          <w:t xml:space="preserve"> </w:t>
        </w:r>
      </w:ins>
      <w:ins w:id="3038" w:author="Osnir Estevam" w:date="2016-06-26T10:20:00Z">
        <w:r w:rsidR="003F7949" w:rsidRPr="00B11730">
          <w:rPr>
            <w:b/>
            <w:rPrChange w:id="3039" w:author="William" w:date="2016-06-26T18:09:00Z">
              <w:rPr>
                <w:b/>
                <w:lang w:val="en-US"/>
              </w:rPr>
            </w:rPrChange>
          </w:rPr>
          <w:t>Em</w:t>
        </w:r>
      </w:ins>
      <w:ins w:id="3040" w:author="Osnir Estevam" w:date="2016-06-25T22:11:00Z">
        <w:r w:rsidR="00D63B26" w:rsidRPr="00B11730">
          <w:rPr>
            <w:b/>
            <w:rPrChange w:id="3041" w:author="William" w:date="2016-06-26T18:09:00Z">
              <w:rPr>
                <w:lang w:val="en-US"/>
              </w:rPr>
            </w:rPrChange>
          </w:rPr>
          <w:t xml:space="preserve"> essência, API de um programa define a maneira </w:t>
        </w:r>
        <w:r w:rsidR="00D63B26" w:rsidRPr="00D63B26">
          <w:rPr>
            <w:b/>
            <w:rPrChange w:id="3042" w:author="Osnir Estevam" w:date="2016-06-25T22:12:00Z">
              <w:rPr>
                <w:lang w:val="en-US"/>
              </w:rPr>
            </w:rPrChange>
          </w:rPr>
          <w:t>correta</w:t>
        </w:r>
        <w:r w:rsidR="00D63B26" w:rsidRPr="00B11730">
          <w:rPr>
            <w:b/>
            <w:rPrChange w:id="3043" w:author="William" w:date="2016-06-26T18:09:00Z">
              <w:rPr>
                <w:lang w:val="en-US"/>
              </w:rPr>
            </w:rPrChange>
          </w:rPr>
          <w:t xml:space="preserve"> para um desenvolvedor para solicitar serviços a partir desse programa</w:t>
        </w:r>
        <w:r w:rsidR="00D63B26" w:rsidRPr="00B11730">
          <w:rPr>
            <w:rPrChange w:id="3044" w:author="William" w:date="2016-06-26T18:09:00Z">
              <w:rPr>
                <w:lang w:val="en-US"/>
              </w:rPr>
            </w:rPrChange>
          </w:rPr>
          <w:t>.</w:t>
        </w:r>
      </w:ins>
      <w:ins w:id="3045" w:author="Osnir Estevam" w:date="2016-06-25T22:12:00Z">
        <w:r w:rsidR="00D63B26" w:rsidRPr="00B11730">
          <w:rPr>
            <w:rPrChange w:id="3046" w:author="William" w:date="2016-06-26T18:09:00Z">
              <w:rPr>
                <w:lang w:val="en-US"/>
              </w:rPr>
            </w:rPrChange>
          </w:rPr>
          <w:t xml:space="preserve"> </w:t>
        </w:r>
        <w:r w:rsidR="00D63B26">
          <w:t>Disponível em:</w:t>
        </w:r>
      </w:ins>
      <w:ins w:id="3047" w:author="Osnir Estevam" w:date="2016-06-25T22:13:00Z">
        <w:r w:rsidR="00D63B26">
          <w:t xml:space="preserve"> </w:t>
        </w:r>
      </w:ins>
      <w:ins w:id="3048" w:author="Osnir Estevam" w:date="2016-06-25T22:12:00Z">
        <w:r w:rsidR="00D63B26">
          <w:t>&lt;</w:t>
        </w:r>
      </w:ins>
    </w:p>
    <w:p w14:paraId="59D69F37" w14:textId="7A336043" w:rsidR="00BC4F93" w:rsidRPr="00B11730" w:rsidDel="00D63B26" w:rsidRDefault="00BC4F93">
      <w:pPr>
        <w:rPr>
          <w:ins w:id="3049" w:author="WILLIAM FRANCISCO LEITE" w:date="2016-06-22T21:19:00Z"/>
          <w:del w:id="3050" w:author="Osnir Estevam" w:date="2016-06-25T22:13:00Z"/>
        </w:rPr>
        <w:pPrChange w:id="3051" w:author="Osnir Estevam" w:date="2016-06-26T11:48:00Z">
          <w:pPr>
            <w:jc w:val="left"/>
          </w:pPr>
        </w:pPrChange>
      </w:pPr>
      <w:ins w:id="3052" w:author="WILLIAM FRANCISCO LEITE" w:date="2016-06-22T21:19:00Z">
        <w:del w:id="3053" w:author="Osnir Estevam" w:date="2016-06-25T22:12:00Z">
          <w:r w:rsidRPr="00B11730" w:rsidDel="00D63B26">
            <w:delText xml:space="preserve">Link: </w:delText>
          </w:r>
        </w:del>
      </w:ins>
      <w:ins w:id="3054" w:author="WILLIAM FRANCISCO LEITE" w:date="2016-06-22T21:20:00Z">
        <w:r w:rsidRPr="00B11730">
          <w:t>http://www.computerworld.com/article/2593623/app-development/application-programming-interface.html</w:t>
        </w:r>
      </w:ins>
      <w:ins w:id="3055" w:author="Osnir Estevam" w:date="2016-06-25T22:12:00Z">
        <w:r w:rsidR="00D63B26" w:rsidRPr="00B11730">
          <w:rPr>
            <w:rPrChange w:id="3056" w:author="William" w:date="2016-06-26T18:09:00Z">
              <w:rPr>
                <w:lang w:val="en-US"/>
              </w:rPr>
            </w:rPrChange>
          </w:rPr>
          <w:t>&gt;</w:t>
        </w:r>
      </w:ins>
    </w:p>
    <w:p w14:paraId="19A6D6ED" w14:textId="3A5959EC" w:rsidR="00BC4F93" w:rsidRPr="00FD5A5D" w:rsidRDefault="00D63B26">
      <w:pPr>
        <w:rPr>
          <w:ins w:id="3057" w:author="WILLIAM FRANCISCO LEITE" w:date="2016-06-22T21:19:00Z"/>
        </w:rPr>
        <w:pPrChange w:id="3058" w:author="Osnir Estevam" w:date="2016-06-26T11:48:00Z">
          <w:pPr>
            <w:jc w:val="left"/>
          </w:pPr>
        </w:pPrChange>
      </w:pPr>
      <w:ins w:id="3059" w:author="Osnir Estevam" w:date="2016-06-25T22:13:00Z">
        <w:r>
          <w:t xml:space="preserve">. </w:t>
        </w:r>
      </w:ins>
      <w:ins w:id="3060" w:author="WILLIAM FRANCISCO LEITE" w:date="2016-06-22T21:19:00Z">
        <w:r w:rsidR="00BC4F93" w:rsidRPr="00BC4F93">
          <w:t xml:space="preserve">Acesso em: </w:t>
        </w:r>
      </w:ins>
      <w:ins w:id="3061" w:author="WILLIAM FRANCISCO LEITE" w:date="2016-06-22T21:20:00Z">
        <w:r w:rsidR="00BC4F93">
          <w:t>22</w:t>
        </w:r>
      </w:ins>
      <w:ins w:id="3062" w:author="WILLIAM FRANCISCO LEITE" w:date="2016-06-22T21:19:00Z">
        <w:r w:rsidR="00BC4F93" w:rsidRPr="00BC4F93">
          <w:t xml:space="preserve"> </w:t>
        </w:r>
        <w:r w:rsidR="009A22BD">
          <w:t>jun</w:t>
        </w:r>
      </w:ins>
      <w:ins w:id="3063" w:author="Osnir Estevam" w:date="2016-06-26T11:02:00Z">
        <w:r w:rsidR="009A22BD">
          <w:t>.</w:t>
        </w:r>
      </w:ins>
      <w:ins w:id="3064" w:author="WILLIAM FRANCISCO LEITE" w:date="2016-06-22T21:19:00Z">
        <w:r w:rsidR="00BC4F93" w:rsidRPr="00BC4F93">
          <w:t xml:space="preserve"> </w:t>
        </w:r>
      </w:ins>
      <w:ins w:id="3065" w:author="Osnir Estevam" w:date="2016-06-26T11:02:00Z">
        <w:r w:rsidR="009A22BD">
          <w:t>20</w:t>
        </w:r>
      </w:ins>
      <w:ins w:id="3066" w:author="WILLIAM FRANCISCO LEITE" w:date="2016-06-22T21:19:00Z">
        <w:r w:rsidR="00BC4F93" w:rsidRPr="00BC4F93">
          <w:t>16</w:t>
        </w:r>
      </w:ins>
      <w:ins w:id="3067" w:author="Osnir Estevam" w:date="2016-06-26T11:02:00Z">
        <w:r w:rsidR="009A22BD">
          <w:t>.</w:t>
        </w:r>
      </w:ins>
    </w:p>
    <w:p w14:paraId="1BC6C9B2" w14:textId="77777777" w:rsidR="00BC4F93" w:rsidRDefault="00BC4F93">
      <w:pPr>
        <w:rPr>
          <w:ins w:id="3068" w:author="WILLIAM FRANCISCO LEITE" w:date="2016-06-22T21:34:00Z"/>
          <w:u w:val="single"/>
        </w:rPr>
        <w:pPrChange w:id="3069" w:author="Osnir Estevam" w:date="2016-06-26T11:48:00Z">
          <w:pPr>
            <w:spacing w:after="240"/>
            <w:jc w:val="left"/>
          </w:pPr>
        </w:pPrChange>
      </w:pPr>
    </w:p>
    <w:p w14:paraId="2F49198A" w14:textId="511AAF40" w:rsidR="0058637E" w:rsidRPr="00076C61" w:rsidDel="00076C61" w:rsidRDefault="00076C61">
      <w:pPr>
        <w:rPr>
          <w:ins w:id="3070" w:author="WILLIAM FRANCISCO LEITE" w:date="2016-06-22T21:34:00Z"/>
          <w:del w:id="3071" w:author="Osnir Estevam" w:date="2016-06-25T22:22:00Z"/>
          <w:rPrChange w:id="3072" w:author="Osnir Estevam" w:date="2016-06-25T22:22:00Z">
            <w:rPr>
              <w:ins w:id="3073" w:author="WILLIAM FRANCISCO LEITE" w:date="2016-06-22T21:34:00Z"/>
              <w:del w:id="3074" w:author="Osnir Estevam" w:date="2016-06-25T22:22:00Z"/>
              <w:u w:val="single"/>
            </w:rPr>
          </w:rPrChange>
        </w:rPr>
        <w:pPrChange w:id="3075" w:author="Osnir Estevam" w:date="2016-06-26T11:48:00Z">
          <w:pPr>
            <w:spacing w:after="240"/>
            <w:jc w:val="left"/>
          </w:pPr>
        </w:pPrChange>
      </w:pPr>
      <w:ins w:id="3076" w:author="WILLIAM FRANCISCO LEITE" w:date="2016-06-22T21:34:00Z">
        <w:r w:rsidRPr="0058637E">
          <w:t>GUIA DE ESTILOS</w:t>
        </w:r>
      </w:ins>
      <w:ins w:id="3077" w:author="Osnir Estevam" w:date="2016-06-25T22:17:00Z">
        <w:r w:rsidR="003F7949">
          <w:t>.</w:t>
        </w:r>
        <w:r>
          <w:t xml:space="preserve"> </w:t>
        </w:r>
      </w:ins>
      <w:ins w:id="3078" w:author="Osnir Estevam" w:date="2016-06-25T22:19:00Z">
        <w:r w:rsidR="003F7949">
          <w:rPr>
            <w:b/>
          </w:rPr>
          <w:t>A</w:t>
        </w:r>
      </w:ins>
      <w:ins w:id="3079" w:author="Osnir Estevam" w:date="2016-06-26T10:20:00Z">
        <w:r w:rsidR="003F7949">
          <w:rPr>
            <w:b/>
          </w:rPr>
          <w:t>p</w:t>
        </w:r>
      </w:ins>
      <w:ins w:id="3080" w:author="Osnir Estevam" w:date="2016-06-25T22:19:00Z">
        <w:r w:rsidRPr="00076C61">
          <w:rPr>
            <w:b/>
            <w:rPrChange w:id="3081" w:author="Osnir Estevam" w:date="2016-06-25T22:22:00Z">
              <w:rPr/>
            </w:rPrChange>
          </w:rPr>
          <w:t xml:space="preserve">resentação </w:t>
        </w:r>
      </w:ins>
      <w:ins w:id="3082" w:author="Osnir Estevam" w:date="2016-06-25T22:21:00Z">
        <w:r w:rsidRPr="00076C61">
          <w:rPr>
            <w:b/>
            <w:rPrChange w:id="3083" w:author="Osnir Estevam" w:date="2016-06-25T22:22:00Z">
              <w:rPr/>
            </w:rPrChange>
          </w:rPr>
          <w:t xml:space="preserve">de </w:t>
        </w:r>
      </w:ins>
      <w:ins w:id="3084" w:author="Osnir Estevam" w:date="2016-06-25T22:17:00Z">
        <w:r w:rsidRPr="00076C61">
          <w:rPr>
            <w:b/>
            <w:rPrChange w:id="3085" w:author="Osnir Estevam" w:date="2016-06-25T22:22:00Z">
              <w:rPr/>
            </w:rPrChange>
          </w:rPr>
          <w:t>elementos importantes na elaboração de um documento</w:t>
        </w:r>
      </w:ins>
      <w:ins w:id="3086" w:author="Osnir Estevam" w:date="2016-06-25T22:19:00Z">
        <w:r w:rsidRPr="00076C61">
          <w:rPr>
            <w:b/>
            <w:rPrChange w:id="3087" w:author="Osnir Estevam" w:date="2016-06-25T22:22:00Z">
              <w:rPr/>
            </w:rPrChange>
          </w:rPr>
          <w:t xml:space="preserve"> de Guia de Estilo como,</w:t>
        </w:r>
      </w:ins>
      <w:ins w:id="3088" w:author="Osnir Estevam" w:date="2016-06-25T22:20:00Z">
        <w:r w:rsidRPr="00076C61">
          <w:rPr>
            <w:b/>
            <w:rPrChange w:id="3089" w:author="Osnir Estevam" w:date="2016-06-25T22:22:00Z">
              <w:rPr/>
            </w:rPrChange>
          </w:rPr>
          <w:t xml:space="preserve"> por exemplo, </w:t>
        </w:r>
      </w:ins>
      <w:ins w:id="3090" w:author="Osnir Estevam" w:date="2016-06-25T22:17:00Z">
        <w:r w:rsidRPr="00076C61">
          <w:rPr>
            <w:b/>
            <w:rPrChange w:id="3091" w:author="Osnir Estevam" w:date="2016-06-25T22:22:00Z">
              <w:rPr/>
            </w:rPrChange>
          </w:rPr>
          <w:t>cores, tipografia, forma, exe</w:t>
        </w:r>
        <w:r w:rsidR="00DB7467">
          <w:rPr>
            <w:b/>
          </w:rPr>
          <w:t>mplos de uso e</w:t>
        </w:r>
        <w:r w:rsidRPr="00076C61">
          <w:rPr>
            <w:b/>
            <w:rPrChange w:id="3092" w:author="Osnir Estevam" w:date="2016-06-25T22:22:00Z">
              <w:rPr/>
            </w:rPrChange>
          </w:rPr>
          <w:t xml:space="preserve"> tamanho mínimo.</w:t>
        </w:r>
      </w:ins>
      <w:ins w:id="3093" w:author="Osnir Estevam" w:date="2016-06-25T22:22:00Z">
        <w:r>
          <w:rPr>
            <w:b/>
          </w:rPr>
          <w:t xml:space="preserve"> </w:t>
        </w:r>
        <w:r>
          <w:t>Disponível em: &lt;</w:t>
        </w:r>
      </w:ins>
    </w:p>
    <w:p w14:paraId="37E38ECF" w14:textId="6806289F" w:rsidR="0058637E" w:rsidDel="00076C61" w:rsidRDefault="0058637E">
      <w:pPr>
        <w:rPr>
          <w:ins w:id="3094" w:author="WILLIAM FRANCISCO LEITE" w:date="2016-06-22T21:35:00Z"/>
          <w:del w:id="3095" w:author="Osnir Estevam" w:date="2016-06-25T22:23:00Z"/>
        </w:rPr>
        <w:pPrChange w:id="3096" w:author="Osnir Estevam" w:date="2016-06-26T11:48:00Z">
          <w:pPr>
            <w:spacing w:after="240"/>
            <w:jc w:val="left"/>
          </w:pPr>
        </w:pPrChange>
      </w:pPr>
      <w:ins w:id="3097" w:author="WILLIAM FRANCISCO LEITE" w:date="2016-06-22T21:35:00Z">
        <w:del w:id="3098" w:author="Osnir Estevam" w:date="2016-06-25T22:23:00Z">
          <w:r w:rsidDel="00076C61">
            <w:fldChar w:fldCharType="begin"/>
          </w:r>
          <w:r w:rsidDel="00076C61">
            <w:delInstrText xml:space="preserve"> HYPERLINK "</w:delInstrText>
          </w:r>
        </w:del>
      </w:ins>
      <w:ins w:id="3099" w:author="WILLIAM FRANCISCO LEITE" w:date="2016-06-22T21:34:00Z">
        <w:del w:id="3100" w:author="Osnir Estevam" w:date="2016-06-25T22:23:00Z">
          <w:r w:rsidRPr="0058637E" w:rsidDel="00076C61">
            <w:rPr>
              <w:rPrChange w:id="3101" w:author="WILLIAM FRANCISCO LEITE" w:date="2016-06-22T21:35:00Z">
                <w:rPr>
                  <w:u w:val="single"/>
                </w:rPr>
              </w:rPrChange>
            </w:rPr>
            <w:delInstrText>http://tableless.com.br/guia-de-estilos/</w:delInstrText>
          </w:r>
        </w:del>
      </w:ins>
      <w:ins w:id="3102" w:author="WILLIAM FRANCISCO LEITE" w:date="2016-06-22T21:35:00Z">
        <w:del w:id="3103" w:author="Osnir Estevam" w:date="2016-06-25T22:23:00Z">
          <w:r w:rsidDel="00076C61">
            <w:delInstrText xml:space="preserve">" </w:delInstrText>
          </w:r>
          <w:r w:rsidDel="00076C61">
            <w:fldChar w:fldCharType="separate"/>
          </w:r>
        </w:del>
      </w:ins>
      <w:ins w:id="3104" w:author="WILLIAM FRANCISCO LEITE" w:date="2016-06-22T21:34:00Z">
        <w:del w:id="3105" w:author="Osnir Estevam" w:date="2016-06-25T22:23:00Z">
          <w:r w:rsidRPr="00076C61" w:rsidDel="00076C61">
            <w:rPr>
              <w:rPrChange w:id="3106" w:author="Osnir Estevam" w:date="2016-06-25T22:23:00Z">
                <w:rPr>
                  <w:u w:val="single"/>
                </w:rPr>
              </w:rPrChange>
            </w:rPr>
            <w:delText>http://tableless.com.br/guia-de-estilos/</w:delText>
          </w:r>
        </w:del>
      </w:ins>
      <w:ins w:id="3107" w:author="WILLIAM FRANCISCO LEITE" w:date="2016-06-22T21:35:00Z">
        <w:del w:id="3108" w:author="Osnir Estevam" w:date="2016-06-25T22:23:00Z">
          <w:r w:rsidDel="00076C61">
            <w:fldChar w:fldCharType="end"/>
          </w:r>
        </w:del>
      </w:ins>
      <w:ins w:id="3109" w:author="Osnir Estevam" w:date="2016-06-25T22:23:00Z">
        <w:r w:rsidR="00076C61" w:rsidRPr="00076C61">
          <w:rPr>
            <w:rPrChange w:id="3110" w:author="Osnir Estevam" w:date="2016-06-25T22:23:00Z">
              <w:rPr>
                <w:u w:val="single"/>
              </w:rPr>
            </w:rPrChange>
          </w:rPr>
          <w:t>http://tableless.com.br/guia-de-estilos/</w:t>
        </w:r>
      </w:ins>
      <w:ins w:id="3111" w:author="Osnir Estevam" w:date="2016-06-25T22:22:00Z">
        <w:r w:rsidR="00076C61">
          <w:t>&gt;. Acesso em</w:t>
        </w:r>
      </w:ins>
    </w:p>
    <w:p w14:paraId="4A003624" w14:textId="77777777" w:rsidR="0058637E" w:rsidRPr="0058637E" w:rsidDel="0058637E" w:rsidRDefault="0058637E">
      <w:pPr>
        <w:rPr>
          <w:del w:id="3112" w:author="WILLIAM FRANCISCO LEITE" w:date="2016-06-22T21:35:00Z"/>
          <w:rPrChange w:id="3113" w:author="WILLIAM FRANCISCO LEITE" w:date="2016-06-22T21:35:00Z">
            <w:rPr>
              <w:del w:id="3114" w:author="WILLIAM FRANCISCO LEITE" w:date="2016-06-22T21:35:00Z"/>
              <w:rFonts w:ascii="Times New Roman" w:hAnsi="Times New Roman" w:cs="Times New Roman"/>
              <w:b/>
            </w:rPr>
          </w:rPrChange>
        </w:rPr>
        <w:pPrChange w:id="3115" w:author="Osnir Estevam" w:date="2016-06-26T11:48:00Z">
          <w:pPr>
            <w:spacing w:after="240"/>
            <w:jc w:val="left"/>
          </w:pPr>
        </w:pPrChange>
      </w:pPr>
    </w:p>
    <w:p w14:paraId="33325D8E" w14:textId="1D8D2F4B" w:rsidR="00357292" w:rsidRPr="00753065" w:rsidRDefault="0058637E">
      <w:pPr>
        <w:rPr>
          <w:ins w:id="3116" w:author="WILLIAM FRANCISCO LEITE" w:date="2016-06-22T21:45:00Z"/>
          <w:lang w:val="en-US"/>
          <w:rPrChange w:id="3117" w:author="Osnir Estevam" w:date="2016-06-25T18:35:00Z">
            <w:rPr>
              <w:ins w:id="3118" w:author="WILLIAM FRANCISCO LEITE" w:date="2016-06-22T21:45:00Z"/>
            </w:rPr>
          </w:rPrChange>
        </w:rPr>
      </w:pPr>
      <w:ins w:id="3119" w:author="WILLIAM FRANCISCO LEITE" w:date="2016-06-22T21:34:00Z">
        <w:del w:id="3120" w:author="Osnir Estevam" w:date="2016-06-25T22:23:00Z">
          <w:r w:rsidRPr="00753065" w:rsidDel="00076C61">
            <w:rPr>
              <w:lang w:val="en-US"/>
              <w:rPrChange w:id="3121" w:author="Osnir Estevam" w:date="2016-06-25T18:35:00Z">
                <w:rPr/>
              </w:rPrChange>
            </w:rPr>
            <w:delText>Acesso em</w:delText>
          </w:r>
        </w:del>
        <w:r w:rsidRPr="00753065">
          <w:rPr>
            <w:lang w:val="en-US"/>
            <w:rPrChange w:id="3122" w:author="Osnir Estevam" w:date="2016-06-25T18:35:00Z">
              <w:rPr/>
            </w:rPrChange>
          </w:rPr>
          <w:t xml:space="preserve">: </w:t>
        </w:r>
      </w:ins>
      <w:ins w:id="3123" w:author="WILLIAM FRANCISCO LEITE" w:date="2016-06-22T21:35:00Z">
        <w:r w:rsidRPr="00753065">
          <w:rPr>
            <w:lang w:val="en-US"/>
            <w:rPrChange w:id="3124" w:author="Osnir Estevam" w:date="2016-06-25T18:35:00Z">
              <w:rPr/>
            </w:rPrChange>
          </w:rPr>
          <w:t xml:space="preserve">22 </w:t>
        </w:r>
        <w:r w:rsidR="009A22BD" w:rsidRPr="00753065">
          <w:rPr>
            <w:lang w:val="en-US"/>
          </w:rPr>
          <w:t>jun</w:t>
        </w:r>
      </w:ins>
      <w:ins w:id="3125" w:author="Osnir Estevam" w:date="2016-06-26T11:02:00Z">
        <w:r w:rsidR="009A22BD">
          <w:rPr>
            <w:lang w:val="en-US"/>
          </w:rPr>
          <w:t>.</w:t>
        </w:r>
      </w:ins>
      <w:ins w:id="3126" w:author="WILLIAM FRANCISCO LEITE" w:date="2016-06-22T21:35:00Z">
        <w:r w:rsidRPr="00753065">
          <w:rPr>
            <w:lang w:val="en-US"/>
            <w:rPrChange w:id="3127" w:author="Osnir Estevam" w:date="2016-06-25T18:35:00Z">
              <w:rPr/>
            </w:rPrChange>
          </w:rPr>
          <w:t xml:space="preserve"> </w:t>
        </w:r>
      </w:ins>
      <w:ins w:id="3128" w:author="Osnir Estevam" w:date="2016-06-26T11:02:00Z">
        <w:r w:rsidR="009A22BD">
          <w:rPr>
            <w:lang w:val="en-US"/>
          </w:rPr>
          <w:t>20</w:t>
        </w:r>
      </w:ins>
      <w:ins w:id="3129" w:author="WILLIAM FRANCISCO LEITE" w:date="2016-06-22T21:35:00Z">
        <w:r w:rsidRPr="00753065">
          <w:rPr>
            <w:lang w:val="en-US"/>
            <w:rPrChange w:id="3130" w:author="Osnir Estevam" w:date="2016-06-25T18:35:00Z">
              <w:rPr/>
            </w:rPrChange>
          </w:rPr>
          <w:t>16</w:t>
        </w:r>
      </w:ins>
      <w:ins w:id="3131" w:author="Osnir Estevam" w:date="2016-06-26T11:02:00Z">
        <w:r w:rsidR="009A22BD">
          <w:rPr>
            <w:lang w:val="en-US"/>
          </w:rPr>
          <w:t>.</w:t>
        </w:r>
      </w:ins>
    </w:p>
    <w:p w14:paraId="4C8E9E68" w14:textId="77777777" w:rsidR="00357292" w:rsidRPr="00753065" w:rsidRDefault="00357292">
      <w:pPr>
        <w:rPr>
          <w:ins w:id="3132" w:author="WILLIAM FRANCISCO LEITE" w:date="2016-06-22T21:45:00Z"/>
          <w:lang w:val="en-US"/>
          <w:rPrChange w:id="3133" w:author="Osnir Estevam" w:date="2016-06-25T18:35:00Z">
            <w:rPr>
              <w:ins w:id="3134" w:author="WILLIAM FRANCISCO LEITE" w:date="2016-06-22T21:45:00Z"/>
            </w:rPr>
          </w:rPrChange>
        </w:rPr>
      </w:pPr>
    </w:p>
    <w:p w14:paraId="308CD271" w14:textId="79ECF448" w:rsidR="00357292" w:rsidRPr="00B11730" w:rsidDel="00CD0BA4" w:rsidRDefault="00CD0BA4">
      <w:pPr>
        <w:rPr>
          <w:ins w:id="3135" w:author="WILLIAM FRANCISCO LEITE" w:date="2016-06-22T21:45:00Z"/>
          <w:del w:id="3136" w:author="Osnir Estevam" w:date="2016-06-25T22:27:00Z"/>
        </w:rPr>
      </w:pPr>
      <w:ins w:id="3137" w:author="WILLIAM FRANCISCO LEITE" w:date="2016-06-22T21:45:00Z">
        <w:r w:rsidRPr="00753065">
          <w:rPr>
            <w:lang w:val="en-US"/>
          </w:rPr>
          <w:lastRenderedPageBreak/>
          <w:t>OBJECT MANAGEMENT GROUP BUSINESS PROCESS MODEL AND NOTATION</w:t>
        </w:r>
      </w:ins>
      <w:ins w:id="3138" w:author="Osnir Estevam" w:date="2016-06-25T22:26:00Z">
        <w:r w:rsidR="003F7949">
          <w:rPr>
            <w:lang w:val="en-US"/>
          </w:rPr>
          <w:t>.</w:t>
        </w:r>
        <w:r>
          <w:rPr>
            <w:lang w:val="en-US"/>
          </w:rPr>
          <w:t xml:space="preserve"> </w:t>
        </w:r>
        <w:r w:rsidRPr="00CD0BA4">
          <w:rPr>
            <w:b/>
            <w:color w:val="222222"/>
            <w:lang w:val="pt-PT"/>
            <w:rPrChange w:id="3139" w:author="Osnir Estevam" w:date="2016-06-25T22:26:00Z">
              <w:rPr>
                <w:color w:val="222222"/>
                <w:lang w:val="pt-PT"/>
              </w:rPr>
            </w:rPrChange>
          </w:rPr>
          <w:t>BPMN</w:t>
        </w:r>
        <w:r>
          <w:rPr>
            <w:b/>
            <w:color w:val="222222"/>
            <w:lang w:val="pt-PT"/>
          </w:rPr>
          <w:t xml:space="preserve"> -</w:t>
        </w:r>
        <w:r w:rsidRPr="00CD0BA4">
          <w:rPr>
            <w:b/>
            <w:color w:val="222222"/>
            <w:lang w:val="pt-PT"/>
            <w:rPrChange w:id="3140" w:author="Osnir Estevam" w:date="2016-06-25T22:26:00Z">
              <w:rPr>
                <w:color w:val="222222"/>
                <w:lang w:val="pt-PT"/>
              </w:rPr>
            </w:rPrChange>
          </w:rPr>
          <w:t xml:space="preserve"> </w:t>
        </w:r>
        <w:r>
          <w:rPr>
            <w:b/>
            <w:color w:val="222222"/>
            <w:lang w:val="pt-PT"/>
          </w:rPr>
          <w:t>fornece</w:t>
        </w:r>
        <w:r w:rsidRPr="00CD0BA4">
          <w:rPr>
            <w:b/>
            <w:color w:val="222222"/>
            <w:lang w:val="pt-PT"/>
            <w:rPrChange w:id="3141" w:author="Osnir Estevam" w:date="2016-06-25T22:26:00Z">
              <w:rPr>
                <w:color w:val="222222"/>
                <w:lang w:val="pt-PT"/>
              </w:rPr>
            </w:rPrChange>
          </w:rPr>
          <w:t xml:space="preserve"> às empresas a capacidade de compreender os seus procedimentos internos de negócios em uma notação </w:t>
        </w:r>
        <w:r>
          <w:rPr>
            <w:b/>
            <w:color w:val="222222"/>
            <w:lang w:val="pt-PT"/>
          </w:rPr>
          <w:t>gráfica e da</w:t>
        </w:r>
        <w:r w:rsidRPr="00CD0BA4">
          <w:rPr>
            <w:b/>
            <w:color w:val="222222"/>
            <w:lang w:val="pt-PT"/>
            <w:rPrChange w:id="3142" w:author="Osnir Estevam" w:date="2016-06-25T22:26:00Z">
              <w:rPr>
                <w:color w:val="222222"/>
                <w:lang w:val="pt-PT"/>
              </w:rPr>
            </w:rPrChange>
          </w:rPr>
          <w:t xml:space="preserve"> as organizações a capacidade de comunicar procedimentos de uma forma padrão.</w:t>
        </w:r>
        <w:r>
          <w:rPr>
            <w:b/>
            <w:color w:val="222222"/>
            <w:lang w:val="pt-PT"/>
          </w:rPr>
          <w:t xml:space="preserve"> </w:t>
        </w:r>
      </w:ins>
      <w:ins w:id="3143" w:author="Osnir Estevam" w:date="2016-06-25T22:27:00Z">
        <w:r>
          <w:rPr>
            <w:color w:val="222222"/>
            <w:lang w:val="pt-PT"/>
          </w:rPr>
          <w:t>Disponível em: &lt;</w:t>
        </w:r>
      </w:ins>
    </w:p>
    <w:p w14:paraId="7A4C005E" w14:textId="4168585B" w:rsidR="00357292" w:rsidDel="00CD0BA4" w:rsidRDefault="00357292">
      <w:pPr>
        <w:rPr>
          <w:ins w:id="3144" w:author="WILLIAM FRANCISCO LEITE" w:date="2016-06-22T21:45:00Z"/>
          <w:del w:id="3145" w:author="Osnir Estevam" w:date="2016-06-25T22:27:00Z"/>
        </w:rPr>
      </w:pPr>
      <w:ins w:id="3146" w:author="WILLIAM FRANCISCO LEITE" w:date="2016-06-22T21:45:00Z">
        <w:del w:id="3147" w:author="Osnir Estevam" w:date="2016-06-25T22:27:00Z">
          <w:r w:rsidDel="00CD0BA4">
            <w:fldChar w:fldCharType="begin"/>
          </w:r>
          <w:r w:rsidDel="00CD0BA4">
            <w:delInstrText xml:space="preserve"> HYPERLINK "</w:delInstrText>
          </w:r>
          <w:r w:rsidRPr="00357292" w:rsidDel="00CD0BA4">
            <w:delInstrText>http://www.bpmn.org/</w:delInstrText>
          </w:r>
          <w:r w:rsidDel="00CD0BA4">
            <w:delInstrText xml:space="preserve">" </w:delInstrText>
          </w:r>
          <w:r w:rsidDel="00CD0BA4">
            <w:fldChar w:fldCharType="separate"/>
          </w:r>
          <w:r w:rsidRPr="00CD0BA4" w:rsidDel="00CD0BA4">
            <w:rPr>
              <w:rPrChange w:id="3148" w:author="Osnir Estevam" w:date="2016-06-25T22:27:00Z">
                <w:rPr>
                  <w:rStyle w:val="Hyperlink"/>
                </w:rPr>
              </w:rPrChange>
            </w:rPr>
            <w:delText>http://www.bpmn.org/</w:delText>
          </w:r>
          <w:r w:rsidDel="00CD0BA4">
            <w:fldChar w:fldCharType="end"/>
          </w:r>
        </w:del>
      </w:ins>
      <w:ins w:id="3149" w:author="Osnir Estevam" w:date="2016-06-25T22:27:00Z">
        <w:r w:rsidR="00CD0BA4" w:rsidRPr="00CD0BA4">
          <w:rPr>
            <w:rPrChange w:id="3150" w:author="Osnir Estevam" w:date="2016-06-25T22:27:00Z">
              <w:rPr>
                <w:rStyle w:val="Hyperlink"/>
              </w:rPr>
            </w:rPrChange>
          </w:rPr>
          <w:t>http://www.bpmn.org/</w:t>
        </w:r>
        <w:r w:rsidR="00CD0BA4">
          <w:t xml:space="preserve">&gt;. </w:t>
        </w:r>
      </w:ins>
    </w:p>
    <w:p w14:paraId="254C46FC" w14:textId="52271F60" w:rsidR="00357292" w:rsidRDefault="00357292">
      <w:pPr>
        <w:rPr>
          <w:ins w:id="3151" w:author="WILLIAM FRANCISCO LEITE" w:date="2016-06-22T21:45:00Z"/>
        </w:rPr>
      </w:pPr>
      <w:ins w:id="3152" w:author="WILLIAM FRANCISCO LEITE" w:date="2016-06-22T21:45:00Z">
        <w:r w:rsidRPr="00BC4F93">
          <w:t>Acesso em</w:t>
        </w:r>
        <w:r>
          <w:t xml:space="preserve">: 22 </w:t>
        </w:r>
        <w:r w:rsidR="009A22BD">
          <w:t>jun</w:t>
        </w:r>
      </w:ins>
      <w:ins w:id="3153" w:author="Osnir Estevam" w:date="2016-06-26T11:02:00Z">
        <w:r w:rsidR="009A22BD">
          <w:t>.</w:t>
        </w:r>
      </w:ins>
      <w:ins w:id="3154" w:author="WILLIAM FRANCISCO LEITE" w:date="2016-06-22T21:45:00Z">
        <w:r>
          <w:t xml:space="preserve"> </w:t>
        </w:r>
      </w:ins>
      <w:ins w:id="3155" w:author="Osnir Estevam" w:date="2016-06-26T11:02:00Z">
        <w:r w:rsidR="009A22BD">
          <w:t>20</w:t>
        </w:r>
      </w:ins>
      <w:ins w:id="3156" w:author="WILLIAM FRANCISCO LEITE" w:date="2016-06-22T21:45:00Z">
        <w:r>
          <w:t>16</w:t>
        </w:r>
      </w:ins>
      <w:ins w:id="3157" w:author="Osnir Estevam" w:date="2016-06-26T11:02:00Z">
        <w:r w:rsidR="009A22BD">
          <w:t>.</w:t>
        </w:r>
      </w:ins>
    </w:p>
    <w:p w14:paraId="2905613B" w14:textId="77777777" w:rsidR="00A8491C" w:rsidRDefault="00A8491C">
      <w:pPr>
        <w:rPr>
          <w:ins w:id="3158" w:author="WILLIAM FRANCISCO LEITE" w:date="2016-06-22T21:55:00Z"/>
        </w:rPr>
      </w:pPr>
    </w:p>
    <w:p w14:paraId="21EF1230" w14:textId="3F57228E" w:rsidR="00A8491C" w:rsidDel="00314277" w:rsidRDefault="00314277">
      <w:pPr>
        <w:rPr>
          <w:ins w:id="3159" w:author="WILLIAM FRANCISCO LEITE" w:date="2016-06-22T21:56:00Z"/>
          <w:del w:id="3160" w:author="Osnir Estevam" w:date="2016-06-25T22:33:00Z"/>
        </w:rPr>
      </w:pPr>
      <w:ins w:id="3161" w:author="Osnir Estevam" w:date="2016-06-25T22:31:00Z">
        <w:r w:rsidRPr="00A8491C">
          <w:t>MOOD BOARD</w:t>
        </w:r>
        <w:r w:rsidR="003F7949">
          <w:t>.</w:t>
        </w:r>
      </w:ins>
      <w:ins w:id="3162" w:author="Osnir Estevam" w:date="2016-06-25T22:32:00Z">
        <w:r>
          <w:t xml:space="preserve"> </w:t>
        </w:r>
        <w:r w:rsidRPr="00314277">
          <w:rPr>
            <w:b/>
            <w:rPrChange w:id="3163" w:author="Osnir Estevam" w:date="2016-06-25T22:34:00Z">
              <w:rPr/>
            </w:rPrChange>
          </w:rPr>
          <w:t xml:space="preserve">Passa a passo </w:t>
        </w:r>
      </w:ins>
      <w:ins w:id="3164" w:author="Osnir Estevam" w:date="2016-06-25T22:33:00Z">
        <w:r w:rsidRPr="00314277">
          <w:rPr>
            <w:b/>
            <w:rPrChange w:id="3165" w:author="Osnir Estevam" w:date="2016-06-25T22:34:00Z">
              <w:rPr/>
            </w:rPrChange>
          </w:rPr>
          <w:t xml:space="preserve">do desenvolvimento de </w:t>
        </w:r>
      </w:ins>
      <w:ins w:id="3166" w:author="WILLIAM FRANCISCO LEITE" w:date="2016-06-22T21:56:00Z">
        <w:del w:id="3167" w:author="Osnir Estevam" w:date="2016-06-25T22:32:00Z">
          <w:r w:rsidR="00A8491C" w:rsidRPr="00314277" w:rsidDel="00314277">
            <w:rPr>
              <w:b/>
              <w:rPrChange w:id="3168" w:author="Osnir Estevam" w:date="2016-06-25T22:34:00Z">
                <w:rPr/>
              </w:rPrChange>
            </w:rPr>
            <w:delText xml:space="preserve">Como </w:delText>
          </w:r>
        </w:del>
        <w:del w:id="3169" w:author="Osnir Estevam" w:date="2016-06-25T22:33:00Z">
          <w:r w:rsidR="00A8491C" w:rsidRPr="00314277" w:rsidDel="00314277">
            <w:rPr>
              <w:b/>
              <w:rPrChange w:id="3170" w:author="Osnir Estevam" w:date="2016-06-25T22:34:00Z">
                <w:rPr/>
              </w:rPrChange>
            </w:rPr>
            <w:delText xml:space="preserve">criar </w:delText>
          </w:r>
        </w:del>
        <w:r w:rsidR="00A8491C" w:rsidRPr="00314277">
          <w:rPr>
            <w:b/>
            <w:rPrChange w:id="3171" w:author="Osnir Estevam" w:date="2016-06-25T22:34:00Z">
              <w:rPr/>
            </w:rPrChange>
          </w:rPr>
          <w:t>um Painel Semântico</w:t>
        </w:r>
      </w:ins>
      <w:ins w:id="3172" w:author="Osnir Estevam" w:date="2016-06-25T22:32:00Z">
        <w:r w:rsidRPr="00314277">
          <w:rPr>
            <w:b/>
            <w:rPrChange w:id="3173" w:author="Osnir Estevam" w:date="2016-06-25T22:34:00Z">
              <w:rPr/>
            </w:rPrChange>
          </w:rPr>
          <w:t>.</w:t>
        </w:r>
      </w:ins>
      <w:ins w:id="3174" w:author="Osnir Estevam" w:date="2016-06-25T22:34:00Z">
        <w:r>
          <w:t xml:space="preserve"> Disponível em:</w:t>
        </w:r>
      </w:ins>
      <w:ins w:id="3175" w:author="Osnir Estevam" w:date="2016-06-25T22:33:00Z">
        <w:r>
          <w:t xml:space="preserve"> &lt;</w:t>
        </w:r>
      </w:ins>
      <w:ins w:id="3176" w:author="WILLIAM FRANCISCO LEITE" w:date="2016-06-22T21:56:00Z">
        <w:del w:id="3177" w:author="Osnir Estevam" w:date="2016-06-25T22:33:00Z">
          <w:r w:rsidR="00A8491C" w:rsidRPr="00A8491C" w:rsidDel="00314277">
            <w:delText xml:space="preserve"> </w:delText>
          </w:r>
        </w:del>
        <w:del w:id="3178" w:author="Osnir Estevam" w:date="2016-06-25T22:31:00Z">
          <w:r w:rsidR="00A8491C" w:rsidRPr="00A8491C" w:rsidDel="00314277">
            <w:delText>ou “Mood Board”?</w:delText>
          </w:r>
        </w:del>
      </w:ins>
    </w:p>
    <w:p w14:paraId="3B00EE3D" w14:textId="2CD5BFC6" w:rsidR="00A8491C" w:rsidDel="00314277" w:rsidRDefault="00172801">
      <w:pPr>
        <w:rPr>
          <w:ins w:id="3179" w:author="WILLIAM FRANCISCO LEITE" w:date="2016-06-22T21:59:00Z"/>
          <w:del w:id="3180" w:author="Osnir Estevam" w:date="2016-06-25T22:33:00Z"/>
        </w:rPr>
      </w:pPr>
      <w:ins w:id="3181" w:author="WILLIAM FRANCISCO LEITE" w:date="2016-06-22T21:59:00Z">
        <w:del w:id="3182" w:author="Osnir Estevam" w:date="2016-06-25T22:33:00Z">
          <w:r w:rsidDel="00314277">
            <w:fldChar w:fldCharType="begin"/>
          </w:r>
          <w:r w:rsidDel="00314277">
            <w:delInstrText xml:space="preserve"> HYPERLINK "</w:delInstrText>
          </w:r>
        </w:del>
      </w:ins>
      <w:ins w:id="3183" w:author="WILLIAM FRANCISCO LEITE" w:date="2016-06-22T21:55:00Z">
        <w:del w:id="3184" w:author="Osnir Estevam" w:date="2016-06-25T22:33:00Z">
          <w:r w:rsidRPr="00A8491C" w:rsidDel="00314277">
            <w:delInstrText>http://chocoladesign.com/como-criar-um-painel-semantico-ou-mood-board</w:delInstrText>
          </w:r>
        </w:del>
      </w:ins>
      <w:ins w:id="3185" w:author="WILLIAM FRANCISCO LEITE" w:date="2016-06-22T21:59:00Z">
        <w:del w:id="3186" w:author="Osnir Estevam" w:date="2016-06-25T22:33:00Z">
          <w:r w:rsidDel="00314277">
            <w:delInstrText xml:space="preserve">" </w:delInstrText>
          </w:r>
          <w:r w:rsidDel="00314277">
            <w:fldChar w:fldCharType="separate"/>
          </w:r>
        </w:del>
      </w:ins>
      <w:ins w:id="3187" w:author="WILLIAM FRANCISCO LEITE" w:date="2016-06-22T21:55:00Z">
        <w:del w:id="3188" w:author="Osnir Estevam" w:date="2016-06-25T22:33:00Z">
          <w:r w:rsidRPr="00314277" w:rsidDel="00314277">
            <w:rPr>
              <w:rPrChange w:id="3189" w:author="Osnir Estevam" w:date="2016-06-25T22:33:00Z">
                <w:rPr>
                  <w:rStyle w:val="Hyperlink"/>
                </w:rPr>
              </w:rPrChange>
            </w:rPr>
            <w:delText>http://chocoladesign.com/como-criar-um-painel-semantico-ou-mood-board</w:delText>
          </w:r>
        </w:del>
      </w:ins>
      <w:ins w:id="3190" w:author="WILLIAM FRANCISCO LEITE" w:date="2016-06-22T21:59:00Z">
        <w:del w:id="3191" w:author="Osnir Estevam" w:date="2016-06-25T22:33:00Z">
          <w:r w:rsidDel="00314277">
            <w:fldChar w:fldCharType="end"/>
          </w:r>
        </w:del>
      </w:ins>
      <w:ins w:id="3192" w:author="Osnir Estevam" w:date="2016-06-25T22:33:00Z">
        <w:r w:rsidR="00314277" w:rsidRPr="00314277">
          <w:rPr>
            <w:rPrChange w:id="3193" w:author="Osnir Estevam" w:date="2016-06-25T22:33:00Z">
              <w:rPr>
                <w:rStyle w:val="Hyperlink"/>
              </w:rPr>
            </w:rPrChange>
          </w:rPr>
          <w:t>http://chocoladesign.com/como-criar-um-painel-semantico-ou-mood-board</w:t>
        </w:r>
        <w:r w:rsidR="00314277">
          <w:t xml:space="preserve">&gt;. </w:t>
        </w:r>
      </w:ins>
    </w:p>
    <w:p w14:paraId="24C9F3E0" w14:textId="77777777" w:rsidR="000C7EAA" w:rsidRDefault="00A8491C">
      <w:pPr>
        <w:rPr>
          <w:ins w:id="3194" w:author="Osnir Estevam" w:date="2016-06-26T15:42:00Z"/>
        </w:rPr>
      </w:pPr>
      <w:ins w:id="3195" w:author="WILLIAM FRANCISCO LEITE" w:date="2016-06-22T21:55:00Z">
        <w:r w:rsidRPr="00BC4F93">
          <w:t>Acesso em</w:t>
        </w:r>
        <w:r>
          <w:t xml:space="preserve">: 22 </w:t>
        </w:r>
        <w:r w:rsidR="009A22BD">
          <w:t>jun</w:t>
        </w:r>
      </w:ins>
      <w:ins w:id="3196" w:author="Osnir Estevam" w:date="2016-06-26T11:03:00Z">
        <w:r w:rsidR="009A22BD">
          <w:t>.</w:t>
        </w:r>
      </w:ins>
      <w:ins w:id="3197" w:author="WILLIAM FRANCISCO LEITE" w:date="2016-06-22T21:55:00Z">
        <w:r>
          <w:t xml:space="preserve"> </w:t>
        </w:r>
      </w:ins>
      <w:ins w:id="3198" w:author="Osnir Estevam" w:date="2016-06-26T11:03:00Z">
        <w:r w:rsidR="009A22BD">
          <w:t>20</w:t>
        </w:r>
      </w:ins>
      <w:ins w:id="3199" w:author="WILLIAM FRANCISCO LEITE" w:date="2016-06-22T21:55:00Z">
        <w:r>
          <w:t>16</w:t>
        </w:r>
      </w:ins>
      <w:ins w:id="3200" w:author="Osnir Estevam" w:date="2016-06-26T11:03:00Z">
        <w:r w:rsidR="009A22BD">
          <w:t>.</w:t>
        </w:r>
      </w:ins>
      <w:ins w:id="3201" w:author="Osnir Estevam" w:date="2016-06-26T15:42:00Z">
        <w:r w:rsidR="000C7EAA" w:rsidRPr="000C7EAA">
          <w:t xml:space="preserve"> </w:t>
        </w:r>
      </w:ins>
    </w:p>
    <w:p w14:paraId="301EF481" w14:textId="77777777" w:rsidR="000C7EAA" w:rsidRDefault="000C7EAA">
      <w:pPr>
        <w:rPr>
          <w:ins w:id="3202" w:author="Osnir Estevam" w:date="2016-06-26T15:42:00Z"/>
        </w:rPr>
      </w:pPr>
    </w:p>
    <w:p w14:paraId="038A90B6" w14:textId="77777777" w:rsidR="00BE0D9C" w:rsidRDefault="000C7EAA" w:rsidP="00BE0D9C">
      <w:pPr>
        <w:rPr>
          <w:ins w:id="3203" w:author="Osnir Estevam" w:date="2016-06-26T15:49:00Z"/>
        </w:rPr>
      </w:pPr>
      <w:ins w:id="3204" w:author="Osnir Estevam" w:date="2016-06-26T15:42:00Z">
        <w:r>
          <w:t xml:space="preserve">STORY BOARD. </w:t>
        </w:r>
      </w:ins>
      <w:ins w:id="3205" w:author="Osnir Estevam" w:date="2016-06-26T15:44:00Z">
        <w:r w:rsidRPr="000C7EAA">
          <w:rPr>
            <w:b/>
            <w:rPrChange w:id="3206" w:author="Osnir Estevam" w:date="2016-06-26T15:44:00Z">
              <w:rPr/>
            </w:rPrChange>
          </w:rPr>
          <w:t>O</w:t>
        </w:r>
      </w:ins>
      <w:ins w:id="3207" w:author="Osnir Estevam" w:date="2016-06-26T15:43:00Z">
        <w:r w:rsidRPr="000C7EAA">
          <w:rPr>
            <w:b/>
            <w:rPrChange w:id="3208" w:author="Osnir Estevam" w:date="2016-06-26T15:43:00Z">
              <w:rPr/>
            </w:rPrChange>
          </w:rPr>
          <w:t xml:space="preserve"> que é um storyboard</w:t>
        </w:r>
      </w:ins>
      <w:ins w:id="3209" w:author="Osnir Estevam" w:date="2016-06-26T15:42:00Z">
        <w:r w:rsidRPr="002C5009">
          <w:rPr>
            <w:b/>
          </w:rPr>
          <w:t>.</w:t>
        </w:r>
        <w:r>
          <w:t xml:space="preserve"> Disponível em: &lt;</w:t>
        </w:r>
      </w:ins>
      <w:ins w:id="3210" w:author="Osnir Estevam" w:date="2016-06-26T15:44:00Z">
        <w:r w:rsidRPr="000C7EAA">
          <w:t>http://modelosdestoryboards.blogspot.com.br/p/o-que-e-um-storyboad.html</w:t>
        </w:r>
      </w:ins>
      <w:ins w:id="3211" w:author="Osnir Estevam" w:date="2016-06-26T15:42:00Z">
        <w:r>
          <w:t xml:space="preserve">&gt;. </w:t>
        </w:r>
        <w:r w:rsidRPr="00BC4F93">
          <w:t>Acesso em</w:t>
        </w:r>
        <w:r>
          <w:t>: 22 jun. 2016.</w:t>
        </w:r>
      </w:ins>
      <w:ins w:id="3212" w:author="Osnir Estevam" w:date="2016-06-26T15:49:00Z">
        <w:r w:rsidR="00BE0D9C" w:rsidRPr="00BE0D9C">
          <w:t xml:space="preserve"> </w:t>
        </w:r>
      </w:ins>
    </w:p>
    <w:p w14:paraId="65CD845E" w14:textId="77777777" w:rsidR="00BE0D9C" w:rsidRDefault="00BE0D9C" w:rsidP="00BE0D9C">
      <w:pPr>
        <w:rPr>
          <w:ins w:id="3213" w:author="Osnir Estevam" w:date="2016-06-26T15:49:00Z"/>
        </w:rPr>
      </w:pPr>
    </w:p>
    <w:p w14:paraId="1BFD440B" w14:textId="778BFB93" w:rsidR="00BE0D9C" w:rsidRDefault="00BE0D9C" w:rsidP="00BE0D9C">
      <w:pPr>
        <w:rPr>
          <w:ins w:id="3214" w:author="Osnir Estevam" w:date="2016-06-26T15:49:00Z"/>
        </w:rPr>
      </w:pPr>
      <w:ins w:id="3215" w:author="Osnir Estevam" w:date="2016-06-26T15:49:00Z">
        <w:r>
          <w:t xml:space="preserve">PERSONAS. </w:t>
        </w:r>
      </w:ins>
      <w:ins w:id="3216" w:author="Osnir Estevam" w:date="2016-06-26T15:50:00Z">
        <w:r w:rsidRPr="00BE0D9C">
          <w:rPr>
            <w:b/>
          </w:rPr>
          <w:t>Persona: Como e por que criar uma para sua empresa</w:t>
        </w:r>
      </w:ins>
      <w:ins w:id="3217" w:author="Osnir Estevam" w:date="2016-06-26T15:49:00Z">
        <w:r w:rsidRPr="002C5009">
          <w:rPr>
            <w:b/>
          </w:rPr>
          <w:t>.</w:t>
        </w:r>
        <w:r>
          <w:t xml:space="preserve"> Disponível em: &lt;</w:t>
        </w:r>
      </w:ins>
      <w:ins w:id="3218" w:author="Osnir Estevam" w:date="2016-06-26T15:50:00Z">
        <w:r w:rsidRPr="00BE0D9C">
          <w:t>http://resultadosdigitais.com.br/blog/persona-o-que-e/</w:t>
        </w:r>
      </w:ins>
      <w:ins w:id="3219" w:author="Osnir Estevam" w:date="2016-06-26T15:49:00Z">
        <w:r>
          <w:t xml:space="preserve">&gt;. </w:t>
        </w:r>
        <w:r w:rsidRPr="00BC4F93">
          <w:t>Acesso em</w:t>
        </w:r>
        <w:r>
          <w:t>: 22 jun. 2016.</w:t>
        </w:r>
      </w:ins>
    </w:p>
    <w:p w14:paraId="787555BD" w14:textId="10F02196" w:rsidR="00A8491C" w:rsidRDefault="00A8491C">
      <w:pPr>
        <w:rPr>
          <w:ins w:id="3220" w:author="WILLIAM FRANCISCO LEITE" w:date="2016-06-22T21:55:00Z"/>
        </w:rPr>
      </w:pPr>
    </w:p>
    <w:p w14:paraId="472E0518" w14:textId="76BE2EEE" w:rsidR="00104458" w:rsidRDefault="00104458" w:rsidP="000C7EAA">
      <w:pPr>
        <w:rPr>
          <w:ins w:id="3221" w:author="William" w:date="2016-06-26T19:03:00Z"/>
        </w:rPr>
      </w:pPr>
      <w:ins w:id="3222" w:author="William" w:date="2016-06-26T19:03:00Z">
        <w:r>
          <w:t xml:space="preserve">SWAGGER. </w:t>
        </w:r>
        <w:r w:rsidRPr="00104458">
          <w:rPr>
            <w:b/>
            <w:rPrChange w:id="3223" w:author="William" w:date="2016-06-26T19:03:00Z">
              <w:rPr/>
            </w:rPrChange>
          </w:rPr>
          <w:t xml:space="preserve">Site oficial </w:t>
        </w:r>
      </w:ins>
      <w:ins w:id="3224" w:author="William" w:date="2016-06-26T18:59:00Z">
        <w:r w:rsidR="009A673D" w:rsidRPr="00104458">
          <w:rPr>
            <w:b/>
            <w:rPrChange w:id="3225" w:author="William" w:date="2016-06-26T19:03:00Z">
              <w:rPr/>
            </w:rPrChange>
          </w:rPr>
          <w:t>Swagger</w:t>
        </w:r>
      </w:ins>
      <w:ins w:id="3226" w:author="William" w:date="2016-06-26T19:00:00Z">
        <w:r w:rsidR="009A673D">
          <w:t xml:space="preserve">. Disponível em: </w:t>
        </w:r>
      </w:ins>
      <w:ins w:id="3227" w:author="William" w:date="2016-06-26T19:01:00Z">
        <w:r w:rsidR="009A673D">
          <w:t>&lt;</w:t>
        </w:r>
      </w:ins>
      <w:ins w:id="3228" w:author="William" w:date="2016-06-26T19:00:00Z">
        <w:r w:rsidR="009A673D">
          <w:fldChar w:fldCharType="begin"/>
        </w:r>
        <w:r w:rsidR="009A673D">
          <w:instrText xml:space="preserve"> HYPERLINK "</w:instrText>
        </w:r>
        <w:r w:rsidR="009A673D" w:rsidRPr="009A673D">
          <w:instrText>http://swagger.io/</w:instrText>
        </w:r>
        <w:r w:rsidR="009A673D">
          <w:instrText xml:space="preserve">" </w:instrText>
        </w:r>
        <w:r w:rsidR="009A673D">
          <w:fldChar w:fldCharType="separate"/>
        </w:r>
        <w:r w:rsidR="009A673D" w:rsidRPr="00B46B7E">
          <w:rPr>
            <w:rStyle w:val="Hyperlink"/>
          </w:rPr>
          <w:t>http://swagger.io/</w:t>
        </w:r>
        <w:r w:rsidR="009A673D">
          <w:fldChar w:fldCharType="end"/>
        </w:r>
      </w:ins>
      <w:ins w:id="3229" w:author="William" w:date="2016-06-26T19:01:00Z">
        <w:r w:rsidR="009A673D">
          <w:t>&gt;</w:t>
        </w:r>
      </w:ins>
      <w:ins w:id="3230" w:author="William" w:date="2016-06-26T19:00:00Z">
        <w:r w:rsidR="009A673D">
          <w:t>. Acesso em 15 de mar. 2016.</w:t>
        </w:r>
      </w:ins>
    </w:p>
    <w:p w14:paraId="791B67B4" w14:textId="77777777" w:rsidR="00104458" w:rsidRDefault="00104458" w:rsidP="000C7EAA">
      <w:pPr>
        <w:rPr>
          <w:ins w:id="3231" w:author="William" w:date="2016-06-26T19:04:00Z"/>
        </w:rPr>
      </w:pPr>
    </w:p>
    <w:p w14:paraId="2B665F59" w14:textId="3DFFDDF5" w:rsidR="00104458" w:rsidRDefault="00104458" w:rsidP="000C7EAA">
      <w:pPr>
        <w:rPr>
          <w:ins w:id="3232" w:author="Dogus - William" w:date="2016-06-27T13:57:00Z"/>
        </w:rPr>
      </w:pPr>
      <w:ins w:id="3233" w:author="William" w:date="2016-06-26T19:04:00Z">
        <w:r w:rsidRPr="00104458">
          <w:rPr>
            <w:lang w:val="en-US"/>
            <w:rPrChange w:id="3234" w:author="William" w:date="2016-06-26T19:05:00Z">
              <w:rPr/>
            </w:rPrChange>
          </w:rPr>
          <w:t xml:space="preserve">RESTFUL. </w:t>
        </w:r>
      </w:ins>
      <w:ins w:id="3235" w:author="William" w:date="2016-06-26T19:05:00Z">
        <w:r w:rsidRPr="00104458">
          <w:rPr>
            <w:b/>
            <w:lang w:val="en-US"/>
            <w:rPrChange w:id="3236" w:author="William" w:date="2016-06-26T19:05:00Z">
              <w:rPr>
                <w:lang w:val="en-US"/>
              </w:rPr>
            </w:rPrChange>
          </w:rPr>
          <w:t>Steps toward the glory of REST</w:t>
        </w:r>
        <w:r>
          <w:rPr>
            <w:lang w:val="en-US"/>
          </w:rPr>
          <w:t xml:space="preserve">. </w:t>
        </w:r>
      </w:ins>
      <w:ins w:id="3237" w:author="William" w:date="2016-06-26T19:04:00Z">
        <w:r w:rsidRPr="00104458">
          <w:t>Dispon</w:t>
        </w:r>
      </w:ins>
      <w:ins w:id="3238" w:author="William" w:date="2016-06-26T19:05:00Z">
        <w:r w:rsidRPr="00104458">
          <w:t xml:space="preserve">ível em: </w:t>
        </w:r>
      </w:ins>
      <w:ins w:id="3239" w:author="William" w:date="2016-06-26T19:06:00Z">
        <w:r>
          <w:t>&lt;</w:t>
        </w:r>
        <w:r>
          <w:fldChar w:fldCharType="begin"/>
        </w:r>
        <w:r>
          <w:instrText xml:space="preserve"> HYPERLINK "</w:instrText>
        </w:r>
        <w:r w:rsidRPr="00104458">
          <w:rPr>
            <w:rPrChange w:id="3240" w:author="William" w:date="2016-06-26T19:06:00Z">
              <w:rPr>
                <w:lang w:val="en-US"/>
              </w:rPr>
            </w:rPrChange>
          </w:rPr>
          <w:instrText>http://martinfowler.com/articles/richardsonMaturityModel.html</w:instrText>
        </w:r>
        <w:r>
          <w:instrText xml:space="preserve">" </w:instrText>
        </w:r>
        <w:r>
          <w:fldChar w:fldCharType="separate"/>
        </w:r>
        <w:r w:rsidRPr="00B46B7E">
          <w:rPr>
            <w:rStyle w:val="Hyperlink"/>
            <w:rPrChange w:id="3241" w:author="William" w:date="2016-06-26T19:06:00Z">
              <w:rPr>
                <w:lang w:val="en-US"/>
              </w:rPr>
            </w:rPrChange>
          </w:rPr>
          <w:t>http://martinfowler.com/articles/richardsonMaturityModel.html</w:t>
        </w:r>
        <w:r>
          <w:fldChar w:fldCharType="end"/>
        </w:r>
        <w:r>
          <w:t>&gt;. Acesso em: 20 mai. 2016.</w:t>
        </w:r>
      </w:ins>
    </w:p>
    <w:p w14:paraId="15C5432D" w14:textId="77777777" w:rsidR="00D216AD" w:rsidRDefault="00D216AD" w:rsidP="000C7EAA">
      <w:pPr>
        <w:rPr>
          <w:ins w:id="3242" w:author="Dogus - William" w:date="2016-06-27T13:55:00Z"/>
        </w:rPr>
      </w:pPr>
    </w:p>
    <w:p w14:paraId="29B36CEE" w14:textId="05C3CD03" w:rsidR="006D4592" w:rsidRPr="00104458" w:rsidRDefault="00D216AD" w:rsidP="000C7EAA">
      <w:pPr>
        <w:rPr>
          <w:ins w:id="3243" w:author="William" w:date="2016-06-26T19:03:00Z"/>
        </w:rPr>
      </w:pPr>
      <w:ins w:id="3244" w:author="Dogus - William" w:date="2016-06-27T13:57:00Z">
        <w:r>
          <w:t>ANICHE, Mauricio</w:t>
        </w:r>
      </w:ins>
      <w:ins w:id="3245" w:author="Dogus - William" w:date="2016-06-27T13:55:00Z">
        <w:r w:rsidR="006D4592">
          <w:t xml:space="preserve">. </w:t>
        </w:r>
        <w:r w:rsidR="006D4592" w:rsidRPr="006D4592">
          <w:rPr>
            <w:b/>
            <w:rPrChange w:id="3246" w:author="Dogus - William" w:date="2016-06-27T13:56:00Z">
              <w:rPr/>
            </w:rPrChange>
          </w:rPr>
          <w:t>Test Driven-Develpment</w:t>
        </w:r>
      </w:ins>
      <w:ins w:id="3247" w:author="Dogus - William" w:date="2016-06-27T13:56:00Z">
        <w:r w:rsidR="006D4592">
          <w:t xml:space="preserve">. </w:t>
        </w:r>
        <w:r w:rsidR="006202E3">
          <w:t>São Paulo: Cas</w:t>
        </w:r>
      </w:ins>
      <w:ins w:id="3248" w:author="Dogus - William" w:date="2016-06-27T13:57:00Z">
        <w:r w:rsidR="005905DA">
          <w:t>a</w:t>
        </w:r>
      </w:ins>
      <w:ins w:id="3249" w:author="Dogus - William" w:date="2016-06-27T13:56:00Z">
        <w:r w:rsidR="006202E3">
          <w:t xml:space="preserve"> do C</w:t>
        </w:r>
        <w:r w:rsidR="00446760">
          <w:t>ódigo, 2012</w:t>
        </w:r>
        <w:r w:rsidR="006202E3">
          <w:t>.</w:t>
        </w:r>
      </w:ins>
    </w:p>
    <w:p w14:paraId="1EBD71F9" w14:textId="4B863579" w:rsidR="000C7EAA" w:rsidRPr="00104458" w:rsidDel="008257B8" w:rsidRDefault="00DD3D80" w:rsidP="000C7EAA">
      <w:pPr>
        <w:rPr>
          <w:ins w:id="3250" w:author="Osnir Estevam" w:date="2016-06-26T15:41:00Z"/>
          <w:del w:id="3251" w:author="WILLIAM FRANCISCO LEITE" w:date="2016-06-27T20:51:00Z"/>
        </w:rPr>
      </w:pPr>
      <w:del w:id="3252" w:author="WILLIAM FRANCISCO LEITE" w:date="2016-06-27T20:51:00Z">
        <w:r w:rsidRPr="00104458" w:rsidDel="008257B8">
          <w:br w:type="page"/>
        </w:r>
      </w:del>
    </w:p>
    <w:p w14:paraId="25FE697D" w14:textId="05D18BBE" w:rsidR="00A8491C" w:rsidRPr="00104458" w:rsidDel="008257B8" w:rsidRDefault="00A8491C">
      <w:pPr>
        <w:rPr>
          <w:del w:id="3253" w:author="WILLIAM FRANCISCO LEITE" w:date="2016-06-27T20:51:00Z"/>
        </w:rPr>
      </w:pPr>
    </w:p>
    <w:p w14:paraId="398D8662" w14:textId="3C4D8D7D" w:rsidR="006C5A7C" w:rsidRPr="00736E06" w:rsidDel="008257B8" w:rsidRDefault="00DD3D80" w:rsidP="00736E06">
      <w:pPr>
        <w:pStyle w:val="AnexoEApendice"/>
        <w:rPr>
          <w:del w:id="3254" w:author="WILLIAM FRANCISCO LEITE" w:date="2016-06-27T20:50:00Z"/>
        </w:rPr>
      </w:pPr>
      <w:bookmarkStart w:id="3255" w:name="_Toc454822970"/>
      <w:commentRangeStart w:id="3256"/>
      <w:del w:id="3257" w:author="WILLIAM FRANCISCO LEITE" w:date="2016-06-27T20:50:00Z">
        <w:r w:rsidRPr="00736E06" w:rsidDel="008257B8">
          <w:delText xml:space="preserve">APÊNDICE A – </w:delText>
        </w:r>
        <w:r w:rsidR="00400E77" w:rsidRPr="00736E06" w:rsidDel="008257B8">
          <w:delText>Topo da página inicial do portal</w:delText>
        </w:r>
        <w:commentRangeEnd w:id="3256"/>
        <w:r w:rsidR="001F1004" w:rsidDel="008257B8">
          <w:rPr>
            <w:rStyle w:val="Refdecomentrio"/>
            <w:rFonts w:ascii="Arial" w:hAnsi="Arial" w:cs="Arial"/>
            <w:b w:val="0"/>
          </w:rPr>
          <w:commentReference w:id="3256"/>
        </w:r>
        <w:bookmarkEnd w:id="3255"/>
      </w:del>
    </w:p>
    <w:p w14:paraId="1AAC9333" w14:textId="52EA9D69" w:rsidR="003165A8" w:rsidDel="008257B8" w:rsidRDefault="00DD3D80" w:rsidP="003165A8">
      <w:pPr>
        <w:keepNext/>
        <w:spacing w:after="240"/>
        <w:jc w:val="center"/>
        <w:rPr>
          <w:del w:id="3258" w:author="WILLIAM FRANCISCO LEITE" w:date="2016-06-27T20:51:00Z"/>
        </w:rPr>
      </w:pPr>
      <w:del w:id="3259" w:author="WILLIAM FRANCISCO LEITE" w:date="2016-06-27T20:50:00Z">
        <w:r w:rsidDel="008257B8">
          <w:rPr>
            <w:noProof/>
          </w:rPr>
          <w:drawing>
            <wp:inline distT="0" distB="0" distL="0" distR="0" wp14:anchorId="755232C8" wp14:editId="6BDC846F">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1"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53CF3B1A" w14:textId="2658AAB6" w:rsidR="003165A8" w:rsidDel="008257B8" w:rsidRDefault="003165A8" w:rsidP="006C5A7C">
      <w:pPr>
        <w:pStyle w:val="Legenda"/>
        <w:jc w:val="left"/>
        <w:rPr>
          <w:del w:id="3260" w:author="WILLIAM FRANCISCO LEITE" w:date="2016-06-27T20:51:00Z"/>
        </w:rPr>
      </w:pPr>
    </w:p>
    <w:p w14:paraId="4DA4C244" w14:textId="3299C15D" w:rsidR="006C5A7C" w:rsidDel="008257B8" w:rsidRDefault="006C5A7C" w:rsidP="006C5A7C">
      <w:pPr>
        <w:pStyle w:val="Legenda"/>
        <w:jc w:val="left"/>
        <w:rPr>
          <w:del w:id="3261" w:author="WILLIAM FRANCISCO LEITE" w:date="2016-06-27T20:51:00Z"/>
        </w:rPr>
      </w:pPr>
      <w:del w:id="3262" w:author="WILLIAM FRANCISCO LEITE" w:date="2016-06-27T20:51:00Z">
        <w:r w:rsidDel="008257B8">
          <w:delText>Fonte: Autores (2015)</w:delText>
        </w:r>
      </w:del>
    </w:p>
    <w:p w14:paraId="5902939B" w14:textId="660CEA22" w:rsidR="00400E77" w:rsidDel="008257B8" w:rsidRDefault="006C5A7C" w:rsidP="00736E06">
      <w:pPr>
        <w:pStyle w:val="AnexoEApendice"/>
        <w:rPr>
          <w:del w:id="3263" w:author="WILLIAM FRANCISCO LEITE" w:date="2016-06-27T20:51:00Z"/>
        </w:rPr>
      </w:pPr>
      <w:del w:id="3264" w:author="WILLIAM FRANCISCO LEITE" w:date="2016-06-27T20:51:00Z">
        <w:r w:rsidDel="008257B8">
          <w:br w:type="page"/>
        </w:r>
        <w:bookmarkStart w:id="3265" w:name="_Toc454822971"/>
        <w:r w:rsidR="00400E77" w:rsidDel="008257B8">
          <w:delText>ANEXO A – Tabela de calorias</w:delText>
        </w:r>
        <w:bookmarkEnd w:id="3265"/>
      </w:del>
    </w:p>
    <w:p w14:paraId="6E740412" w14:textId="29F8C52F" w:rsidR="003165A8" w:rsidDel="008257B8" w:rsidRDefault="00400E77" w:rsidP="003165A8">
      <w:pPr>
        <w:keepNext/>
        <w:spacing w:after="240"/>
        <w:jc w:val="center"/>
        <w:rPr>
          <w:del w:id="3266" w:author="WILLIAM FRANCISCO LEITE" w:date="2016-06-27T20:51:00Z"/>
        </w:rPr>
      </w:pPr>
      <w:del w:id="3267" w:author="WILLIAM FRANCISCO LEITE" w:date="2016-06-27T20:51:00Z">
        <w:r w:rsidDel="008257B8">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1"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6D56068F" w14:textId="6AD0DD31" w:rsidR="003165A8" w:rsidDel="008257B8" w:rsidRDefault="003165A8" w:rsidP="00400E77">
      <w:pPr>
        <w:pStyle w:val="Legenda"/>
        <w:jc w:val="left"/>
        <w:rPr>
          <w:del w:id="3268" w:author="WILLIAM FRANCISCO LEITE" w:date="2016-06-27T20:51:00Z"/>
        </w:rPr>
      </w:pPr>
    </w:p>
    <w:p w14:paraId="08A38A81" w14:textId="69C28248" w:rsidR="00400E77" w:rsidDel="008257B8" w:rsidRDefault="00400E77" w:rsidP="00400E77">
      <w:pPr>
        <w:pStyle w:val="Legenda"/>
        <w:jc w:val="left"/>
        <w:rPr>
          <w:del w:id="3269" w:author="WILLIAM FRANCISCO LEITE" w:date="2016-06-27T20:51:00Z"/>
        </w:rPr>
      </w:pPr>
      <w:del w:id="3270" w:author="WILLIAM FRANCISCO LEITE" w:date="2016-06-27T20:51:00Z">
        <w:r w:rsidDel="008257B8">
          <w:delText>Fonte: Autores (2015)</w:delText>
        </w:r>
      </w:del>
    </w:p>
    <w:p w14:paraId="51665C84" w14:textId="06A28779" w:rsidR="00450EAC" w:rsidRPr="007B3A45" w:rsidRDefault="00450EAC" w:rsidP="007B3A45">
      <w:pPr>
        <w:rPr>
          <w:iCs/>
          <w:color w:val="auto"/>
          <w:sz w:val="18"/>
          <w:szCs w:val="18"/>
        </w:rPr>
      </w:pPr>
    </w:p>
    <w:sectPr w:rsidR="00450EAC" w:rsidRPr="007B3A45" w:rsidSect="009440C6">
      <w:headerReference w:type="default" r:id="rId32"/>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Daniel Paz de Araújo" w:date="2016-05-04T17:28:00Z" w:initials="DPdA">
    <w:p w14:paraId="5D24DF08" w14:textId="77777777" w:rsidR="00CB353A" w:rsidRDefault="00CB353A" w:rsidP="00F63B94">
      <w:pPr>
        <w:pStyle w:val="01TEXTOCORPO"/>
      </w:pPr>
      <w:r>
        <w:rPr>
          <w:rStyle w:val="Refdecomentrio"/>
        </w:rPr>
        <w:annotationRef/>
      </w:r>
      <w:r>
        <w:t>Apesar de se tratar de um elemento pré-textual,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CB353A" w:rsidRPr="00E461D6" w:rsidRDefault="00CB353A" w:rsidP="00F63B94">
      <w:pPr>
        <w:pStyle w:val="01TEXTOCORPO"/>
        <w:spacing w:after="120" w:line="240" w:lineRule="auto"/>
        <w:ind w:left="2268" w:firstLine="0"/>
        <w:rPr>
          <w:sz w:val="20"/>
          <w:szCs w:val="20"/>
        </w:rPr>
      </w:pPr>
      <w:r w:rsidRPr="00E461D6">
        <w:rPr>
          <w:sz w:val="20"/>
          <w:szCs w:val="20"/>
        </w:rPr>
        <w:t xml:space="preserve">o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CB353A" w:rsidRDefault="00CB353A"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CB353A" w:rsidRDefault="00CB353A" w:rsidP="00F63B94">
      <w:pPr>
        <w:pStyle w:val="01TEXTOCORPO"/>
      </w:pPr>
      <w:r>
        <w:t>Segundo SENAC (2014, p.26), o resumo deve “u</w:t>
      </w:r>
      <w:r w:rsidRPr="003E21B9">
        <w:t>sar frases precisas e informativas e de 150 a 500 palavras, em parágrafo único</w:t>
      </w:r>
      <w:r>
        <w:t>”.</w:t>
      </w:r>
    </w:p>
    <w:p w14:paraId="72EFCF61" w14:textId="77777777" w:rsidR="00CB353A" w:rsidRDefault="00CB353A"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CB353A" w:rsidRDefault="00CB353A" w:rsidP="00F63B94">
      <w:pPr>
        <w:pStyle w:val="01TEXTOCORPO"/>
      </w:pPr>
      <w:r>
        <w:t>Em tempo, juntos aos elementos pr</w:t>
      </w:r>
      <w:r>
        <w:rPr>
          <w:rStyle w:val="Refdecomentrio"/>
          <w:rFonts w:eastAsiaTheme="minorHAnsi" w:cstheme="minorBidi"/>
          <w:color w:val="auto"/>
        </w:rPr>
        <w:annotationRef/>
      </w:r>
      <w:r>
        <w:rPr>
          <w:rStyle w:val="Refdecomentrio"/>
          <w:rFonts w:eastAsiaTheme="minorHAnsi" w:cstheme="minorBidi"/>
          <w:color w:val="auto"/>
        </w:rPr>
        <w:annotationRef/>
      </w:r>
      <w:r>
        <w:t xml:space="preserve">é-textuais, o trabalho deve-se apresentar uma seção chamada </w:t>
      </w:r>
      <w:r w:rsidRPr="009D424D">
        <w:rPr>
          <w:i/>
        </w:rPr>
        <w:t>Abstact</w:t>
      </w:r>
      <w:r>
        <w:t xml:space="preserve">, correspondente ao Resumo em língua Inglesa, seguida de </w:t>
      </w:r>
      <w:r w:rsidRPr="009D424D">
        <w:rPr>
          <w:i/>
        </w:rPr>
        <w:t>keywords</w:t>
      </w:r>
      <w:r>
        <w:t xml:space="preserve"> (palavras-chaves).</w:t>
      </w:r>
    </w:p>
    <w:p w14:paraId="4C178615" w14:textId="3D7FA0E1" w:rsidR="00CB353A" w:rsidRDefault="00CB353A">
      <w:pPr>
        <w:pStyle w:val="Textodecomentrio"/>
      </w:pPr>
    </w:p>
  </w:comment>
  <w:comment w:id="11" w:author="Osnir Estevam" w:date="2016-06-25T18:36:00Z" w:initials="OE">
    <w:p w14:paraId="4F8022F4" w14:textId="01C9BE91" w:rsidR="00CB353A" w:rsidRDefault="00CB353A">
      <w:pPr>
        <w:pStyle w:val="Textodecomentrio"/>
      </w:pPr>
      <w:r>
        <w:rPr>
          <w:rStyle w:val="Refdecomentrio"/>
        </w:rPr>
        <w:annotationRef/>
      </w:r>
    </w:p>
  </w:comment>
  <w:comment w:id="533" w:author="Daniel Paz de Araújo" w:date="2016-05-04T17:21:00Z" w:initials="DPdA">
    <w:p w14:paraId="42D841DE" w14:textId="77777777" w:rsidR="00CB353A" w:rsidRDefault="00CB353A"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CB353A" w:rsidRDefault="00CB353A"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CB353A" w:rsidRPr="00A9152C" w:rsidRDefault="00CB353A"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(ões) de pesquisa foram identificados. Permita que se tenha uma visualização situacional do problema. Restrinja sua abordagem apresentando a(s) questão (ões) que fizeram você propor esta pesquisa. (SILVA; MENEZES, 2005, p.</w:t>
      </w:r>
      <w:r>
        <w:rPr>
          <w:sz w:val="20"/>
          <w:szCs w:val="20"/>
        </w:rPr>
        <w:t xml:space="preserve"> </w:t>
      </w:r>
      <w:r w:rsidRPr="00A9152C">
        <w:rPr>
          <w:sz w:val="20"/>
          <w:szCs w:val="20"/>
        </w:rPr>
        <w:t>92)</w:t>
      </w:r>
    </w:p>
    <w:p w14:paraId="21341D47" w14:textId="77777777" w:rsidR="00CB353A" w:rsidRDefault="00CB353A"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CB353A" w:rsidRDefault="00CB353A"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CB353A" w:rsidRDefault="00CB353A" w:rsidP="00D711FE">
      <w:pPr>
        <w:pStyle w:val="01TEXTOCORPO"/>
      </w:pPr>
    </w:p>
  </w:comment>
  <w:comment w:id="567" w:author="Daniel Paz de Araújo" w:date="2016-05-04T17:22:00Z" w:initials="DPdA">
    <w:p w14:paraId="2C539E5A" w14:textId="77777777" w:rsidR="00CB353A" w:rsidRDefault="00CB353A"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CB353A" w:rsidRDefault="00CB353A"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CB353A" w:rsidRDefault="00CB353A"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CB353A" w:rsidRDefault="00CB353A"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CB353A" w:rsidRPr="003E0B3F" w:rsidRDefault="00CB353A"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CB353A" w:rsidRDefault="00CB353A" w:rsidP="00A26E7A">
      <w:pPr>
        <w:pStyle w:val="01TEXTOCORPO"/>
      </w:pPr>
      <w:r>
        <w:t>Segundo Moresi (2003), a contextualização deve ser exposta em um item (iniciado com um subtítulo) e deve permitir uma visão situacional do problema. Para Wazlawick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CB353A" w:rsidRDefault="00CB353A">
      <w:pPr>
        <w:pStyle w:val="Textodecomentrio"/>
      </w:pPr>
    </w:p>
  </w:comment>
  <w:comment w:id="594" w:author="Daniel Paz de Araújo" w:date="2016-05-04T17:22:00Z" w:initials="DPdA">
    <w:p w14:paraId="41603408" w14:textId="77777777" w:rsidR="00CB353A" w:rsidRDefault="00CB353A" w:rsidP="00A26E7A">
      <w:pPr>
        <w:pStyle w:val="01TEXTOCORPO"/>
      </w:pPr>
      <w:r>
        <w:rPr>
          <w:rStyle w:val="Refdecomentrio"/>
        </w:rPr>
        <w:annotationRef/>
      </w:r>
      <w:r>
        <w:t xml:space="preserve">Como apresentado, a contextualização e justificativa devem clarificar onde a pesquisa será realizada (contexto) e o impacto da solução à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CB353A" w:rsidRDefault="00CB353A"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CB353A" w:rsidRDefault="00CB353A"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CB353A" w:rsidRDefault="00CB353A">
      <w:pPr>
        <w:pStyle w:val="Textodecomentrio"/>
      </w:pPr>
    </w:p>
  </w:comment>
  <w:comment w:id="602" w:author="Daniel Paz de Araújo" w:date="2016-05-04T17:22:00Z" w:initials="DPdA">
    <w:p w14:paraId="15F2B5E5" w14:textId="77777777" w:rsidR="00CB353A" w:rsidRDefault="00CB353A" w:rsidP="00A26E7A">
      <w:pPr>
        <w:pStyle w:val="01TEXTOCORPO"/>
      </w:pPr>
      <w:r>
        <w:rPr>
          <w:rStyle w:val="Refdecomentrio"/>
        </w:rPr>
        <w:annotationRef/>
      </w:r>
      <w:r>
        <w:t>Com base em um problema claro de pesquisa, é fácil identificar o objetivo do trabalho: responder à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CB353A" w:rsidRDefault="00CB353A"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CB353A" w:rsidRDefault="00CB353A"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CB353A" w:rsidRDefault="00CB353A"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CB353A" w:rsidRDefault="00CB353A">
      <w:pPr>
        <w:pStyle w:val="Textodecomentrio"/>
      </w:pPr>
    </w:p>
  </w:comment>
  <w:comment w:id="605" w:author="OSNIR ESTEVAM DE LIMA" w:date="2016-06-15T21:47:00Z" w:initials="OEDL">
    <w:p w14:paraId="79C44324" w14:textId="3B2082EA" w:rsidR="00CB353A" w:rsidRDefault="00CB353A">
      <w:pPr>
        <w:pStyle w:val="Textodecomentrio"/>
      </w:pPr>
      <w:r>
        <w:rPr>
          <w:rStyle w:val="Refdecomentrio"/>
        </w:rPr>
        <w:annotationRef/>
      </w:r>
      <w:r>
        <w:t>Objetivos específicos: em forma de ação: criar, fazer, etc...</w:t>
      </w:r>
    </w:p>
  </w:comment>
  <w:comment w:id="625" w:author="Daniel Paz de Araújo" w:date="2016-05-04T17:22:00Z" w:initials="DPdA">
    <w:p w14:paraId="0C8E1983" w14:textId="77777777" w:rsidR="00CB353A" w:rsidRDefault="00CB353A"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CB353A" w:rsidRDefault="00CB353A"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CB353A" w:rsidRDefault="00CB353A"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CB353A" w:rsidRDefault="00CB353A"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697" w:author="Daniel Paz de Araújo" w:date="2016-05-04T17:23:00Z" w:initials="DPdA">
    <w:p w14:paraId="15ED4D36" w14:textId="77777777" w:rsidR="00CB353A" w:rsidRDefault="00CB353A"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CB353A" w:rsidRDefault="00CB353A"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CB353A" w:rsidRDefault="00CB353A"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CB353A" w:rsidRDefault="00CB353A"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CB353A" w:rsidRDefault="00CB353A" w:rsidP="00A26E7A">
      <w:pPr>
        <w:pStyle w:val="01TEXTOCORPO"/>
      </w:pPr>
      <w:r>
        <w:t xml:space="preserve">As etapas ou passos para o desenvolvimento da pesquisa (com a definição de como será aplicada a técnica ou ferramenta definida) devem ser descritas. </w:t>
      </w:r>
    </w:p>
    <w:p w14:paraId="1B301B00" w14:textId="77777777" w:rsidR="00CB353A" w:rsidRDefault="00CB353A"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CB353A" w:rsidRDefault="00CB353A"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CB353A" w:rsidRDefault="00CB353A">
      <w:pPr>
        <w:pStyle w:val="Textodecomentrio"/>
      </w:pPr>
    </w:p>
  </w:comment>
  <w:comment w:id="698" w:author="OSNIR ESTEVAM DE LIMA" w:date="2016-06-15T21:48:00Z" w:initials="OEDL">
    <w:p w14:paraId="74B17085" w14:textId="1D706F5D" w:rsidR="00CB353A" w:rsidRDefault="00CB353A">
      <w:pPr>
        <w:pStyle w:val="Textodecomentrio"/>
      </w:pPr>
      <w:r>
        <w:rPr>
          <w:rStyle w:val="Refdecomentrio"/>
        </w:rPr>
        <w:annotationRef/>
      </w:r>
      <w:r>
        <w:t>Pesquisa bibliográfica. Engenharia web. Pesquisas, entrevista...</w:t>
      </w:r>
    </w:p>
  </w:comment>
  <w:comment w:id="704" w:author="Daniel Paz de Araújo" w:date="2016-05-04T17:23:00Z" w:initials="DPdA">
    <w:p w14:paraId="2D7DEC0F" w14:textId="77777777" w:rsidR="00CB353A" w:rsidRDefault="00CB353A"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CB353A" w:rsidRDefault="00CB353A">
      <w:pPr>
        <w:pStyle w:val="Textodecomentrio"/>
      </w:pPr>
    </w:p>
  </w:comment>
  <w:comment w:id="730" w:author="Daniel Paz de Araújo" w:date="2016-05-04T17:25:00Z" w:initials="DPdA">
    <w:p w14:paraId="3A3AC606" w14:textId="357AFA3D" w:rsidR="00CB353A" w:rsidRDefault="00CB353A"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CB353A" w:rsidRDefault="00CB353A"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CB353A" w:rsidRDefault="00CB353A"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CB353A" w:rsidRPr="003E0B3F" w:rsidRDefault="00CB353A"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CB353A" w:rsidRDefault="00CB353A"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CB353A" w:rsidRDefault="00CB353A"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CB353A" w:rsidRDefault="00CB353A" w:rsidP="001F1004">
      <w:pPr>
        <w:pStyle w:val="Textodecomentrio"/>
      </w:pPr>
    </w:p>
  </w:comment>
  <w:comment w:id="1931" w:author="OSNIR ESTEVAM DE LIMA" w:date="2016-06-15T21:56:00Z" w:initials="OEDL">
    <w:p w14:paraId="15C41CD4" w14:textId="4E4C2853" w:rsidR="00CB353A" w:rsidRDefault="00CB353A">
      <w:pPr>
        <w:pStyle w:val="Textodecomentrio"/>
      </w:pPr>
      <w:r>
        <w:rPr>
          <w:rStyle w:val="Refdecomentrio"/>
        </w:rPr>
        <w:annotationRef/>
      </w:r>
      <w:r>
        <w:t>Explicar como as técnicas foram utilizadas no projeto?</w:t>
      </w:r>
    </w:p>
  </w:comment>
  <w:comment w:id="2468" w:author="Daniel Paz de Araújo" w:date="2016-05-04T17:34:00Z" w:initials="DPdA">
    <w:p w14:paraId="3199488B" w14:textId="77777777" w:rsidR="00CB353A" w:rsidRDefault="00CB353A"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CB353A" w:rsidRDefault="00CB353A"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CB353A" w:rsidRDefault="00CB353A">
      <w:pPr>
        <w:pStyle w:val="Textodecomentrio"/>
      </w:pPr>
    </w:p>
  </w:comment>
  <w:comment w:id="2472" w:author="Daniel Paz de Araújo" w:date="2016-05-04T17:25:00Z" w:initials="DPdA">
    <w:p w14:paraId="50E9DA0D" w14:textId="77777777" w:rsidR="00CB353A" w:rsidRDefault="00CB353A"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CB353A" w:rsidRPr="0081463E" w:rsidRDefault="00CB353A"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CB353A" w:rsidRDefault="00CB353A"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CB353A" w:rsidRDefault="00CB353A"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CB353A" w:rsidRDefault="00CB353A"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CB353A" w:rsidRDefault="00CB353A"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2483" w:author="Daniel Paz de Araújo" w:date="2016-05-04T17:26:00Z" w:initials="DPdA">
    <w:p w14:paraId="54C895C6" w14:textId="77777777" w:rsidR="00CB353A" w:rsidRDefault="00CB353A"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CB353A" w:rsidRDefault="00CB353A"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CB353A" w:rsidRDefault="00CB353A"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CB353A" w:rsidRDefault="00CB353A" w:rsidP="001F1004">
      <w:pPr>
        <w:pStyle w:val="Textodecomentrio"/>
      </w:pPr>
    </w:p>
  </w:comment>
  <w:comment w:id="2486" w:author="OSNIR ESTEVAM DE LIMA" w:date="2016-06-15T21:58:00Z" w:initials="OEDL">
    <w:p w14:paraId="5D74541E" w14:textId="72198DBE" w:rsidR="00CB353A" w:rsidRDefault="00CB353A">
      <w:pPr>
        <w:pStyle w:val="Textodecomentrio"/>
      </w:pPr>
      <w:r>
        <w:rPr>
          <w:rStyle w:val="Refdecomentrio"/>
        </w:rPr>
        <w:annotationRef/>
      </w:r>
      <w:r>
        <w:t>Revisar</w:t>
      </w:r>
    </w:p>
  </w:comment>
  <w:comment w:id="2491" w:author="Daniel Paz de Araújo" w:date="2016-05-04T17:26:00Z" w:initials="DPdA">
    <w:p w14:paraId="6BAEA1EF" w14:textId="77777777" w:rsidR="00CB353A" w:rsidRDefault="00CB353A" w:rsidP="001F1004">
      <w:pPr>
        <w:pStyle w:val="01TEXTOCORPO"/>
      </w:pPr>
      <w:r>
        <w:rPr>
          <w:rStyle w:val="Refdecomentrio"/>
        </w:rPr>
        <w:annotationRef/>
      </w:r>
      <w:r>
        <w:t>Vale lembrar, novamente, que o TCC corresponde a um relatório de pesquisa que objetiva uma contribuição ou resolução de um problema. É com a análise e interpretação dos dados coletados que o pesquisador pode extrair as respostas à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CB353A" w:rsidRPr="007D1AA5" w:rsidRDefault="00CB353A"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CB353A" w:rsidRDefault="00CB353A"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CB353A" w:rsidRDefault="00CB353A"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CB353A" w:rsidRDefault="00CB353A"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CB353A" w:rsidRDefault="00CB353A"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CB353A" w:rsidRDefault="00CB353A"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CB353A" w:rsidRDefault="00CB353A" w:rsidP="001F1004">
      <w:pPr>
        <w:pStyle w:val="01TEXTOCORPO"/>
      </w:pPr>
      <w:r>
        <w:t>A análise e interpretação de dados deve fornecer subsídios possibilitando, ao pesquisador, conclusões ou considerações finais – esta ultima incomum em trabalhos de conclusões de cursos, utilizada quando a contribuição do trabalho não é conclusiva ou parcial.</w:t>
      </w:r>
    </w:p>
    <w:p w14:paraId="0C139243" w14:textId="77777777" w:rsidR="00CB353A" w:rsidRDefault="00CB353A" w:rsidP="001F1004">
      <w:pPr>
        <w:pStyle w:val="Textodecomentrio"/>
      </w:pPr>
    </w:p>
  </w:comment>
  <w:comment w:id="2510" w:author="Daniel Paz de Araújo" w:date="2016-05-04T17:28:00Z" w:initials="DPdA">
    <w:p w14:paraId="5A175195" w14:textId="77777777" w:rsidR="00CB353A" w:rsidRDefault="00CB353A" w:rsidP="00F63B94">
      <w:pPr>
        <w:pStyle w:val="01TEXTOCORPO"/>
      </w:pPr>
      <w:r>
        <w:rPr>
          <w:rStyle w:val="Refdecomentrio"/>
        </w:rPr>
        <w:annotationRef/>
      </w:r>
      <w:r>
        <w:t>A referência apresenta a lista de documentos (como livros, artigos, etc) que aparecem durante o texto, “permitindo a identificação dos documentos citados no trabalho” (SENAC, 2014, p.57).</w:t>
      </w:r>
    </w:p>
    <w:p w14:paraId="4BA1A35C" w14:textId="77777777" w:rsidR="00CB353A" w:rsidRDefault="00CB353A"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CB353A" w:rsidRDefault="00CB353A">
      <w:pPr>
        <w:pStyle w:val="Textodecomentrio"/>
      </w:pPr>
    </w:p>
  </w:comment>
  <w:comment w:id="2511" w:author="OSNIR ESTEVAM DE LIMA" w:date="2016-06-15T22:02:00Z" w:initials="OEDL">
    <w:p w14:paraId="11469EF5" w14:textId="59A5A73D" w:rsidR="00CB353A" w:rsidRDefault="00CB353A">
      <w:pPr>
        <w:pStyle w:val="Textodecomentrio"/>
      </w:pPr>
      <w:r>
        <w:rPr>
          <w:rStyle w:val="Refdecomentrio"/>
        </w:rPr>
        <w:annotationRef/>
      </w:r>
      <w:r>
        <w:t>Colocar em ordem alfabética formatado de acordo com o guia do Senac</w:t>
      </w:r>
    </w:p>
  </w:comment>
  <w:comment w:id="3256" w:author="Daniel Paz de Araújo" w:date="2016-05-04T17:36:00Z" w:initials="DPdA">
    <w:p w14:paraId="18AA0BB0" w14:textId="77777777" w:rsidR="00CB353A" w:rsidRDefault="00CB353A"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prótotipos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CB353A" w:rsidRDefault="00CB353A" w:rsidP="001F1004">
      <w:pPr>
        <w:pStyle w:val="01TEXTOCORPO"/>
      </w:pPr>
      <w:r>
        <w:t xml:space="preserve">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(Ex: APÊNDICE A – QUESTIONARIO APLICADO). </w:t>
      </w:r>
    </w:p>
    <w:p w14:paraId="65AD710B" w14:textId="7DD33358" w:rsidR="00CB353A" w:rsidRDefault="00CB353A"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CB353A" w:rsidRDefault="00CB353A">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178615" w15:done="0"/>
  <w15:commentEx w15:paraId="4F8022F4" w15:paraIdParent="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D7B42" w14:textId="77777777" w:rsidR="004A3594" w:rsidRDefault="004A3594">
      <w:pPr>
        <w:spacing w:line="240" w:lineRule="auto"/>
      </w:pPr>
      <w:r>
        <w:separator/>
      </w:r>
    </w:p>
  </w:endnote>
  <w:endnote w:type="continuationSeparator" w:id="0">
    <w:p w14:paraId="33C4E75C" w14:textId="77777777" w:rsidR="004A3594" w:rsidRDefault="004A35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0715B2" w14:textId="77777777" w:rsidR="004A3594" w:rsidRDefault="004A3594">
      <w:pPr>
        <w:spacing w:line="240" w:lineRule="auto"/>
      </w:pPr>
      <w:r>
        <w:separator/>
      </w:r>
    </w:p>
  </w:footnote>
  <w:footnote w:type="continuationSeparator" w:id="0">
    <w:p w14:paraId="4B208332" w14:textId="77777777" w:rsidR="004A3594" w:rsidRDefault="004A359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7149913"/>
      <w:docPartObj>
        <w:docPartGallery w:val="Page Numbers (Top of Page)"/>
        <w:docPartUnique/>
      </w:docPartObj>
    </w:sdtPr>
    <w:sdtContent>
      <w:p w14:paraId="767DE084" w14:textId="1FDA92F6" w:rsidR="00CB353A" w:rsidRDefault="00CB353A">
        <w:pPr>
          <w:pStyle w:val="Cabealho"/>
          <w:jc w:val="right"/>
        </w:pPr>
        <w:r>
          <w:fldChar w:fldCharType="begin"/>
        </w:r>
        <w:r>
          <w:instrText>PAGE   \* MERGEFORMAT</w:instrText>
        </w:r>
        <w:r>
          <w:fldChar w:fldCharType="separate"/>
        </w:r>
        <w:r w:rsidR="00755D7C">
          <w:rPr>
            <w:noProof/>
          </w:rPr>
          <w:t>xiv</w:t>
        </w:r>
        <w:r>
          <w:fldChar w:fldCharType="end"/>
        </w:r>
      </w:p>
    </w:sdtContent>
  </w:sdt>
  <w:p w14:paraId="45E1F028" w14:textId="77777777" w:rsidR="00CB353A" w:rsidRDefault="00CB353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2831124"/>
      <w:docPartObj>
        <w:docPartGallery w:val="Page Numbers (Top of Page)"/>
        <w:docPartUnique/>
      </w:docPartObj>
    </w:sdtPr>
    <w:sdtEndPr>
      <w:rPr>
        <w:noProof/>
      </w:rPr>
    </w:sdtEndPr>
    <w:sdtContent>
      <w:p w14:paraId="76EDE385" w14:textId="78378B91" w:rsidR="00CB353A" w:rsidRDefault="00CB353A">
        <w:pPr>
          <w:pStyle w:val="Cabealho"/>
          <w:jc w:val="right"/>
        </w:pPr>
        <w:r>
          <w:fldChar w:fldCharType="begin"/>
        </w:r>
        <w:r>
          <w:instrText xml:space="preserve"> PAGE   \* MERGEFORMAT </w:instrText>
        </w:r>
        <w:r>
          <w:fldChar w:fldCharType="separate"/>
        </w:r>
        <w:r w:rsidR="00755D7C">
          <w:rPr>
            <w:noProof/>
          </w:rPr>
          <w:t>37</w:t>
        </w:r>
        <w:r>
          <w:rPr>
            <w:noProof/>
          </w:rPr>
          <w:fldChar w:fldCharType="end"/>
        </w:r>
      </w:p>
    </w:sdtContent>
  </w:sdt>
  <w:p w14:paraId="65DFBAE0" w14:textId="77777777" w:rsidR="00CB353A" w:rsidRDefault="00CB353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F870A47"/>
    <w:multiLevelType w:val="multilevel"/>
    <w:tmpl w:val="95B278E4"/>
    <w:lvl w:ilvl="0">
      <w:start w:val="1"/>
      <w:numFmt w:val="decimal"/>
      <w:lvlText w:val="%1."/>
      <w:lvlJc w:val="left"/>
      <w:pPr>
        <w:ind w:left="360" w:hanging="360"/>
      </w:pPr>
      <w:rPr>
        <w:rFonts w:hint="default"/>
      </w:rPr>
    </w:lvl>
    <w:lvl w:ilvl="1">
      <w:start w:val="1"/>
      <w:numFmt w:val="decimal"/>
      <w:pStyle w:val="SubtituloCapitulo"/>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LLIAM FRANCISCO LEITE">
    <w15:presenceInfo w15:providerId="AD" w15:userId="S-1-5-21-766597341-95953802-1405081092-644365"/>
  </w15:person>
  <w15:person w15:author="Daniel Paz de Araújo">
    <w15:presenceInfo w15:providerId="Windows Live" w15:userId="8126b3851f2bc83f"/>
  </w15:person>
  <w15:person w15:author="Osnir Estevam">
    <w15:presenceInfo w15:providerId="None" w15:userId="Osnir Estevam"/>
  </w15:person>
  <w15:person w15:author="OSNIR ESTEVAM DE LIMA">
    <w15:presenceInfo w15:providerId="AD" w15:userId="S-1-5-21-766597341-95953802-1405081092-949375"/>
  </w15:person>
  <w15:person w15:author="Dogus - William">
    <w15:presenceInfo w15:providerId="None" w15:userId="Dogus -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pt-BR" w:vendorID="64" w:dllVersion="131078" w:nlCheck="1" w:checkStyle="0"/>
  <w:activeWritingStyle w:appName="MSWord" w:lang="en-US"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4BB"/>
    <w:rsid w:val="000037CC"/>
    <w:rsid w:val="00006391"/>
    <w:rsid w:val="00011860"/>
    <w:rsid w:val="00020410"/>
    <w:rsid w:val="00022B60"/>
    <w:rsid w:val="000361EB"/>
    <w:rsid w:val="00037F64"/>
    <w:rsid w:val="000512D2"/>
    <w:rsid w:val="000541A8"/>
    <w:rsid w:val="0005629E"/>
    <w:rsid w:val="00064341"/>
    <w:rsid w:val="000677A6"/>
    <w:rsid w:val="000746F7"/>
    <w:rsid w:val="00076C61"/>
    <w:rsid w:val="0008425C"/>
    <w:rsid w:val="00085CCB"/>
    <w:rsid w:val="00093B72"/>
    <w:rsid w:val="00097A81"/>
    <w:rsid w:val="000A5437"/>
    <w:rsid w:val="000C7EAA"/>
    <w:rsid w:val="000D5BA0"/>
    <w:rsid w:val="000F5D40"/>
    <w:rsid w:val="00102066"/>
    <w:rsid w:val="00104458"/>
    <w:rsid w:val="00105ED8"/>
    <w:rsid w:val="001060AA"/>
    <w:rsid w:val="0010620A"/>
    <w:rsid w:val="00107612"/>
    <w:rsid w:val="00117D79"/>
    <w:rsid w:val="00130B6C"/>
    <w:rsid w:val="001315C0"/>
    <w:rsid w:val="00132EF2"/>
    <w:rsid w:val="00133C28"/>
    <w:rsid w:val="00143B0C"/>
    <w:rsid w:val="001440FA"/>
    <w:rsid w:val="0014526E"/>
    <w:rsid w:val="0014588C"/>
    <w:rsid w:val="00146858"/>
    <w:rsid w:val="00146D1D"/>
    <w:rsid w:val="001570DA"/>
    <w:rsid w:val="00160EC0"/>
    <w:rsid w:val="00161ED2"/>
    <w:rsid w:val="00163180"/>
    <w:rsid w:val="00163235"/>
    <w:rsid w:val="00165A2D"/>
    <w:rsid w:val="0016726B"/>
    <w:rsid w:val="00172801"/>
    <w:rsid w:val="001729F3"/>
    <w:rsid w:val="0017381E"/>
    <w:rsid w:val="0018734D"/>
    <w:rsid w:val="001900E0"/>
    <w:rsid w:val="001A4F06"/>
    <w:rsid w:val="001B3797"/>
    <w:rsid w:val="001B43C8"/>
    <w:rsid w:val="001B637E"/>
    <w:rsid w:val="001C0F42"/>
    <w:rsid w:val="001C2171"/>
    <w:rsid w:val="001C57B1"/>
    <w:rsid w:val="001D3915"/>
    <w:rsid w:val="001D5642"/>
    <w:rsid w:val="001D70BC"/>
    <w:rsid w:val="001D7BC5"/>
    <w:rsid w:val="001E1888"/>
    <w:rsid w:val="001E50E1"/>
    <w:rsid w:val="001E55C2"/>
    <w:rsid w:val="001F1004"/>
    <w:rsid w:val="001F344C"/>
    <w:rsid w:val="001F47BE"/>
    <w:rsid w:val="00206FB1"/>
    <w:rsid w:val="00210726"/>
    <w:rsid w:val="00213588"/>
    <w:rsid w:val="00213CE8"/>
    <w:rsid w:val="00214723"/>
    <w:rsid w:val="002151C5"/>
    <w:rsid w:val="002170B2"/>
    <w:rsid w:val="00221778"/>
    <w:rsid w:val="00222217"/>
    <w:rsid w:val="00222377"/>
    <w:rsid w:val="002306A1"/>
    <w:rsid w:val="002427C3"/>
    <w:rsid w:val="00244407"/>
    <w:rsid w:val="00244D6E"/>
    <w:rsid w:val="002475A1"/>
    <w:rsid w:val="002527C4"/>
    <w:rsid w:val="002677F9"/>
    <w:rsid w:val="00272FDD"/>
    <w:rsid w:val="00275EE0"/>
    <w:rsid w:val="0028394F"/>
    <w:rsid w:val="00284EEC"/>
    <w:rsid w:val="0028560B"/>
    <w:rsid w:val="00290D01"/>
    <w:rsid w:val="00292493"/>
    <w:rsid w:val="002933E6"/>
    <w:rsid w:val="002A065E"/>
    <w:rsid w:val="002A26C2"/>
    <w:rsid w:val="002A3A7A"/>
    <w:rsid w:val="002B00C3"/>
    <w:rsid w:val="002C4656"/>
    <w:rsid w:val="002D33DD"/>
    <w:rsid w:val="002D744B"/>
    <w:rsid w:val="002D75D8"/>
    <w:rsid w:val="002D7649"/>
    <w:rsid w:val="002E2D82"/>
    <w:rsid w:val="002E4D1F"/>
    <w:rsid w:val="002E6635"/>
    <w:rsid w:val="002E69BC"/>
    <w:rsid w:val="002F0595"/>
    <w:rsid w:val="002F5F63"/>
    <w:rsid w:val="002F6C33"/>
    <w:rsid w:val="00300942"/>
    <w:rsid w:val="003101BC"/>
    <w:rsid w:val="00314277"/>
    <w:rsid w:val="003165A8"/>
    <w:rsid w:val="0031751D"/>
    <w:rsid w:val="0032757A"/>
    <w:rsid w:val="0033786E"/>
    <w:rsid w:val="00347D69"/>
    <w:rsid w:val="003520B8"/>
    <w:rsid w:val="00357292"/>
    <w:rsid w:val="0035731A"/>
    <w:rsid w:val="00361835"/>
    <w:rsid w:val="00393DEC"/>
    <w:rsid w:val="003A7024"/>
    <w:rsid w:val="003B6A52"/>
    <w:rsid w:val="003C44CC"/>
    <w:rsid w:val="003D086D"/>
    <w:rsid w:val="003D21F9"/>
    <w:rsid w:val="003D3005"/>
    <w:rsid w:val="003D34CD"/>
    <w:rsid w:val="003D571A"/>
    <w:rsid w:val="003E0D4C"/>
    <w:rsid w:val="003E2F2A"/>
    <w:rsid w:val="003E7098"/>
    <w:rsid w:val="003F0B7D"/>
    <w:rsid w:val="003F2EF1"/>
    <w:rsid w:val="003F60CB"/>
    <w:rsid w:val="003F7949"/>
    <w:rsid w:val="00400E77"/>
    <w:rsid w:val="0040470C"/>
    <w:rsid w:val="00412A6B"/>
    <w:rsid w:val="00414756"/>
    <w:rsid w:val="00417A69"/>
    <w:rsid w:val="00420DA0"/>
    <w:rsid w:val="00430FE9"/>
    <w:rsid w:val="00432625"/>
    <w:rsid w:val="00434033"/>
    <w:rsid w:val="00434E07"/>
    <w:rsid w:val="004350BD"/>
    <w:rsid w:val="004358AE"/>
    <w:rsid w:val="00440A07"/>
    <w:rsid w:val="00446760"/>
    <w:rsid w:val="00450EAC"/>
    <w:rsid w:val="00453293"/>
    <w:rsid w:val="004761B8"/>
    <w:rsid w:val="00480D45"/>
    <w:rsid w:val="004847D5"/>
    <w:rsid w:val="0048705D"/>
    <w:rsid w:val="00494782"/>
    <w:rsid w:val="004A3594"/>
    <w:rsid w:val="004B239B"/>
    <w:rsid w:val="004B396A"/>
    <w:rsid w:val="004C0B5C"/>
    <w:rsid w:val="004C0EF4"/>
    <w:rsid w:val="004C240E"/>
    <w:rsid w:val="004C4886"/>
    <w:rsid w:val="004C4DD4"/>
    <w:rsid w:val="004C79B0"/>
    <w:rsid w:val="004D1C46"/>
    <w:rsid w:val="004D1DEE"/>
    <w:rsid w:val="004D233B"/>
    <w:rsid w:val="004D44C9"/>
    <w:rsid w:val="004F08EF"/>
    <w:rsid w:val="004F557E"/>
    <w:rsid w:val="00501AA1"/>
    <w:rsid w:val="00503CD0"/>
    <w:rsid w:val="00512985"/>
    <w:rsid w:val="00513180"/>
    <w:rsid w:val="00513E5E"/>
    <w:rsid w:val="00515BE0"/>
    <w:rsid w:val="00515EF9"/>
    <w:rsid w:val="00525F87"/>
    <w:rsid w:val="00540816"/>
    <w:rsid w:val="00543B08"/>
    <w:rsid w:val="00544F2F"/>
    <w:rsid w:val="00550874"/>
    <w:rsid w:val="005520D6"/>
    <w:rsid w:val="0055635F"/>
    <w:rsid w:val="00557CD5"/>
    <w:rsid w:val="0056456A"/>
    <w:rsid w:val="00571214"/>
    <w:rsid w:val="00580D77"/>
    <w:rsid w:val="005849A4"/>
    <w:rsid w:val="0058637E"/>
    <w:rsid w:val="005905DA"/>
    <w:rsid w:val="00591A5D"/>
    <w:rsid w:val="00593C14"/>
    <w:rsid w:val="005A3172"/>
    <w:rsid w:val="005A6ED2"/>
    <w:rsid w:val="005A7427"/>
    <w:rsid w:val="005B22F0"/>
    <w:rsid w:val="005C16AD"/>
    <w:rsid w:val="005C329D"/>
    <w:rsid w:val="005C6C72"/>
    <w:rsid w:val="005D2CC4"/>
    <w:rsid w:val="005D5C28"/>
    <w:rsid w:val="005E1600"/>
    <w:rsid w:val="005E6BDE"/>
    <w:rsid w:val="005E799C"/>
    <w:rsid w:val="005F3AE2"/>
    <w:rsid w:val="006003EE"/>
    <w:rsid w:val="006202E3"/>
    <w:rsid w:val="006225EB"/>
    <w:rsid w:val="006277F7"/>
    <w:rsid w:val="00632D97"/>
    <w:rsid w:val="00633438"/>
    <w:rsid w:val="00644543"/>
    <w:rsid w:val="0064544B"/>
    <w:rsid w:val="00651FC6"/>
    <w:rsid w:val="00654B46"/>
    <w:rsid w:val="00660A37"/>
    <w:rsid w:val="006661D3"/>
    <w:rsid w:val="0067322B"/>
    <w:rsid w:val="00673797"/>
    <w:rsid w:val="0067585F"/>
    <w:rsid w:val="0068333E"/>
    <w:rsid w:val="00683A82"/>
    <w:rsid w:val="00685F18"/>
    <w:rsid w:val="006A2664"/>
    <w:rsid w:val="006A5659"/>
    <w:rsid w:val="006A6073"/>
    <w:rsid w:val="006A75ED"/>
    <w:rsid w:val="006B0A7F"/>
    <w:rsid w:val="006C014A"/>
    <w:rsid w:val="006C1596"/>
    <w:rsid w:val="006C2A69"/>
    <w:rsid w:val="006C5A7C"/>
    <w:rsid w:val="006C702B"/>
    <w:rsid w:val="006D4592"/>
    <w:rsid w:val="006D53ED"/>
    <w:rsid w:val="006D6B35"/>
    <w:rsid w:val="006D7CBC"/>
    <w:rsid w:val="006E2F55"/>
    <w:rsid w:val="006E34B5"/>
    <w:rsid w:val="006E3D14"/>
    <w:rsid w:val="006E41BB"/>
    <w:rsid w:val="006E69DF"/>
    <w:rsid w:val="006F053A"/>
    <w:rsid w:val="006F06CD"/>
    <w:rsid w:val="006F3668"/>
    <w:rsid w:val="007044BB"/>
    <w:rsid w:val="007061CD"/>
    <w:rsid w:val="00721529"/>
    <w:rsid w:val="00722E27"/>
    <w:rsid w:val="007238F1"/>
    <w:rsid w:val="007240E0"/>
    <w:rsid w:val="00726027"/>
    <w:rsid w:val="00733209"/>
    <w:rsid w:val="00736E06"/>
    <w:rsid w:val="007423C2"/>
    <w:rsid w:val="00743124"/>
    <w:rsid w:val="00750B1D"/>
    <w:rsid w:val="0075222B"/>
    <w:rsid w:val="00753065"/>
    <w:rsid w:val="00754F5C"/>
    <w:rsid w:val="00755D7C"/>
    <w:rsid w:val="007567B4"/>
    <w:rsid w:val="00764E34"/>
    <w:rsid w:val="00771577"/>
    <w:rsid w:val="00775BA3"/>
    <w:rsid w:val="00785DCA"/>
    <w:rsid w:val="00786539"/>
    <w:rsid w:val="00787BE2"/>
    <w:rsid w:val="00796AC7"/>
    <w:rsid w:val="007A2B23"/>
    <w:rsid w:val="007A2CD0"/>
    <w:rsid w:val="007A3D28"/>
    <w:rsid w:val="007A437A"/>
    <w:rsid w:val="007B1C0C"/>
    <w:rsid w:val="007B275C"/>
    <w:rsid w:val="007B3A45"/>
    <w:rsid w:val="007B5F62"/>
    <w:rsid w:val="007B604A"/>
    <w:rsid w:val="007C3BDE"/>
    <w:rsid w:val="007C4E10"/>
    <w:rsid w:val="007D7973"/>
    <w:rsid w:val="007E2EEE"/>
    <w:rsid w:val="007E35BB"/>
    <w:rsid w:val="007E57D3"/>
    <w:rsid w:val="007F7396"/>
    <w:rsid w:val="008034D5"/>
    <w:rsid w:val="0082381C"/>
    <w:rsid w:val="00824F00"/>
    <w:rsid w:val="008257B8"/>
    <w:rsid w:val="008268A1"/>
    <w:rsid w:val="00830B7A"/>
    <w:rsid w:val="0083125D"/>
    <w:rsid w:val="008317F4"/>
    <w:rsid w:val="0084050E"/>
    <w:rsid w:val="008409BE"/>
    <w:rsid w:val="00840B63"/>
    <w:rsid w:val="00841D65"/>
    <w:rsid w:val="00845452"/>
    <w:rsid w:val="0085052F"/>
    <w:rsid w:val="0085435A"/>
    <w:rsid w:val="00856B94"/>
    <w:rsid w:val="00860135"/>
    <w:rsid w:val="00865DDE"/>
    <w:rsid w:val="008717FC"/>
    <w:rsid w:val="00874AA5"/>
    <w:rsid w:val="00874D3E"/>
    <w:rsid w:val="00881208"/>
    <w:rsid w:val="00886780"/>
    <w:rsid w:val="00890B5E"/>
    <w:rsid w:val="0089460F"/>
    <w:rsid w:val="00895B6C"/>
    <w:rsid w:val="008975F0"/>
    <w:rsid w:val="008A0BB3"/>
    <w:rsid w:val="008A7C23"/>
    <w:rsid w:val="008C746A"/>
    <w:rsid w:val="008D1237"/>
    <w:rsid w:val="008D6712"/>
    <w:rsid w:val="008D7136"/>
    <w:rsid w:val="008E133D"/>
    <w:rsid w:val="008E5F96"/>
    <w:rsid w:val="008F02FB"/>
    <w:rsid w:val="008F11E0"/>
    <w:rsid w:val="008F2267"/>
    <w:rsid w:val="008F4020"/>
    <w:rsid w:val="008F4977"/>
    <w:rsid w:val="00910938"/>
    <w:rsid w:val="00912EEF"/>
    <w:rsid w:val="009209FD"/>
    <w:rsid w:val="009224F2"/>
    <w:rsid w:val="00923273"/>
    <w:rsid w:val="009332D4"/>
    <w:rsid w:val="00936C3E"/>
    <w:rsid w:val="00940BD4"/>
    <w:rsid w:val="009440C6"/>
    <w:rsid w:val="009451B6"/>
    <w:rsid w:val="00946AEC"/>
    <w:rsid w:val="00946E7D"/>
    <w:rsid w:val="00953EF8"/>
    <w:rsid w:val="0096202F"/>
    <w:rsid w:val="0096620B"/>
    <w:rsid w:val="00972796"/>
    <w:rsid w:val="0097584D"/>
    <w:rsid w:val="00981C36"/>
    <w:rsid w:val="00982607"/>
    <w:rsid w:val="0098285A"/>
    <w:rsid w:val="00983522"/>
    <w:rsid w:val="0098363A"/>
    <w:rsid w:val="00987164"/>
    <w:rsid w:val="00991ECB"/>
    <w:rsid w:val="009A22BD"/>
    <w:rsid w:val="009A2F10"/>
    <w:rsid w:val="009A530C"/>
    <w:rsid w:val="009A673D"/>
    <w:rsid w:val="009C095A"/>
    <w:rsid w:val="009E1E6B"/>
    <w:rsid w:val="009E1E85"/>
    <w:rsid w:val="009E3339"/>
    <w:rsid w:val="009E5AED"/>
    <w:rsid w:val="009F3B41"/>
    <w:rsid w:val="009F6A3A"/>
    <w:rsid w:val="00A04524"/>
    <w:rsid w:val="00A06370"/>
    <w:rsid w:val="00A07982"/>
    <w:rsid w:val="00A26E7A"/>
    <w:rsid w:val="00A300A8"/>
    <w:rsid w:val="00A330E8"/>
    <w:rsid w:val="00A42DD7"/>
    <w:rsid w:val="00A4456E"/>
    <w:rsid w:val="00A504A7"/>
    <w:rsid w:val="00A50B23"/>
    <w:rsid w:val="00A521ED"/>
    <w:rsid w:val="00A5273F"/>
    <w:rsid w:val="00A527B6"/>
    <w:rsid w:val="00A5630B"/>
    <w:rsid w:val="00A5658A"/>
    <w:rsid w:val="00A67559"/>
    <w:rsid w:val="00A82A64"/>
    <w:rsid w:val="00A8474A"/>
    <w:rsid w:val="00A8491C"/>
    <w:rsid w:val="00A85348"/>
    <w:rsid w:val="00A916A7"/>
    <w:rsid w:val="00A95304"/>
    <w:rsid w:val="00A95DD1"/>
    <w:rsid w:val="00AB4F9B"/>
    <w:rsid w:val="00AC271B"/>
    <w:rsid w:val="00AE188A"/>
    <w:rsid w:val="00AE2B20"/>
    <w:rsid w:val="00AE64E1"/>
    <w:rsid w:val="00AE65E6"/>
    <w:rsid w:val="00AF2671"/>
    <w:rsid w:val="00AF473C"/>
    <w:rsid w:val="00B00D4F"/>
    <w:rsid w:val="00B03D23"/>
    <w:rsid w:val="00B11730"/>
    <w:rsid w:val="00B178AA"/>
    <w:rsid w:val="00B24C07"/>
    <w:rsid w:val="00B308E9"/>
    <w:rsid w:val="00B34508"/>
    <w:rsid w:val="00B40F1E"/>
    <w:rsid w:val="00B44F83"/>
    <w:rsid w:val="00B51698"/>
    <w:rsid w:val="00B55316"/>
    <w:rsid w:val="00B57B2F"/>
    <w:rsid w:val="00B62BF9"/>
    <w:rsid w:val="00B661EA"/>
    <w:rsid w:val="00B66A66"/>
    <w:rsid w:val="00B707EF"/>
    <w:rsid w:val="00B83E8D"/>
    <w:rsid w:val="00B92A50"/>
    <w:rsid w:val="00B97721"/>
    <w:rsid w:val="00BA13B8"/>
    <w:rsid w:val="00BA29DD"/>
    <w:rsid w:val="00BA437A"/>
    <w:rsid w:val="00BA620C"/>
    <w:rsid w:val="00BC4F93"/>
    <w:rsid w:val="00BC7B9B"/>
    <w:rsid w:val="00BD4789"/>
    <w:rsid w:val="00BE0D9C"/>
    <w:rsid w:val="00BE46E1"/>
    <w:rsid w:val="00BF2AD1"/>
    <w:rsid w:val="00BF6B7E"/>
    <w:rsid w:val="00C046AA"/>
    <w:rsid w:val="00C07C69"/>
    <w:rsid w:val="00C130C4"/>
    <w:rsid w:val="00C1335F"/>
    <w:rsid w:val="00C1516C"/>
    <w:rsid w:val="00C16DCB"/>
    <w:rsid w:val="00C245FB"/>
    <w:rsid w:val="00C25D16"/>
    <w:rsid w:val="00C37C5B"/>
    <w:rsid w:val="00C420DF"/>
    <w:rsid w:val="00C463EE"/>
    <w:rsid w:val="00C5447C"/>
    <w:rsid w:val="00C621E3"/>
    <w:rsid w:val="00C64175"/>
    <w:rsid w:val="00C71744"/>
    <w:rsid w:val="00C72DD9"/>
    <w:rsid w:val="00C76B04"/>
    <w:rsid w:val="00C77057"/>
    <w:rsid w:val="00C77FEB"/>
    <w:rsid w:val="00C83871"/>
    <w:rsid w:val="00C973DE"/>
    <w:rsid w:val="00CB353A"/>
    <w:rsid w:val="00CC57E3"/>
    <w:rsid w:val="00CD0BA4"/>
    <w:rsid w:val="00CD1C73"/>
    <w:rsid w:val="00CD5B56"/>
    <w:rsid w:val="00CE36ED"/>
    <w:rsid w:val="00CE3FA9"/>
    <w:rsid w:val="00D158B6"/>
    <w:rsid w:val="00D216AD"/>
    <w:rsid w:val="00D231E9"/>
    <w:rsid w:val="00D37B34"/>
    <w:rsid w:val="00D5044D"/>
    <w:rsid w:val="00D50635"/>
    <w:rsid w:val="00D506E3"/>
    <w:rsid w:val="00D53F8C"/>
    <w:rsid w:val="00D54372"/>
    <w:rsid w:val="00D562BA"/>
    <w:rsid w:val="00D63B26"/>
    <w:rsid w:val="00D70BD8"/>
    <w:rsid w:val="00D7116D"/>
    <w:rsid w:val="00D711FE"/>
    <w:rsid w:val="00D742D3"/>
    <w:rsid w:val="00D7624E"/>
    <w:rsid w:val="00D829E4"/>
    <w:rsid w:val="00D93632"/>
    <w:rsid w:val="00D95D57"/>
    <w:rsid w:val="00DA0247"/>
    <w:rsid w:val="00DA3ACA"/>
    <w:rsid w:val="00DA3C84"/>
    <w:rsid w:val="00DA50BB"/>
    <w:rsid w:val="00DB3B23"/>
    <w:rsid w:val="00DB67A8"/>
    <w:rsid w:val="00DB7467"/>
    <w:rsid w:val="00DC3345"/>
    <w:rsid w:val="00DC6940"/>
    <w:rsid w:val="00DD136F"/>
    <w:rsid w:val="00DD27CC"/>
    <w:rsid w:val="00DD38BD"/>
    <w:rsid w:val="00DD3D80"/>
    <w:rsid w:val="00DF09BE"/>
    <w:rsid w:val="00DF2489"/>
    <w:rsid w:val="00DF53D3"/>
    <w:rsid w:val="00DF7776"/>
    <w:rsid w:val="00E23581"/>
    <w:rsid w:val="00E23AD3"/>
    <w:rsid w:val="00E30784"/>
    <w:rsid w:val="00E32D81"/>
    <w:rsid w:val="00E366F8"/>
    <w:rsid w:val="00E4285E"/>
    <w:rsid w:val="00E611CA"/>
    <w:rsid w:val="00E61BD7"/>
    <w:rsid w:val="00E641EF"/>
    <w:rsid w:val="00E64922"/>
    <w:rsid w:val="00E675A1"/>
    <w:rsid w:val="00E775CB"/>
    <w:rsid w:val="00E82A49"/>
    <w:rsid w:val="00E90719"/>
    <w:rsid w:val="00E9386E"/>
    <w:rsid w:val="00EA4B82"/>
    <w:rsid w:val="00EA4DDA"/>
    <w:rsid w:val="00EB0F11"/>
    <w:rsid w:val="00EB1388"/>
    <w:rsid w:val="00EB1A0F"/>
    <w:rsid w:val="00EB379E"/>
    <w:rsid w:val="00EC121A"/>
    <w:rsid w:val="00EC22D9"/>
    <w:rsid w:val="00EC616F"/>
    <w:rsid w:val="00ED26AA"/>
    <w:rsid w:val="00EE5E54"/>
    <w:rsid w:val="00EF099E"/>
    <w:rsid w:val="00EF09B8"/>
    <w:rsid w:val="00EF2153"/>
    <w:rsid w:val="00EF3143"/>
    <w:rsid w:val="00EF5222"/>
    <w:rsid w:val="00F000DC"/>
    <w:rsid w:val="00F008BA"/>
    <w:rsid w:val="00F03577"/>
    <w:rsid w:val="00F0523D"/>
    <w:rsid w:val="00F14171"/>
    <w:rsid w:val="00F15EDE"/>
    <w:rsid w:val="00F24CB1"/>
    <w:rsid w:val="00F27EA5"/>
    <w:rsid w:val="00F335F2"/>
    <w:rsid w:val="00F3366C"/>
    <w:rsid w:val="00F43628"/>
    <w:rsid w:val="00F479FE"/>
    <w:rsid w:val="00F51E73"/>
    <w:rsid w:val="00F63B94"/>
    <w:rsid w:val="00F649F3"/>
    <w:rsid w:val="00F64C85"/>
    <w:rsid w:val="00F65CE1"/>
    <w:rsid w:val="00F74332"/>
    <w:rsid w:val="00F77684"/>
    <w:rsid w:val="00F86741"/>
    <w:rsid w:val="00F87C20"/>
    <w:rsid w:val="00F907BB"/>
    <w:rsid w:val="00F91519"/>
    <w:rsid w:val="00F97107"/>
    <w:rsid w:val="00F979A8"/>
    <w:rsid w:val="00FA406B"/>
    <w:rsid w:val="00FB74A2"/>
    <w:rsid w:val="00FC128C"/>
    <w:rsid w:val="00FC682E"/>
    <w:rsid w:val="00FD53C6"/>
    <w:rsid w:val="00FE138A"/>
    <w:rsid w:val="00FE6007"/>
    <w:rsid w:val="00FF082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CF99"/>
  <w15:docId w15:val="{9498CCE6-1459-48CF-BABA-50E90228A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A8474A"/>
    <w:pPr>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A8474A"/>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19429">
      <w:bodyDiv w:val="1"/>
      <w:marLeft w:val="0"/>
      <w:marRight w:val="0"/>
      <w:marTop w:val="0"/>
      <w:marBottom w:val="0"/>
      <w:divBdr>
        <w:top w:val="none" w:sz="0" w:space="0" w:color="auto"/>
        <w:left w:val="none" w:sz="0" w:space="0" w:color="auto"/>
        <w:bottom w:val="none" w:sz="0" w:space="0" w:color="auto"/>
        <w:right w:val="none" w:sz="0" w:space="0" w:color="auto"/>
      </w:divBdr>
      <w:divsChild>
        <w:div w:id="1863737674">
          <w:marLeft w:val="0"/>
          <w:marRight w:val="0"/>
          <w:marTop w:val="0"/>
          <w:marBottom w:val="0"/>
          <w:divBdr>
            <w:top w:val="none" w:sz="0" w:space="0" w:color="auto"/>
            <w:left w:val="none" w:sz="0" w:space="0" w:color="auto"/>
            <w:bottom w:val="none" w:sz="0" w:space="0" w:color="auto"/>
            <w:right w:val="none" w:sz="0" w:space="0" w:color="auto"/>
          </w:divBdr>
        </w:div>
      </w:divsChild>
    </w:div>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67267003">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26494343">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59905140">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152212752">
      <w:bodyDiv w:val="1"/>
      <w:marLeft w:val="0"/>
      <w:marRight w:val="0"/>
      <w:marTop w:val="0"/>
      <w:marBottom w:val="0"/>
      <w:divBdr>
        <w:top w:val="none" w:sz="0" w:space="0" w:color="auto"/>
        <w:left w:val="none" w:sz="0" w:space="0" w:color="auto"/>
        <w:bottom w:val="none" w:sz="0" w:space="0" w:color="auto"/>
        <w:right w:val="none" w:sz="0" w:space="0" w:color="auto"/>
      </w:divBdr>
    </w:div>
    <w:div w:id="1246962625">
      <w:bodyDiv w:val="1"/>
      <w:marLeft w:val="0"/>
      <w:marRight w:val="0"/>
      <w:marTop w:val="0"/>
      <w:marBottom w:val="0"/>
      <w:divBdr>
        <w:top w:val="none" w:sz="0" w:space="0" w:color="auto"/>
        <w:left w:val="none" w:sz="0" w:space="0" w:color="auto"/>
        <w:bottom w:val="none" w:sz="0" w:space="0" w:color="auto"/>
        <w:right w:val="none" w:sz="0" w:space="0" w:color="auto"/>
      </w:divBdr>
    </w:div>
    <w:div w:id="1309507021">
      <w:bodyDiv w:val="1"/>
      <w:marLeft w:val="0"/>
      <w:marRight w:val="0"/>
      <w:marTop w:val="0"/>
      <w:marBottom w:val="0"/>
      <w:divBdr>
        <w:top w:val="none" w:sz="0" w:space="0" w:color="auto"/>
        <w:left w:val="none" w:sz="0" w:space="0" w:color="auto"/>
        <w:bottom w:val="none" w:sz="0" w:space="0" w:color="auto"/>
        <w:right w:val="none" w:sz="0" w:space="0" w:color="auto"/>
      </w:divBdr>
      <w:divsChild>
        <w:div w:id="935676593">
          <w:marLeft w:val="0"/>
          <w:marRight w:val="0"/>
          <w:marTop w:val="0"/>
          <w:marBottom w:val="0"/>
          <w:divBdr>
            <w:top w:val="none" w:sz="0" w:space="0" w:color="auto"/>
            <w:left w:val="none" w:sz="0" w:space="0" w:color="auto"/>
            <w:bottom w:val="none" w:sz="0" w:space="0" w:color="auto"/>
            <w:right w:val="none" w:sz="0" w:space="0" w:color="auto"/>
          </w:divBdr>
        </w:div>
        <w:div w:id="422189439">
          <w:marLeft w:val="0"/>
          <w:marRight w:val="0"/>
          <w:marTop w:val="0"/>
          <w:marBottom w:val="0"/>
          <w:divBdr>
            <w:top w:val="none" w:sz="0" w:space="0" w:color="auto"/>
            <w:left w:val="none" w:sz="0" w:space="0" w:color="auto"/>
            <w:bottom w:val="none" w:sz="0" w:space="0" w:color="auto"/>
            <w:right w:val="none" w:sz="0" w:space="0" w:color="auto"/>
          </w:divBdr>
        </w:div>
        <w:div w:id="651060668">
          <w:marLeft w:val="0"/>
          <w:marRight w:val="0"/>
          <w:marTop w:val="0"/>
          <w:marBottom w:val="0"/>
          <w:divBdr>
            <w:top w:val="none" w:sz="0" w:space="0" w:color="auto"/>
            <w:left w:val="none" w:sz="0" w:space="0" w:color="auto"/>
            <w:bottom w:val="none" w:sz="0" w:space="0" w:color="auto"/>
            <w:right w:val="none" w:sz="0" w:space="0" w:color="auto"/>
          </w:divBdr>
        </w:div>
        <w:div w:id="1986347502">
          <w:marLeft w:val="0"/>
          <w:marRight w:val="0"/>
          <w:marTop w:val="0"/>
          <w:marBottom w:val="0"/>
          <w:divBdr>
            <w:top w:val="none" w:sz="0" w:space="0" w:color="auto"/>
            <w:left w:val="none" w:sz="0" w:space="0" w:color="auto"/>
            <w:bottom w:val="none" w:sz="0" w:space="0" w:color="auto"/>
            <w:right w:val="none" w:sz="0" w:space="0" w:color="auto"/>
          </w:divBdr>
        </w:div>
        <w:div w:id="1422605235">
          <w:marLeft w:val="0"/>
          <w:marRight w:val="0"/>
          <w:marTop w:val="0"/>
          <w:marBottom w:val="0"/>
          <w:divBdr>
            <w:top w:val="none" w:sz="0" w:space="0" w:color="auto"/>
            <w:left w:val="none" w:sz="0" w:space="0" w:color="auto"/>
            <w:bottom w:val="none" w:sz="0" w:space="0" w:color="auto"/>
            <w:right w:val="none" w:sz="0" w:space="0" w:color="auto"/>
          </w:divBdr>
        </w:div>
      </w:divsChild>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587570621">
      <w:bodyDiv w:val="1"/>
      <w:marLeft w:val="0"/>
      <w:marRight w:val="0"/>
      <w:marTop w:val="0"/>
      <w:marBottom w:val="0"/>
      <w:divBdr>
        <w:top w:val="none" w:sz="0" w:space="0" w:color="auto"/>
        <w:left w:val="none" w:sz="0" w:space="0" w:color="auto"/>
        <w:bottom w:val="none" w:sz="0" w:space="0" w:color="auto"/>
        <w:right w:val="none" w:sz="0" w:space="0" w:color="auto"/>
      </w:divBdr>
      <w:divsChild>
        <w:div w:id="1751079054">
          <w:marLeft w:val="0"/>
          <w:marRight w:val="0"/>
          <w:marTop w:val="0"/>
          <w:marBottom w:val="0"/>
          <w:divBdr>
            <w:top w:val="none" w:sz="0" w:space="0" w:color="auto"/>
            <w:left w:val="none" w:sz="0" w:space="0" w:color="auto"/>
            <w:bottom w:val="none" w:sz="0" w:space="0" w:color="auto"/>
            <w:right w:val="none" w:sz="0" w:space="0" w:color="auto"/>
          </w:divBdr>
        </w:div>
      </w:divsChild>
    </w:div>
    <w:div w:id="1689601111">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846282424">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 w:id="2087805027">
      <w:bodyDiv w:val="1"/>
      <w:marLeft w:val="0"/>
      <w:marRight w:val="0"/>
      <w:marTop w:val="0"/>
      <w:marBottom w:val="0"/>
      <w:divBdr>
        <w:top w:val="none" w:sz="0" w:space="0" w:color="auto"/>
        <w:left w:val="none" w:sz="0" w:space="0" w:color="auto"/>
        <w:bottom w:val="none" w:sz="0" w:space="0" w:color="auto"/>
        <w:right w:val="none" w:sz="0" w:space="0" w:color="auto"/>
      </w:divBdr>
      <w:divsChild>
        <w:div w:id="19205543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1E927-9427-4758-BC22-3ACC77BA1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54</Pages>
  <Words>13045</Words>
  <Characters>70449</Characters>
  <Application>Microsoft Office Word</Application>
  <DocSecurity>0</DocSecurity>
  <Lines>587</Lines>
  <Paragraphs>166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83328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WILLIAM FRANCISCO LEITE</cp:lastModifiedBy>
  <cp:revision>158</cp:revision>
  <cp:lastPrinted>2015-09-14T14:27:00Z</cp:lastPrinted>
  <dcterms:created xsi:type="dcterms:W3CDTF">2016-06-23T01:00:00Z</dcterms:created>
  <dcterms:modified xsi:type="dcterms:W3CDTF">2016-06-28T00:57:00Z</dcterms:modified>
</cp:coreProperties>
</file>