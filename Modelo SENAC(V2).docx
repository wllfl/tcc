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9921D3" w14:textId="77777777" w:rsidR="006277F7" w:rsidRDefault="00C130C4">
      <w:pPr>
        <w:jc w:val="center"/>
      </w:pPr>
      <w:r>
        <w:t>SENAC</w:t>
      </w:r>
      <w:r w:rsidR="005A6ED2">
        <w:t xml:space="preserve"> SÃO PAULO </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r>
      <w:proofErr w:type="spellStart"/>
      <w:r>
        <w:t>Osnir</w:t>
      </w:r>
      <w:proofErr w:type="spellEnd"/>
      <w:r>
        <w:t xml:space="preserve">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proofErr w:type="spellStart"/>
      <w:r>
        <w:t>Osnir</w:t>
      </w:r>
      <w:proofErr w:type="spellEnd"/>
      <w:r>
        <w:t xml:space="preserve">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B03D23" w:rsidRPr="001B3797" w:rsidRDefault="00B03D23"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w:t>
                            </w:r>
                            <w:proofErr w:type="gramStart"/>
                            <w:r w:rsidRPr="001B3797">
                              <w:rPr>
                                <w:rFonts w:ascii="Arial" w:hAnsi="Arial" w:cs="Arial"/>
                                <w:color w:val="000000" w:themeColor="text1"/>
                                <w:sz w:val="16"/>
                                <w:szCs w:val="16"/>
                                <w:lang w:val="pt-BR"/>
                              </w:rPr>
                              <w:t>t  Teixeira</w:t>
                            </w:r>
                            <w:proofErr w:type="gramEnd"/>
                            <w:r w:rsidRPr="001B3797">
                              <w:rPr>
                                <w:rFonts w:ascii="Arial" w:hAnsi="Arial" w:cs="Arial"/>
                                <w:color w:val="000000" w:themeColor="text1"/>
                                <w:sz w:val="16"/>
                                <w:szCs w:val="16"/>
                                <w:lang w:val="pt-BR"/>
                              </w:rPr>
                              <w:t xml:space="preserve">, Bruno </w:t>
                            </w:r>
                            <w:proofErr w:type="spellStart"/>
                            <w:r w:rsidRPr="001B3797">
                              <w:rPr>
                                <w:rFonts w:ascii="Arial" w:hAnsi="Arial" w:cs="Arial"/>
                                <w:color w:val="000000" w:themeColor="text1"/>
                                <w:sz w:val="16"/>
                                <w:szCs w:val="16"/>
                                <w:lang w:val="pt-BR"/>
                              </w:rPr>
                              <w:t>Louredo</w:t>
                            </w:r>
                            <w:proofErr w:type="spellEnd"/>
                          </w:p>
                          <w:p w14:paraId="20B865CB" w14:textId="186FFEFA" w:rsidR="00B03D23" w:rsidRPr="001B3797" w:rsidRDefault="00B03D23"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B03D23" w:rsidRPr="001B3797" w:rsidRDefault="00B03D2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B03D23" w:rsidRPr="001B3797" w:rsidRDefault="00B03D2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B03D23" w:rsidRPr="001B3797" w:rsidRDefault="00B03D23"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B03D23" w:rsidRPr="001B3797" w:rsidRDefault="00B03D23"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B03D23" w:rsidRDefault="00B03D23"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B03D23" w:rsidRPr="001B3797" w:rsidRDefault="00B03D23"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w:t>
                      </w:r>
                      <w:proofErr w:type="gramStart"/>
                      <w:r w:rsidRPr="001B3797">
                        <w:rPr>
                          <w:rFonts w:ascii="Arial" w:hAnsi="Arial" w:cs="Arial"/>
                          <w:color w:val="000000" w:themeColor="text1"/>
                          <w:sz w:val="16"/>
                          <w:szCs w:val="16"/>
                          <w:lang w:val="pt-BR"/>
                        </w:rPr>
                        <w:t>t  Teixeira</w:t>
                      </w:r>
                      <w:proofErr w:type="gramEnd"/>
                      <w:r w:rsidRPr="001B3797">
                        <w:rPr>
                          <w:rFonts w:ascii="Arial" w:hAnsi="Arial" w:cs="Arial"/>
                          <w:color w:val="000000" w:themeColor="text1"/>
                          <w:sz w:val="16"/>
                          <w:szCs w:val="16"/>
                          <w:lang w:val="pt-BR"/>
                        </w:rPr>
                        <w:t xml:space="preserve">, Bruno </w:t>
                      </w:r>
                      <w:proofErr w:type="spellStart"/>
                      <w:r w:rsidRPr="001B3797">
                        <w:rPr>
                          <w:rFonts w:ascii="Arial" w:hAnsi="Arial" w:cs="Arial"/>
                          <w:color w:val="000000" w:themeColor="text1"/>
                          <w:sz w:val="16"/>
                          <w:szCs w:val="16"/>
                          <w:lang w:val="pt-BR"/>
                        </w:rPr>
                        <w:t>Louredo</w:t>
                      </w:r>
                      <w:proofErr w:type="spellEnd"/>
                    </w:p>
                    <w:p w14:paraId="20B865CB" w14:textId="186FFEFA" w:rsidR="00B03D23" w:rsidRPr="001B3797" w:rsidRDefault="00B03D23"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B03D23" w:rsidRPr="001B3797" w:rsidRDefault="00B03D2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B03D23" w:rsidRPr="001B3797" w:rsidRDefault="00B03D2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B03D23" w:rsidRPr="001B3797" w:rsidRDefault="00B03D23"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B03D23" w:rsidRPr="001B3797" w:rsidRDefault="00B03D23"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B03D23" w:rsidRDefault="00B03D23"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proofErr w:type="spellStart"/>
      <w:r>
        <w:t>Osnir</w:t>
      </w:r>
      <w:proofErr w:type="spellEnd"/>
      <w:r>
        <w:t xml:space="preserve">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A banca examinadora dos Trabalhos de Conclusão, em sessão pública realizada em __________/____ /_____</w:t>
      </w:r>
      <w:proofErr w:type="gramStart"/>
      <w:r>
        <w:t>_ ,</w:t>
      </w:r>
      <w:proofErr w:type="gramEnd"/>
      <w:r>
        <w:t xml:space="preserve">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r>
        <w:rPr>
          <w:b/>
        </w:rPr>
        <w:lastRenderedPageBreak/>
        <w:t>R</w:t>
      </w:r>
      <w:r w:rsidR="00C130C4">
        <w:rPr>
          <w:b/>
        </w:rPr>
        <w:t>ESUMO</w:t>
      </w:r>
      <w:commentRangeEnd w:id="0"/>
      <w:r w:rsidR="00F63B94">
        <w:rPr>
          <w:rStyle w:val="Refdecomentrio"/>
        </w:rPr>
        <w:commentReference w:id="0"/>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proofErr w:type="spellStart"/>
      <w:r w:rsidRPr="00F65CE1">
        <w:t>xxx</w:t>
      </w:r>
      <w:proofErr w:type="spellEnd"/>
      <w:r w:rsidRPr="00F65CE1">
        <w:t>.</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t>Otimização</w:t>
      </w:r>
      <w:r w:rsidR="00860135" w:rsidRPr="0014588C">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F65CE1" w:rsidRDefault="00F65CE1" w:rsidP="00F65CE1">
      <w:proofErr w:type="spellStart"/>
      <w:r w:rsidRPr="00F65CE1">
        <w:t>Optimize</w:t>
      </w:r>
      <w:proofErr w:type="spellEnd"/>
      <w:r w:rsidRPr="00F65CE1">
        <w:t xml:space="preserve"> time </w:t>
      </w:r>
      <w:proofErr w:type="spellStart"/>
      <w:r w:rsidRPr="00F65CE1">
        <w:t>is</w:t>
      </w:r>
      <w:proofErr w:type="spellEnd"/>
      <w:r w:rsidRPr="00F65CE1">
        <w:t xml:space="preserve"> a </w:t>
      </w:r>
      <w:proofErr w:type="spellStart"/>
      <w:r w:rsidRPr="00F65CE1">
        <w:t>task</w:t>
      </w:r>
      <w:proofErr w:type="spellEnd"/>
      <w:r w:rsidRPr="00F65CE1">
        <w:t xml:space="preserve"> for </w:t>
      </w:r>
      <w:proofErr w:type="spellStart"/>
      <w:r w:rsidRPr="00F65CE1">
        <w:t>determining</w:t>
      </w:r>
      <w:proofErr w:type="spellEnd"/>
      <w:r w:rsidRPr="00F65CE1">
        <w:t xml:space="preserve"> </w:t>
      </w:r>
      <w:proofErr w:type="spellStart"/>
      <w:r w:rsidRPr="00F65CE1">
        <w:t>the</w:t>
      </w:r>
      <w:proofErr w:type="spellEnd"/>
      <w:r w:rsidRPr="00F65CE1">
        <w:t xml:space="preserve"> </w:t>
      </w:r>
      <w:proofErr w:type="spellStart"/>
      <w:r w:rsidRPr="00F65CE1">
        <w:t>success</w:t>
      </w:r>
      <w:proofErr w:type="spellEnd"/>
      <w:r w:rsidRPr="00F65CE1">
        <w:t xml:space="preserve"> </w:t>
      </w:r>
      <w:proofErr w:type="spellStart"/>
      <w:r w:rsidRPr="00F65CE1">
        <w:t>of</w:t>
      </w:r>
      <w:proofErr w:type="spellEnd"/>
      <w:r w:rsidRPr="00F65CE1">
        <w:t xml:space="preserve"> </w:t>
      </w:r>
      <w:proofErr w:type="spellStart"/>
      <w:r w:rsidRPr="00F65CE1">
        <w:t>an</w:t>
      </w:r>
      <w:proofErr w:type="spellEnd"/>
      <w:r w:rsidRPr="00F65CE1">
        <w:t xml:space="preserve"> establishment. </w:t>
      </w:r>
      <w:proofErr w:type="spellStart"/>
      <w:r w:rsidRPr="00F65CE1">
        <w:t>Using</w:t>
      </w:r>
      <w:proofErr w:type="spellEnd"/>
      <w:r w:rsidRPr="00F65CE1">
        <w:t xml:space="preserve"> </w:t>
      </w:r>
      <w:proofErr w:type="spellStart"/>
      <w:r w:rsidRPr="00F65CE1">
        <w:t>the</w:t>
      </w:r>
      <w:proofErr w:type="spellEnd"/>
      <w:r w:rsidRPr="00F65CE1">
        <w:t xml:space="preserve"> internet as a </w:t>
      </w:r>
      <w:proofErr w:type="spellStart"/>
      <w:r w:rsidRPr="00F65CE1">
        <w:t>research</w:t>
      </w:r>
      <w:proofErr w:type="spellEnd"/>
      <w:r w:rsidRPr="00F65CE1">
        <w:t xml:space="preserve"> tool </w:t>
      </w:r>
      <w:proofErr w:type="spellStart"/>
      <w:r w:rsidRPr="00F65CE1">
        <w:t>you</w:t>
      </w:r>
      <w:proofErr w:type="spellEnd"/>
      <w:r w:rsidRPr="00F65CE1">
        <w:t xml:space="preserve"> </w:t>
      </w:r>
      <w:proofErr w:type="spellStart"/>
      <w:r w:rsidRPr="00F65CE1">
        <w:t>can</w:t>
      </w:r>
      <w:proofErr w:type="spellEnd"/>
      <w:r w:rsidRPr="00F65CE1">
        <w:t xml:space="preserve"> </w:t>
      </w:r>
      <w:proofErr w:type="spellStart"/>
      <w:r w:rsidRPr="00F65CE1">
        <w:t>create</w:t>
      </w:r>
      <w:proofErr w:type="spellEnd"/>
      <w:r w:rsidRPr="00F65CE1">
        <w:t xml:space="preserve"> a </w:t>
      </w:r>
      <w:proofErr w:type="spellStart"/>
      <w:r w:rsidRPr="00F65CE1">
        <w:t>direct</w:t>
      </w:r>
      <w:proofErr w:type="spellEnd"/>
      <w:r w:rsidRPr="00F65CE1">
        <w:t xml:space="preserve"> bridge </w:t>
      </w:r>
      <w:proofErr w:type="spellStart"/>
      <w:r w:rsidRPr="00F65CE1">
        <w:t>between</w:t>
      </w:r>
      <w:proofErr w:type="spellEnd"/>
      <w:r w:rsidRPr="00F65CE1">
        <w:t xml:space="preserve"> </w:t>
      </w:r>
      <w:proofErr w:type="spellStart"/>
      <w:r w:rsidRPr="00F65CE1">
        <w:t>customers</w:t>
      </w:r>
      <w:proofErr w:type="spellEnd"/>
      <w:r w:rsidRPr="00F65CE1">
        <w:t xml:space="preserve"> </w:t>
      </w:r>
      <w:proofErr w:type="spellStart"/>
      <w:r w:rsidRPr="00F65CE1">
        <w:t>and</w:t>
      </w:r>
      <w:proofErr w:type="spellEnd"/>
      <w:r w:rsidRPr="00F65CE1">
        <w:t xml:space="preserve"> </w:t>
      </w:r>
      <w:proofErr w:type="spellStart"/>
      <w:proofErr w:type="gramStart"/>
      <w:r w:rsidRPr="00F65CE1">
        <w:t>suppliers</w:t>
      </w:r>
      <w:proofErr w:type="spellEnd"/>
      <w:r w:rsidRPr="00F65CE1">
        <w:t xml:space="preserve"> ,</w:t>
      </w:r>
      <w:proofErr w:type="gramEnd"/>
      <w:r w:rsidRPr="00F65CE1">
        <w:t xml:space="preserve"> </w:t>
      </w:r>
      <w:proofErr w:type="spellStart"/>
      <w:r w:rsidRPr="00F65CE1">
        <w:t>where</w:t>
      </w:r>
      <w:proofErr w:type="spellEnd"/>
      <w:r w:rsidRPr="00F65CE1">
        <w:t xml:space="preserve"> </w:t>
      </w:r>
      <w:proofErr w:type="spellStart"/>
      <w:r w:rsidRPr="00F65CE1">
        <w:t>the</w:t>
      </w:r>
      <w:proofErr w:type="spellEnd"/>
      <w:r w:rsidRPr="00F65CE1">
        <w:t xml:space="preserve"> </w:t>
      </w:r>
      <w:proofErr w:type="spellStart"/>
      <w:r w:rsidRPr="00F65CE1">
        <w:t>necessary</w:t>
      </w:r>
      <w:proofErr w:type="spellEnd"/>
      <w:r w:rsidRPr="00F65CE1">
        <w:t xml:space="preserve"> </w:t>
      </w:r>
      <w:proofErr w:type="spellStart"/>
      <w:r w:rsidRPr="00F65CE1">
        <w:t>information</w:t>
      </w:r>
      <w:proofErr w:type="spellEnd"/>
      <w:r w:rsidRPr="00F65CE1">
        <w:t xml:space="preserve"> </w:t>
      </w:r>
      <w:proofErr w:type="spellStart"/>
      <w:r w:rsidRPr="00F65CE1">
        <w:t>reaches</w:t>
      </w:r>
      <w:proofErr w:type="spellEnd"/>
      <w:r w:rsidRPr="00F65CE1">
        <w:t xml:space="preserve"> </w:t>
      </w:r>
      <w:proofErr w:type="spellStart"/>
      <w:r w:rsidRPr="00F65CE1">
        <w:t>the</w:t>
      </w:r>
      <w:proofErr w:type="spellEnd"/>
      <w:r w:rsidRPr="00F65CE1">
        <w:t xml:space="preserve"> </w:t>
      </w:r>
      <w:proofErr w:type="spellStart"/>
      <w:r w:rsidRPr="00F65CE1">
        <w:t>customer's</w:t>
      </w:r>
      <w:proofErr w:type="spellEnd"/>
      <w:r w:rsidRPr="00F65CE1">
        <w:t xml:space="preserve"> </w:t>
      </w:r>
      <w:proofErr w:type="spellStart"/>
      <w:r w:rsidRPr="00F65CE1">
        <w:t>hand</w:t>
      </w:r>
      <w:proofErr w:type="spellEnd"/>
      <w:r w:rsidRPr="00F65CE1">
        <w:t xml:space="preserve"> </w:t>
      </w:r>
      <w:proofErr w:type="spellStart"/>
      <w:r w:rsidRPr="00F65CE1">
        <w:t>without</w:t>
      </w:r>
      <w:proofErr w:type="spellEnd"/>
      <w:r w:rsidRPr="00F65CE1">
        <w:t xml:space="preserve"> </w:t>
      </w:r>
      <w:proofErr w:type="spellStart"/>
      <w:r w:rsidRPr="00F65CE1">
        <w:t>the</w:t>
      </w:r>
      <w:proofErr w:type="spellEnd"/>
      <w:r w:rsidRPr="00F65CE1">
        <w:t xml:space="preserve"> </w:t>
      </w:r>
      <w:proofErr w:type="spellStart"/>
      <w:r w:rsidRPr="00F65CE1">
        <w:t>need</w:t>
      </w:r>
      <w:proofErr w:type="spellEnd"/>
      <w:r w:rsidRPr="00F65CE1">
        <w:t xml:space="preserve"> </w:t>
      </w:r>
      <w:proofErr w:type="spellStart"/>
      <w:r w:rsidRPr="00F65CE1">
        <w:t>of</w:t>
      </w:r>
      <w:proofErr w:type="spellEnd"/>
      <w:r w:rsidRPr="00F65CE1">
        <w:t xml:space="preserve"> </w:t>
      </w:r>
      <w:proofErr w:type="spellStart"/>
      <w:r w:rsidRPr="00F65CE1">
        <w:t>mobility</w:t>
      </w:r>
      <w:proofErr w:type="spellEnd"/>
      <w:r w:rsidRPr="00F65CE1">
        <w:t xml:space="preserve"> </w:t>
      </w:r>
      <w:proofErr w:type="spellStart"/>
      <w:r w:rsidRPr="00F65CE1">
        <w:t>benefiting</w:t>
      </w:r>
      <w:proofErr w:type="spellEnd"/>
      <w:r w:rsidRPr="00F65CE1">
        <w:t xml:space="preserve"> </w:t>
      </w:r>
      <w:proofErr w:type="spellStart"/>
      <w:r w:rsidRPr="00F65CE1">
        <w:t>the</w:t>
      </w:r>
      <w:proofErr w:type="spellEnd"/>
      <w:r w:rsidRPr="00F65CE1">
        <w:t xml:space="preserve"> </w:t>
      </w:r>
      <w:proofErr w:type="spellStart"/>
      <w:r w:rsidRPr="00F65CE1">
        <w:t>customer</w:t>
      </w:r>
      <w:proofErr w:type="spellEnd"/>
      <w:r w:rsidRPr="00F65CE1">
        <w:t xml:space="preserve"> </w:t>
      </w:r>
      <w:proofErr w:type="spellStart"/>
      <w:r w:rsidRPr="00F65CE1">
        <w:t>with</w:t>
      </w:r>
      <w:proofErr w:type="spellEnd"/>
      <w:r w:rsidRPr="00F65CE1">
        <w:t xml:space="preserve"> </w:t>
      </w:r>
      <w:proofErr w:type="spellStart"/>
      <w:r w:rsidRPr="00F65CE1">
        <w:t>the</w:t>
      </w:r>
      <w:proofErr w:type="spellEnd"/>
      <w:r w:rsidRPr="00F65CE1">
        <w:t xml:space="preserve"> </w:t>
      </w:r>
      <w:proofErr w:type="spellStart"/>
      <w:r w:rsidRPr="00F65CE1">
        <w:t>best</w:t>
      </w:r>
      <w:proofErr w:type="spellEnd"/>
      <w:r w:rsidRPr="00F65CE1">
        <w:t xml:space="preserve"> </w:t>
      </w:r>
      <w:proofErr w:type="spellStart"/>
      <w:r w:rsidRPr="00F65CE1">
        <w:t>value</w:t>
      </w:r>
      <w:proofErr w:type="spellEnd"/>
      <w:r w:rsidRPr="00F65CE1">
        <w:t xml:space="preserve"> in </w:t>
      </w:r>
      <w:proofErr w:type="spellStart"/>
      <w:r w:rsidRPr="00F65CE1">
        <w:t>the</w:t>
      </w:r>
      <w:proofErr w:type="spellEnd"/>
      <w:r w:rsidRPr="00F65CE1">
        <w:t xml:space="preserve"> </w:t>
      </w:r>
      <w:proofErr w:type="spellStart"/>
      <w:r w:rsidRPr="00F65CE1">
        <w:t>choice</w:t>
      </w:r>
      <w:proofErr w:type="spellEnd"/>
      <w:r w:rsidRPr="00F65CE1">
        <w:t xml:space="preserve"> </w:t>
      </w:r>
      <w:proofErr w:type="spellStart"/>
      <w:r w:rsidRPr="00F65CE1">
        <w:t>of</w:t>
      </w:r>
      <w:proofErr w:type="spellEnd"/>
      <w:r w:rsidRPr="00F65CE1">
        <w:t xml:space="preserve"> </w:t>
      </w:r>
      <w:proofErr w:type="spellStart"/>
      <w:r w:rsidRPr="00F65CE1">
        <w:t>raw</w:t>
      </w:r>
      <w:proofErr w:type="spellEnd"/>
      <w:r w:rsidRPr="00F65CE1">
        <w:t xml:space="preserve"> </w:t>
      </w:r>
      <w:proofErr w:type="spellStart"/>
      <w:r w:rsidRPr="00F65CE1">
        <w:t>materials</w:t>
      </w:r>
      <w:proofErr w:type="spellEnd"/>
      <w:r w:rsidRPr="00F65CE1">
        <w:t xml:space="preserve"> </w:t>
      </w:r>
      <w:proofErr w:type="spellStart"/>
      <w:r w:rsidRPr="00F65CE1">
        <w:t>and</w:t>
      </w:r>
      <w:proofErr w:type="spellEnd"/>
      <w:r w:rsidRPr="00F65CE1">
        <w:t xml:space="preserve"> </w:t>
      </w:r>
      <w:proofErr w:type="spellStart"/>
      <w:r w:rsidRPr="00F65CE1">
        <w:t>supplier</w:t>
      </w:r>
      <w:proofErr w:type="spellEnd"/>
      <w:r w:rsidRPr="00F65CE1">
        <w:t xml:space="preserve"> </w:t>
      </w:r>
      <w:proofErr w:type="spellStart"/>
      <w:r w:rsidRPr="00F65CE1">
        <w:t>with</w:t>
      </w:r>
      <w:proofErr w:type="spellEnd"/>
      <w:r w:rsidRPr="00F65CE1">
        <w:t xml:space="preserve"> </w:t>
      </w:r>
      <w:proofErr w:type="spellStart"/>
      <w:r w:rsidRPr="00F65CE1">
        <w:t>increased</w:t>
      </w:r>
      <w:proofErr w:type="spellEnd"/>
      <w:r w:rsidRPr="00F65CE1">
        <w:t xml:space="preserve"> </w:t>
      </w:r>
      <w:proofErr w:type="spellStart"/>
      <w:r w:rsidRPr="00F65CE1">
        <w:t>demand</w:t>
      </w:r>
      <w:proofErr w:type="spellEnd"/>
      <w:r w:rsidRPr="00F65CE1">
        <w:t xml:space="preserve"> for </w:t>
      </w:r>
      <w:proofErr w:type="spellStart"/>
      <w:r w:rsidRPr="00F65CE1">
        <w:t>their</w:t>
      </w:r>
      <w:proofErr w:type="spellEnd"/>
      <w:r w:rsidRPr="00F65CE1">
        <w:t xml:space="preserve"> </w:t>
      </w:r>
      <w:proofErr w:type="spellStart"/>
      <w:r w:rsidRPr="00F65CE1">
        <w:t>products</w:t>
      </w:r>
      <w:proofErr w:type="spellEnd"/>
      <w:r w:rsidRPr="00F65CE1">
        <w:t xml:space="preserve">. </w:t>
      </w:r>
    </w:p>
    <w:p w14:paraId="33C7546D" w14:textId="77777777" w:rsidR="00F65CE1" w:rsidRPr="00F65CE1" w:rsidRDefault="00F65CE1" w:rsidP="00F65CE1"/>
    <w:p w14:paraId="1F4B1D27" w14:textId="4619E2A7" w:rsidR="00B40F1E" w:rsidRDefault="00F65CE1" w:rsidP="00F65CE1">
      <w:r w:rsidRPr="00F65CE1">
        <w:t xml:space="preserve">The </w:t>
      </w:r>
      <w:proofErr w:type="spellStart"/>
      <w:r w:rsidRPr="00F65CE1">
        <w:t>aim</w:t>
      </w:r>
      <w:proofErr w:type="spellEnd"/>
      <w:r w:rsidRPr="00F65CE1">
        <w:t xml:space="preserve"> </w:t>
      </w:r>
      <w:proofErr w:type="spellStart"/>
      <w:r w:rsidRPr="00F65CE1">
        <w:t>of</w:t>
      </w:r>
      <w:proofErr w:type="spellEnd"/>
      <w:r w:rsidRPr="00F65CE1">
        <w:t xml:space="preserve"> </w:t>
      </w:r>
      <w:proofErr w:type="spellStart"/>
      <w:r w:rsidRPr="00F65CE1">
        <w:t>this</w:t>
      </w:r>
      <w:proofErr w:type="spellEnd"/>
      <w:r w:rsidRPr="00F65CE1">
        <w:t xml:space="preserve"> </w:t>
      </w:r>
      <w:proofErr w:type="spellStart"/>
      <w:r w:rsidRPr="00F65CE1">
        <w:t>paper</w:t>
      </w:r>
      <w:proofErr w:type="spellEnd"/>
      <w:r w:rsidRPr="00F65CE1">
        <w:t xml:space="preserve"> </w:t>
      </w:r>
      <w:proofErr w:type="spellStart"/>
      <w:r w:rsidRPr="00F65CE1">
        <w:t>is</w:t>
      </w:r>
      <w:proofErr w:type="spellEnd"/>
      <w:r w:rsidRPr="00F65CE1">
        <w:t xml:space="preserve"> </w:t>
      </w:r>
      <w:proofErr w:type="spellStart"/>
      <w:r w:rsidRPr="00F65CE1">
        <w:t>to</w:t>
      </w:r>
      <w:proofErr w:type="spellEnd"/>
      <w:r w:rsidRPr="00F65CE1">
        <w:t xml:space="preserve"> </w:t>
      </w:r>
      <w:proofErr w:type="spellStart"/>
      <w:r w:rsidRPr="00F65CE1">
        <w:t>present</w:t>
      </w:r>
      <w:proofErr w:type="spellEnd"/>
      <w:r w:rsidRPr="00F65CE1">
        <w:t xml:space="preserve"> a data </w:t>
      </w:r>
      <w:proofErr w:type="spellStart"/>
      <w:r w:rsidRPr="00F65CE1">
        <w:t>consumer</w:t>
      </w:r>
      <w:proofErr w:type="spellEnd"/>
      <w:r w:rsidRPr="00F65CE1">
        <w:t xml:space="preserve"> API for </w:t>
      </w:r>
      <w:proofErr w:type="spellStart"/>
      <w:r w:rsidRPr="00F65CE1">
        <w:t>wholesale</w:t>
      </w:r>
      <w:proofErr w:type="spellEnd"/>
      <w:r w:rsidRPr="00F65CE1">
        <w:t xml:space="preserve"> networks for </w:t>
      </w:r>
      <w:proofErr w:type="spellStart"/>
      <w:r w:rsidRPr="00F65CE1">
        <w:t>supermarkets</w:t>
      </w:r>
      <w:proofErr w:type="spellEnd"/>
      <w:r w:rsidRPr="00F65CE1">
        <w:t xml:space="preserve"> </w:t>
      </w:r>
      <w:proofErr w:type="spellStart"/>
      <w:r w:rsidRPr="00F65CE1">
        <w:t>wholesalers</w:t>
      </w:r>
      <w:proofErr w:type="spellEnd"/>
      <w:r w:rsidRPr="00F65CE1">
        <w:t xml:space="preserve"> </w:t>
      </w:r>
      <w:proofErr w:type="spellStart"/>
      <w:r w:rsidRPr="00F65CE1">
        <w:t>to</w:t>
      </w:r>
      <w:proofErr w:type="spellEnd"/>
      <w:r w:rsidRPr="00F65CE1">
        <w:t xml:space="preserve"> </w:t>
      </w:r>
      <w:proofErr w:type="spellStart"/>
      <w:r w:rsidRPr="00F65CE1">
        <w:t>disseminate</w:t>
      </w:r>
      <w:proofErr w:type="spellEnd"/>
      <w:r w:rsidRPr="00F65CE1">
        <w:t xml:space="preserve"> real-time </w:t>
      </w:r>
      <w:proofErr w:type="spellStart"/>
      <w:r w:rsidRPr="00F65CE1">
        <w:t>pricing</w:t>
      </w:r>
      <w:proofErr w:type="spellEnd"/>
      <w:r w:rsidRPr="00F65CE1">
        <w:t xml:space="preserve"> </w:t>
      </w:r>
      <w:proofErr w:type="spellStart"/>
      <w:r w:rsidRPr="00F65CE1">
        <w:t>and</w:t>
      </w:r>
      <w:proofErr w:type="spellEnd"/>
      <w:r w:rsidRPr="00F65CE1">
        <w:t xml:space="preserve"> </w:t>
      </w:r>
      <w:proofErr w:type="spellStart"/>
      <w:r w:rsidRPr="00F65CE1">
        <w:t>promotion</w:t>
      </w:r>
      <w:proofErr w:type="spellEnd"/>
      <w:r w:rsidRPr="00F65CE1">
        <w:t xml:space="preserve"> </w:t>
      </w:r>
      <w:proofErr w:type="spellStart"/>
      <w:r w:rsidRPr="00F65CE1">
        <w:t>of</w:t>
      </w:r>
      <w:proofErr w:type="spellEnd"/>
      <w:r w:rsidRPr="00F65CE1">
        <w:t xml:space="preserve"> its </w:t>
      </w:r>
      <w:proofErr w:type="spellStart"/>
      <w:r w:rsidRPr="00F65CE1">
        <w:t>products</w:t>
      </w:r>
      <w:proofErr w:type="spellEnd"/>
      <w:r w:rsidRPr="00F65CE1">
        <w:t xml:space="preserve"> </w:t>
      </w:r>
      <w:proofErr w:type="spellStart"/>
      <w:r w:rsidRPr="00F65CE1">
        <w:t>through</w:t>
      </w:r>
      <w:proofErr w:type="spellEnd"/>
      <w:r w:rsidRPr="00F65CE1">
        <w:t xml:space="preserve"> a website </w:t>
      </w:r>
      <w:proofErr w:type="spellStart"/>
      <w:r w:rsidRPr="00F65CE1">
        <w:t>that</w:t>
      </w:r>
      <w:proofErr w:type="spellEnd"/>
      <w:r w:rsidRPr="00F65CE1">
        <w:t xml:space="preserve"> </w:t>
      </w:r>
      <w:proofErr w:type="spellStart"/>
      <w:r w:rsidRPr="00F65CE1">
        <w:t>allows</w:t>
      </w:r>
      <w:proofErr w:type="spellEnd"/>
      <w:r w:rsidRPr="00F65CE1">
        <w:t xml:space="preserve"> </w:t>
      </w:r>
      <w:proofErr w:type="spellStart"/>
      <w:r w:rsidRPr="00F65CE1">
        <w:t>the</w:t>
      </w:r>
      <w:proofErr w:type="spellEnd"/>
      <w:r w:rsidRPr="00F65CE1">
        <w:t xml:space="preserve"> </w:t>
      </w:r>
      <w:proofErr w:type="spellStart"/>
      <w:r w:rsidRPr="00F65CE1">
        <w:t>distribution</w:t>
      </w:r>
      <w:proofErr w:type="spellEnd"/>
      <w:r w:rsidRPr="00F65CE1">
        <w:t xml:space="preserve"> </w:t>
      </w:r>
      <w:proofErr w:type="spellStart"/>
      <w:r w:rsidRPr="00F65CE1">
        <w:t>of</w:t>
      </w:r>
      <w:proofErr w:type="spellEnd"/>
      <w:r w:rsidRPr="00F65CE1">
        <w:t xml:space="preserve"> data </w:t>
      </w:r>
      <w:proofErr w:type="spellStart"/>
      <w:r w:rsidRPr="00F65CE1">
        <w:t>collected</w:t>
      </w:r>
      <w:proofErr w:type="spellEnd"/>
      <w:r w:rsidRPr="00F65CE1">
        <w:t xml:space="preserve"> </w:t>
      </w:r>
      <w:proofErr w:type="spellStart"/>
      <w:proofErr w:type="gramStart"/>
      <w:r w:rsidRPr="00F65CE1">
        <w:t>daily</w:t>
      </w:r>
      <w:proofErr w:type="spellEnd"/>
      <w:r w:rsidRPr="00F65CE1">
        <w:t xml:space="preserve"> .</w:t>
      </w:r>
      <w:proofErr w:type="gramEnd"/>
      <w:r w:rsidRPr="00F65CE1">
        <w:t xml:space="preserve"> </w:t>
      </w:r>
      <w:proofErr w:type="spellStart"/>
      <w:r w:rsidRPr="00F65CE1">
        <w:t>To</w:t>
      </w:r>
      <w:proofErr w:type="spellEnd"/>
      <w:r w:rsidRPr="00F65CE1">
        <w:t xml:space="preserve"> build </w:t>
      </w:r>
      <w:proofErr w:type="spellStart"/>
      <w:r w:rsidRPr="00F65CE1">
        <w:t>this</w:t>
      </w:r>
      <w:proofErr w:type="spellEnd"/>
      <w:r w:rsidRPr="00F65CE1">
        <w:t xml:space="preserve"> </w:t>
      </w:r>
      <w:proofErr w:type="spellStart"/>
      <w:r w:rsidRPr="00F65CE1">
        <w:t>application</w:t>
      </w:r>
      <w:proofErr w:type="spellEnd"/>
      <w:r w:rsidRPr="00F65CE1">
        <w:t xml:space="preserve"> </w:t>
      </w:r>
      <w:proofErr w:type="spellStart"/>
      <w:r w:rsidRPr="00F65CE1">
        <w:t>have</w:t>
      </w:r>
      <w:proofErr w:type="spellEnd"/>
      <w:r w:rsidRPr="00F65CE1">
        <w:t xml:space="preserve"> </w:t>
      </w:r>
      <w:proofErr w:type="spellStart"/>
      <w:r w:rsidRPr="00F65CE1">
        <w:t>applied</w:t>
      </w:r>
      <w:proofErr w:type="spellEnd"/>
      <w:r w:rsidRPr="00F65CE1">
        <w:t xml:space="preserve"> </w:t>
      </w:r>
      <w:proofErr w:type="spellStart"/>
      <w:r w:rsidRPr="00F65CE1">
        <w:t>the</w:t>
      </w:r>
      <w:proofErr w:type="spellEnd"/>
      <w:r w:rsidRPr="00F65CE1">
        <w:t xml:space="preserve"> </w:t>
      </w:r>
      <w:proofErr w:type="spellStart"/>
      <w:r w:rsidRPr="00F65CE1">
        <w:t>knowledge</w:t>
      </w:r>
      <w:proofErr w:type="spellEnd"/>
      <w:r w:rsidRPr="00F65CE1">
        <w:t xml:space="preserve"> </w:t>
      </w:r>
      <w:proofErr w:type="spellStart"/>
      <w:r w:rsidRPr="00F65CE1">
        <w:t>acquired</w:t>
      </w:r>
      <w:proofErr w:type="spellEnd"/>
      <w:r w:rsidRPr="00F65CE1">
        <w:t xml:space="preserve"> </w:t>
      </w:r>
      <w:proofErr w:type="spellStart"/>
      <w:r w:rsidRPr="00F65CE1">
        <w:t>throughout</w:t>
      </w:r>
      <w:proofErr w:type="spellEnd"/>
      <w:r w:rsidRPr="00F65CE1">
        <w:t xml:space="preserve"> </w:t>
      </w:r>
      <w:proofErr w:type="spellStart"/>
      <w:r w:rsidRPr="00F65CE1">
        <w:t>the</w:t>
      </w:r>
      <w:proofErr w:type="spellEnd"/>
      <w:r w:rsidRPr="00F65CE1">
        <w:t xml:space="preserve"> </w:t>
      </w:r>
      <w:proofErr w:type="spellStart"/>
      <w:proofErr w:type="gramStart"/>
      <w:r w:rsidRPr="00F65CE1">
        <w:t>course</w:t>
      </w:r>
      <w:proofErr w:type="spellEnd"/>
      <w:r w:rsidRPr="00F65CE1">
        <w:t xml:space="preserve"> ,</w:t>
      </w:r>
      <w:proofErr w:type="gramEnd"/>
      <w:r w:rsidRPr="00F65CE1">
        <w:t xml:space="preserve"> </w:t>
      </w:r>
      <w:proofErr w:type="spellStart"/>
      <w:r w:rsidRPr="00F65CE1">
        <w:t>using</w:t>
      </w:r>
      <w:proofErr w:type="spellEnd"/>
      <w:r w:rsidRPr="00F65CE1">
        <w:t xml:space="preserve"> </w:t>
      </w:r>
      <w:proofErr w:type="spellStart"/>
      <w:r w:rsidRPr="00F65CE1">
        <w:t>concepts</w:t>
      </w:r>
      <w:proofErr w:type="spellEnd"/>
      <w:r w:rsidRPr="00F65CE1">
        <w:t xml:space="preserve"> </w:t>
      </w:r>
      <w:proofErr w:type="spellStart"/>
      <w:r w:rsidRPr="00F65CE1">
        <w:t>and</w:t>
      </w:r>
      <w:proofErr w:type="spellEnd"/>
      <w:r w:rsidRPr="00F65CE1">
        <w:t xml:space="preserve"> Web </w:t>
      </w:r>
      <w:proofErr w:type="spellStart"/>
      <w:r w:rsidRPr="00F65CE1">
        <w:t>Engineering</w:t>
      </w:r>
      <w:proofErr w:type="spellEnd"/>
      <w:r w:rsidRPr="00F65CE1">
        <w:t xml:space="preserve"> </w:t>
      </w:r>
      <w:proofErr w:type="spellStart"/>
      <w:r w:rsidRPr="00F65CE1">
        <w:t>practices</w:t>
      </w:r>
      <w:proofErr w:type="spellEnd"/>
      <w:r w:rsidRPr="00F65CE1">
        <w:t xml:space="preserve"> </w:t>
      </w:r>
      <w:proofErr w:type="spellStart"/>
      <w:r w:rsidRPr="00F65CE1">
        <w:t>and</w:t>
      </w:r>
      <w:proofErr w:type="spellEnd"/>
      <w:r w:rsidRPr="00F65CE1">
        <w:t xml:space="preserve"> </w:t>
      </w:r>
      <w:proofErr w:type="spellStart"/>
      <w:r w:rsidRPr="00F65CE1">
        <w:t>based</w:t>
      </w:r>
      <w:proofErr w:type="spellEnd"/>
      <w:r w:rsidRPr="00F65CE1">
        <w:t xml:space="preserve"> </w:t>
      </w:r>
      <w:proofErr w:type="spellStart"/>
      <w:r w:rsidRPr="00F65CE1">
        <w:t>on</w:t>
      </w:r>
      <w:proofErr w:type="spellEnd"/>
      <w:r w:rsidRPr="00F65CE1">
        <w:t xml:space="preserve"> </w:t>
      </w:r>
      <w:proofErr w:type="spellStart"/>
      <w:r w:rsidRPr="00F65CE1">
        <w:t>the</w:t>
      </w:r>
      <w:proofErr w:type="spellEnd"/>
      <w:r w:rsidRPr="00F65CE1">
        <w:t xml:space="preserve"> </w:t>
      </w:r>
      <w:proofErr w:type="spellStart"/>
      <w:r w:rsidRPr="00F65CE1">
        <w:t>theoretical</w:t>
      </w:r>
      <w:proofErr w:type="spellEnd"/>
      <w:r w:rsidRPr="00F65CE1">
        <w:t xml:space="preserve"> </w:t>
      </w:r>
      <w:proofErr w:type="spellStart"/>
      <w:r w:rsidRPr="00F65CE1">
        <w:t>foundations</w:t>
      </w:r>
      <w:proofErr w:type="spellEnd"/>
      <w:r w:rsidRPr="00F65CE1">
        <w:t xml:space="preserve"> </w:t>
      </w:r>
      <w:proofErr w:type="spellStart"/>
      <w:r w:rsidRPr="00F65CE1">
        <w:t>of</w:t>
      </w:r>
      <w:proofErr w:type="spellEnd"/>
      <w:r w:rsidRPr="00F65CE1">
        <w:t xml:space="preserve"> </w:t>
      </w:r>
      <w:proofErr w:type="spellStart"/>
      <w:r w:rsidRPr="00F65CE1">
        <w:t>research</w:t>
      </w:r>
      <w:proofErr w:type="spellEnd"/>
      <w:r w:rsidRPr="00F65CE1">
        <w:t xml:space="preserve"> </w:t>
      </w:r>
      <w:proofErr w:type="spellStart"/>
      <w:r w:rsidRPr="00F65CE1">
        <w:t>carried</w:t>
      </w:r>
      <w:proofErr w:type="spellEnd"/>
      <w:r w:rsidRPr="00F65CE1">
        <w:t xml:space="preserve"> out , as </w:t>
      </w:r>
      <w:proofErr w:type="spellStart"/>
      <w:r w:rsidRPr="00F65CE1">
        <w:t>the</w:t>
      </w:r>
      <w:proofErr w:type="spellEnd"/>
      <w:r w:rsidRPr="00F65CE1">
        <w:t xml:space="preserve"> book</w:t>
      </w:r>
      <w:r>
        <w:t xml:space="preserve"> </w:t>
      </w:r>
      <w:proofErr w:type="spellStart"/>
      <w:r>
        <w:t>xxx</w:t>
      </w:r>
      <w:proofErr w:type="spellEnd"/>
      <w:r w:rsidRPr="00F65CE1">
        <w:t>.</w:t>
      </w:r>
    </w:p>
    <w:p w14:paraId="6A18FCE7" w14:textId="77777777" w:rsidR="00F65CE1" w:rsidRPr="00F65CE1" w:rsidRDefault="00F65CE1" w:rsidP="00F65CE1"/>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Default="00C130C4" w:rsidP="004847D5">
      <w:pPr>
        <w:spacing w:after="240"/>
        <w:jc w:val="center"/>
      </w:pPr>
      <w:r>
        <w:rPr>
          <w:b/>
        </w:rPr>
        <w:lastRenderedPageBreak/>
        <w:t>LISTA DE ILUSTRAÇÕES</w:t>
      </w:r>
    </w:p>
    <w:p w14:paraId="4535B35F" w14:textId="77777777" w:rsidR="00107612" w:rsidRDefault="001D3915">
      <w:pPr>
        <w:pStyle w:val="ndicedeilustraes"/>
        <w:tabs>
          <w:tab w:val="right" w:leader="dot" w:pos="9060"/>
        </w:tabs>
        <w:rPr>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hyperlink w:anchor="_Toc453786192" w:history="1">
        <w:r w:rsidR="00107612" w:rsidRPr="00BD44E3">
          <w:rPr>
            <w:rStyle w:val="Hyperlink"/>
            <w:noProof/>
          </w:rPr>
          <w:t>Figura 1 -  Interoperabilidade da API</w:t>
        </w:r>
        <w:r w:rsidR="00107612">
          <w:rPr>
            <w:noProof/>
            <w:webHidden/>
          </w:rPr>
          <w:tab/>
        </w:r>
        <w:r w:rsidR="00107612">
          <w:rPr>
            <w:noProof/>
            <w:webHidden/>
          </w:rPr>
          <w:fldChar w:fldCharType="begin"/>
        </w:r>
        <w:r w:rsidR="00107612">
          <w:rPr>
            <w:noProof/>
            <w:webHidden/>
          </w:rPr>
          <w:instrText xml:space="preserve"> PAGEREF _Toc453786192 \h </w:instrText>
        </w:r>
        <w:r w:rsidR="00107612">
          <w:rPr>
            <w:noProof/>
            <w:webHidden/>
          </w:rPr>
        </w:r>
        <w:r w:rsidR="00107612">
          <w:rPr>
            <w:noProof/>
            <w:webHidden/>
          </w:rPr>
          <w:fldChar w:fldCharType="separate"/>
        </w:r>
        <w:r w:rsidR="00107612">
          <w:rPr>
            <w:noProof/>
            <w:webHidden/>
          </w:rPr>
          <w:t>3</w:t>
        </w:r>
        <w:r w:rsidR="00107612">
          <w:rPr>
            <w:noProof/>
            <w:webHidden/>
          </w:rPr>
          <w:fldChar w:fldCharType="end"/>
        </w:r>
      </w:hyperlink>
    </w:p>
    <w:p w14:paraId="382F25BE"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193" w:history="1">
        <w:r w:rsidR="00107612" w:rsidRPr="00BD44E3">
          <w:rPr>
            <w:rStyle w:val="Hyperlink"/>
            <w:noProof/>
          </w:rPr>
          <w:t>Figura 2 - Gráfico para Glory of REST</w:t>
        </w:r>
        <w:r w:rsidR="00107612">
          <w:rPr>
            <w:noProof/>
            <w:webHidden/>
          </w:rPr>
          <w:tab/>
        </w:r>
        <w:r w:rsidR="00107612">
          <w:rPr>
            <w:noProof/>
            <w:webHidden/>
          </w:rPr>
          <w:fldChar w:fldCharType="begin"/>
        </w:r>
        <w:r w:rsidR="00107612">
          <w:rPr>
            <w:noProof/>
            <w:webHidden/>
          </w:rPr>
          <w:instrText xml:space="preserve"> PAGEREF _Toc453786193 \h </w:instrText>
        </w:r>
        <w:r w:rsidR="00107612">
          <w:rPr>
            <w:noProof/>
            <w:webHidden/>
          </w:rPr>
        </w:r>
        <w:r w:rsidR="00107612">
          <w:rPr>
            <w:noProof/>
            <w:webHidden/>
          </w:rPr>
          <w:fldChar w:fldCharType="separate"/>
        </w:r>
        <w:r w:rsidR="00107612">
          <w:rPr>
            <w:noProof/>
            <w:webHidden/>
          </w:rPr>
          <w:t>6</w:t>
        </w:r>
        <w:r w:rsidR="00107612">
          <w:rPr>
            <w:noProof/>
            <w:webHidden/>
          </w:rPr>
          <w:fldChar w:fldCharType="end"/>
        </w:r>
      </w:hyperlink>
    </w:p>
    <w:p w14:paraId="03C7C8E3"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r:id="rId10" w:anchor="_Toc453786194" w:history="1">
        <w:r w:rsidR="00107612" w:rsidRPr="00BD44E3">
          <w:rPr>
            <w:rStyle w:val="Hyperlink"/>
            <w:noProof/>
          </w:rPr>
          <w:t>Figura 3 - BPM (Business Process Model)</w:t>
        </w:r>
        <w:r w:rsidR="00107612">
          <w:rPr>
            <w:noProof/>
            <w:webHidden/>
          </w:rPr>
          <w:tab/>
        </w:r>
        <w:r w:rsidR="00107612">
          <w:rPr>
            <w:noProof/>
            <w:webHidden/>
          </w:rPr>
          <w:fldChar w:fldCharType="begin"/>
        </w:r>
        <w:r w:rsidR="00107612">
          <w:rPr>
            <w:noProof/>
            <w:webHidden/>
          </w:rPr>
          <w:instrText xml:space="preserve"> PAGEREF _Toc453786194 \h </w:instrText>
        </w:r>
        <w:r w:rsidR="00107612">
          <w:rPr>
            <w:noProof/>
            <w:webHidden/>
          </w:rPr>
        </w:r>
        <w:r w:rsidR="00107612">
          <w:rPr>
            <w:noProof/>
            <w:webHidden/>
          </w:rPr>
          <w:fldChar w:fldCharType="separate"/>
        </w:r>
        <w:r w:rsidR="00107612">
          <w:rPr>
            <w:noProof/>
            <w:webHidden/>
          </w:rPr>
          <w:t>13</w:t>
        </w:r>
        <w:r w:rsidR="00107612">
          <w:rPr>
            <w:noProof/>
            <w:webHidden/>
          </w:rPr>
          <w:fldChar w:fldCharType="end"/>
        </w:r>
      </w:hyperlink>
    </w:p>
    <w:p w14:paraId="22725E4B"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195" w:history="1">
        <w:r w:rsidR="00107612" w:rsidRPr="00BD44E3">
          <w:rPr>
            <w:rStyle w:val="Hyperlink"/>
            <w:noProof/>
          </w:rPr>
          <w:t>Figura 4 - MER (Modelo Entidade Relacional)</w:t>
        </w:r>
        <w:r w:rsidR="00107612">
          <w:rPr>
            <w:noProof/>
            <w:webHidden/>
          </w:rPr>
          <w:tab/>
        </w:r>
        <w:r w:rsidR="00107612">
          <w:rPr>
            <w:noProof/>
            <w:webHidden/>
          </w:rPr>
          <w:fldChar w:fldCharType="begin"/>
        </w:r>
        <w:r w:rsidR="00107612">
          <w:rPr>
            <w:noProof/>
            <w:webHidden/>
          </w:rPr>
          <w:instrText xml:space="preserve"> PAGEREF _Toc453786195 \h </w:instrText>
        </w:r>
        <w:r w:rsidR="00107612">
          <w:rPr>
            <w:noProof/>
            <w:webHidden/>
          </w:rPr>
        </w:r>
        <w:r w:rsidR="00107612">
          <w:rPr>
            <w:noProof/>
            <w:webHidden/>
          </w:rPr>
          <w:fldChar w:fldCharType="separate"/>
        </w:r>
        <w:r w:rsidR="00107612">
          <w:rPr>
            <w:noProof/>
            <w:webHidden/>
          </w:rPr>
          <w:t>15</w:t>
        </w:r>
        <w:r w:rsidR="00107612">
          <w:rPr>
            <w:noProof/>
            <w:webHidden/>
          </w:rPr>
          <w:fldChar w:fldCharType="end"/>
        </w:r>
      </w:hyperlink>
    </w:p>
    <w:p w14:paraId="18983512"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r:id="rId11" w:anchor="_Toc453786196" w:history="1">
        <w:r w:rsidR="00107612" w:rsidRPr="00BD44E3">
          <w:rPr>
            <w:rStyle w:val="Hyperlink"/>
            <w:noProof/>
          </w:rPr>
          <w:t>Figura 5 - Big Picture (Arquitetura)</w:t>
        </w:r>
        <w:r w:rsidR="00107612">
          <w:rPr>
            <w:noProof/>
            <w:webHidden/>
          </w:rPr>
          <w:tab/>
        </w:r>
        <w:r w:rsidR="00107612">
          <w:rPr>
            <w:noProof/>
            <w:webHidden/>
          </w:rPr>
          <w:fldChar w:fldCharType="begin"/>
        </w:r>
        <w:r w:rsidR="00107612">
          <w:rPr>
            <w:noProof/>
            <w:webHidden/>
          </w:rPr>
          <w:instrText xml:space="preserve"> PAGEREF _Toc453786196 \h </w:instrText>
        </w:r>
        <w:r w:rsidR="00107612">
          <w:rPr>
            <w:noProof/>
            <w:webHidden/>
          </w:rPr>
        </w:r>
        <w:r w:rsidR="00107612">
          <w:rPr>
            <w:noProof/>
            <w:webHidden/>
          </w:rPr>
          <w:fldChar w:fldCharType="separate"/>
        </w:r>
        <w:r w:rsidR="00107612">
          <w:rPr>
            <w:noProof/>
            <w:webHidden/>
          </w:rPr>
          <w:t>16</w:t>
        </w:r>
        <w:r w:rsidR="00107612">
          <w:rPr>
            <w:noProof/>
            <w:webHidden/>
          </w:rPr>
          <w:fldChar w:fldCharType="end"/>
        </w:r>
      </w:hyperlink>
    </w:p>
    <w:p w14:paraId="2238B481"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197" w:history="1">
        <w:r w:rsidR="00107612" w:rsidRPr="00BD44E3">
          <w:rPr>
            <w:rStyle w:val="Hyperlink"/>
            <w:noProof/>
          </w:rPr>
          <w:t>Figura 6 - Persona (Pedro da Silva)</w:t>
        </w:r>
        <w:r w:rsidR="00107612">
          <w:rPr>
            <w:noProof/>
            <w:webHidden/>
          </w:rPr>
          <w:tab/>
        </w:r>
        <w:r w:rsidR="00107612">
          <w:rPr>
            <w:noProof/>
            <w:webHidden/>
          </w:rPr>
          <w:fldChar w:fldCharType="begin"/>
        </w:r>
        <w:r w:rsidR="00107612">
          <w:rPr>
            <w:noProof/>
            <w:webHidden/>
          </w:rPr>
          <w:instrText xml:space="preserve"> PAGEREF _Toc453786197 \h </w:instrText>
        </w:r>
        <w:r w:rsidR="00107612">
          <w:rPr>
            <w:noProof/>
            <w:webHidden/>
          </w:rPr>
        </w:r>
        <w:r w:rsidR="00107612">
          <w:rPr>
            <w:noProof/>
            <w:webHidden/>
          </w:rPr>
          <w:fldChar w:fldCharType="separate"/>
        </w:r>
        <w:r w:rsidR="00107612">
          <w:rPr>
            <w:noProof/>
            <w:webHidden/>
          </w:rPr>
          <w:t>18</w:t>
        </w:r>
        <w:r w:rsidR="00107612">
          <w:rPr>
            <w:noProof/>
            <w:webHidden/>
          </w:rPr>
          <w:fldChar w:fldCharType="end"/>
        </w:r>
      </w:hyperlink>
    </w:p>
    <w:p w14:paraId="74717ED8"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198" w:history="1">
        <w:r w:rsidR="00107612" w:rsidRPr="00BD44E3">
          <w:rPr>
            <w:rStyle w:val="Hyperlink"/>
            <w:noProof/>
          </w:rPr>
          <w:t>Figura 7 - Persona (Bruno Siqueira)</w:t>
        </w:r>
        <w:r w:rsidR="00107612">
          <w:rPr>
            <w:noProof/>
            <w:webHidden/>
          </w:rPr>
          <w:tab/>
        </w:r>
        <w:r w:rsidR="00107612">
          <w:rPr>
            <w:noProof/>
            <w:webHidden/>
          </w:rPr>
          <w:fldChar w:fldCharType="begin"/>
        </w:r>
        <w:r w:rsidR="00107612">
          <w:rPr>
            <w:noProof/>
            <w:webHidden/>
          </w:rPr>
          <w:instrText xml:space="preserve"> PAGEREF _Toc453786198 \h </w:instrText>
        </w:r>
        <w:r w:rsidR="00107612">
          <w:rPr>
            <w:noProof/>
            <w:webHidden/>
          </w:rPr>
        </w:r>
        <w:r w:rsidR="00107612">
          <w:rPr>
            <w:noProof/>
            <w:webHidden/>
          </w:rPr>
          <w:fldChar w:fldCharType="separate"/>
        </w:r>
        <w:r w:rsidR="00107612">
          <w:rPr>
            <w:noProof/>
            <w:webHidden/>
          </w:rPr>
          <w:t>18</w:t>
        </w:r>
        <w:r w:rsidR="00107612">
          <w:rPr>
            <w:noProof/>
            <w:webHidden/>
          </w:rPr>
          <w:fldChar w:fldCharType="end"/>
        </w:r>
      </w:hyperlink>
    </w:p>
    <w:p w14:paraId="411C1756"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199" w:history="1">
        <w:r w:rsidR="00107612" w:rsidRPr="00BD44E3">
          <w:rPr>
            <w:rStyle w:val="Hyperlink"/>
            <w:noProof/>
          </w:rPr>
          <w:t>Figura 8 - Persona (Ana Carolina)</w:t>
        </w:r>
        <w:r w:rsidR="00107612">
          <w:rPr>
            <w:noProof/>
            <w:webHidden/>
          </w:rPr>
          <w:tab/>
        </w:r>
        <w:r w:rsidR="00107612">
          <w:rPr>
            <w:noProof/>
            <w:webHidden/>
          </w:rPr>
          <w:fldChar w:fldCharType="begin"/>
        </w:r>
        <w:r w:rsidR="00107612">
          <w:rPr>
            <w:noProof/>
            <w:webHidden/>
          </w:rPr>
          <w:instrText xml:space="preserve"> PAGEREF _Toc453786199 \h </w:instrText>
        </w:r>
        <w:r w:rsidR="00107612">
          <w:rPr>
            <w:noProof/>
            <w:webHidden/>
          </w:rPr>
        </w:r>
        <w:r w:rsidR="00107612">
          <w:rPr>
            <w:noProof/>
            <w:webHidden/>
          </w:rPr>
          <w:fldChar w:fldCharType="separate"/>
        </w:r>
        <w:r w:rsidR="00107612">
          <w:rPr>
            <w:noProof/>
            <w:webHidden/>
          </w:rPr>
          <w:t>19</w:t>
        </w:r>
        <w:r w:rsidR="00107612">
          <w:rPr>
            <w:noProof/>
            <w:webHidden/>
          </w:rPr>
          <w:fldChar w:fldCharType="end"/>
        </w:r>
      </w:hyperlink>
    </w:p>
    <w:p w14:paraId="6DB80340"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0" w:history="1">
        <w:r w:rsidR="00107612" w:rsidRPr="00BD44E3">
          <w:rPr>
            <w:rStyle w:val="Hyperlink"/>
            <w:noProof/>
          </w:rPr>
          <w:t>Figura 9 – Moodboard</w:t>
        </w:r>
        <w:r w:rsidR="00107612">
          <w:rPr>
            <w:noProof/>
            <w:webHidden/>
          </w:rPr>
          <w:tab/>
        </w:r>
        <w:r w:rsidR="00107612">
          <w:rPr>
            <w:noProof/>
            <w:webHidden/>
          </w:rPr>
          <w:fldChar w:fldCharType="begin"/>
        </w:r>
        <w:r w:rsidR="00107612">
          <w:rPr>
            <w:noProof/>
            <w:webHidden/>
          </w:rPr>
          <w:instrText xml:space="preserve"> PAGEREF _Toc453786200 \h </w:instrText>
        </w:r>
        <w:r w:rsidR="00107612">
          <w:rPr>
            <w:noProof/>
            <w:webHidden/>
          </w:rPr>
        </w:r>
        <w:r w:rsidR="00107612">
          <w:rPr>
            <w:noProof/>
            <w:webHidden/>
          </w:rPr>
          <w:fldChar w:fldCharType="separate"/>
        </w:r>
        <w:r w:rsidR="00107612">
          <w:rPr>
            <w:noProof/>
            <w:webHidden/>
          </w:rPr>
          <w:t>20</w:t>
        </w:r>
        <w:r w:rsidR="00107612">
          <w:rPr>
            <w:noProof/>
            <w:webHidden/>
          </w:rPr>
          <w:fldChar w:fldCharType="end"/>
        </w:r>
      </w:hyperlink>
    </w:p>
    <w:p w14:paraId="47619341"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1" w:history="1">
        <w:r w:rsidR="00107612" w:rsidRPr="00BD44E3">
          <w:rPr>
            <w:rStyle w:val="Hyperlink"/>
            <w:noProof/>
          </w:rPr>
          <w:t>Figura 10 - Style Guide (Tipografia)</w:t>
        </w:r>
        <w:r w:rsidR="00107612">
          <w:rPr>
            <w:noProof/>
            <w:webHidden/>
          </w:rPr>
          <w:tab/>
        </w:r>
        <w:r w:rsidR="00107612">
          <w:rPr>
            <w:noProof/>
            <w:webHidden/>
          </w:rPr>
          <w:fldChar w:fldCharType="begin"/>
        </w:r>
        <w:r w:rsidR="00107612">
          <w:rPr>
            <w:noProof/>
            <w:webHidden/>
          </w:rPr>
          <w:instrText xml:space="preserve"> PAGEREF _Toc453786201 \h </w:instrText>
        </w:r>
        <w:r w:rsidR="00107612">
          <w:rPr>
            <w:noProof/>
            <w:webHidden/>
          </w:rPr>
        </w:r>
        <w:r w:rsidR="00107612">
          <w:rPr>
            <w:noProof/>
            <w:webHidden/>
          </w:rPr>
          <w:fldChar w:fldCharType="separate"/>
        </w:r>
        <w:r w:rsidR="00107612">
          <w:rPr>
            <w:noProof/>
            <w:webHidden/>
          </w:rPr>
          <w:t>21</w:t>
        </w:r>
        <w:r w:rsidR="00107612">
          <w:rPr>
            <w:noProof/>
            <w:webHidden/>
          </w:rPr>
          <w:fldChar w:fldCharType="end"/>
        </w:r>
      </w:hyperlink>
    </w:p>
    <w:p w14:paraId="055AF8C3"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2" w:history="1">
        <w:r w:rsidR="00107612" w:rsidRPr="00BD44E3">
          <w:rPr>
            <w:rStyle w:val="Hyperlink"/>
            <w:noProof/>
          </w:rPr>
          <w:t>Figura 11 - Style Guide (Cores)</w:t>
        </w:r>
        <w:r w:rsidR="00107612">
          <w:rPr>
            <w:noProof/>
            <w:webHidden/>
          </w:rPr>
          <w:tab/>
        </w:r>
        <w:r w:rsidR="00107612">
          <w:rPr>
            <w:noProof/>
            <w:webHidden/>
          </w:rPr>
          <w:fldChar w:fldCharType="begin"/>
        </w:r>
        <w:r w:rsidR="00107612">
          <w:rPr>
            <w:noProof/>
            <w:webHidden/>
          </w:rPr>
          <w:instrText xml:space="preserve"> PAGEREF _Toc453786202 \h </w:instrText>
        </w:r>
        <w:r w:rsidR="00107612">
          <w:rPr>
            <w:noProof/>
            <w:webHidden/>
          </w:rPr>
        </w:r>
        <w:r w:rsidR="00107612">
          <w:rPr>
            <w:noProof/>
            <w:webHidden/>
          </w:rPr>
          <w:fldChar w:fldCharType="separate"/>
        </w:r>
        <w:r w:rsidR="00107612">
          <w:rPr>
            <w:noProof/>
            <w:webHidden/>
          </w:rPr>
          <w:t>22</w:t>
        </w:r>
        <w:r w:rsidR="00107612">
          <w:rPr>
            <w:noProof/>
            <w:webHidden/>
          </w:rPr>
          <w:fldChar w:fldCharType="end"/>
        </w:r>
      </w:hyperlink>
    </w:p>
    <w:p w14:paraId="0E0603A5"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3" w:history="1">
        <w:r w:rsidR="00107612" w:rsidRPr="00BD44E3">
          <w:rPr>
            <w:rStyle w:val="Hyperlink"/>
            <w:noProof/>
          </w:rPr>
          <w:t>Figura 12 - Style Guide (Ícones)</w:t>
        </w:r>
        <w:r w:rsidR="00107612">
          <w:rPr>
            <w:noProof/>
            <w:webHidden/>
          </w:rPr>
          <w:tab/>
        </w:r>
        <w:r w:rsidR="00107612">
          <w:rPr>
            <w:noProof/>
            <w:webHidden/>
          </w:rPr>
          <w:fldChar w:fldCharType="begin"/>
        </w:r>
        <w:r w:rsidR="00107612">
          <w:rPr>
            <w:noProof/>
            <w:webHidden/>
          </w:rPr>
          <w:instrText xml:space="preserve"> PAGEREF _Toc453786203 \h </w:instrText>
        </w:r>
        <w:r w:rsidR="00107612">
          <w:rPr>
            <w:noProof/>
            <w:webHidden/>
          </w:rPr>
        </w:r>
        <w:r w:rsidR="00107612">
          <w:rPr>
            <w:noProof/>
            <w:webHidden/>
          </w:rPr>
          <w:fldChar w:fldCharType="separate"/>
        </w:r>
        <w:r w:rsidR="00107612">
          <w:rPr>
            <w:noProof/>
            <w:webHidden/>
          </w:rPr>
          <w:t>23</w:t>
        </w:r>
        <w:r w:rsidR="00107612">
          <w:rPr>
            <w:noProof/>
            <w:webHidden/>
          </w:rPr>
          <w:fldChar w:fldCharType="end"/>
        </w:r>
      </w:hyperlink>
    </w:p>
    <w:p w14:paraId="17C68A44"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4" w:history="1">
        <w:r w:rsidR="00107612" w:rsidRPr="00BD44E3">
          <w:rPr>
            <w:rStyle w:val="Hyperlink"/>
            <w:noProof/>
          </w:rPr>
          <w:t>Figura 13 - Story board (Pesquisa)</w:t>
        </w:r>
        <w:r w:rsidR="00107612">
          <w:rPr>
            <w:noProof/>
            <w:webHidden/>
          </w:rPr>
          <w:tab/>
        </w:r>
        <w:r w:rsidR="00107612">
          <w:rPr>
            <w:noProof/>
            <w:webHidden/>
          </w:rPr>
          <w:fldChar w:fldCharType="begin"/>
        </w:r>
        <w:r w:rsidR="00107612">
          <w:rPr>
            <w:noProof/>
            <w:webHidden/>
          </w:rPr>
          <w:instrText xml:space="preserve"> PAGEREF _Toc453786204 \h </w:instrText>
        </w:r>
        <w:r w:rsidR="00107612">
          <w:rPr>
            <w:noProof/>
            <w:webHidden/>
          </w:rPr>
        </w:r>
        <w:r w:rsidR="00107612">
          <w:rPr>
            <w:noProof/>
            <w:webHidden/>
          </w:rPr>
          <w:fldChar w:fldCharType="separate"/>
        </w:r>
        <w:r w:rsidR="00107612">
          <w:rPr>
            <w:noProof/>
            <w:webHidden/>
          </w:rPr>
          <w:t>24</w:t>
        </w:r>
        <w:r w:rsidR="00107612">
          <w:rPr>
            <w:noProof/>
            <w:webHidden/>
          </w:rPr>
          <w:fldChar w:fldCharType="end"/>
        </w:r>
      </w:hyperlink>
    </w:p>
    <w:p w14:paraId="36B30475" w14:textId="77777777" w:rsidR="00107612"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6205" w:history="1">
        <w:r w:rsidR="00107612" w:rsidRPr="00BD44E3">
          <w:rPr>
            <w:rStyle w:val="Hyperlink"/>
            <w:noProof/>
          </w:rPr>
          <w:t>Figura 14 - Story board (Cotação)</w:t>
        </w:r>
        <w:r w:rsidR="00107612">
          <w:rPr>
            <w:noProof/>
            <w:webHidden/>
          </w:rPr>
          <w:tab/>
        </w:r>
        <w:r w:rsidR="00107612">
          <w:rPr>
            <w:noProof/>
            <w:webHidden/>
          </w:rPr>
          <w:fldChar w:fldCharType="begin"/>
        </w:r>
        <w:r w:rsidR="00107612">
          <w:rPr>
            <w:noProof/>
            <w:webHidden/>
          </w:rPr>
          <w:instrText xml:space="preserve"> PAGEREF _Toc453786205 \h </w:instrText>
        </w:r>
        <w:r w:rsidR="00107612">
          <w:rPr>
            <w:noProof/>
            <w:webHidden/>
          </w:rPr>
        </w:r>
        <w:r w:rsidR="00107612">
          <w:rPr>
            <w:noProof/>
            <w:webHidden/>
          </w:rPr>
          <w:fldChar w:fldCharType="separate"/>
        </w:r>
        <w:r w:rsidR="00107612">
          <w:rPr>
            <w:noProof/>
            <w:webHidden/>
          </w:rPr>
          <w:t>24</w:t>
        </w:r>
        <w:r w:rsidR="00107612">
          <w:rPr>
            <w:noProof/>
            <w:webHidden/>
          </w:rPr>
          <w:fldChar w:fldCharType="end"/>
        </w:r>
      </w:hyperlink>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B03D23">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44BDC199" w14:textId="77777777" w:rsidR="00C83871" w:rsidRDefault="00213588">
          <w:pPr>
            <w:pStyle w:val="Sumrio1"/>
            <w:tabs>
              <w:tab w:val="left" w:pos="480"/>
            </w:tabs>
            <w:rPr>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hyperlink w:anchor="_Toc453788081" w:history="1">
            <w:r w:rsidR="00C83871" w:rsidRPr="006A5A11">
              <w:rPr>
                <w:rStyle w:val="Hyperlink"/>
              </w:rPr>
              <w:t>1.</w:t>
            </w:r>
            <w:r w:rsidR="00C83871">
              <w:rPr>
                <w:rFonts w:asciiTheme="minorHAnsi" w:eastAsiaTheme="minorEastAsia" w:hAnsiTheme="minorHAnsi" w:cstheme="minorBidi"/>
                <w:b w:val="0"/>
                <w:color w:val="auto"/>
                <w:sz w:val="22"/>
                <w:szCs w:val="22"/>
              </w:rPr>
              <w:tab/>
            </w:r>
            <w:r w:rsidR="00C83871" w:rsidRPr="006A5A11">
              <w:rPr>
                <w:rStyle w:val="Hyperlink"/>
              </w:rPr>
              <w:t>INTRODUÇÃO</w:t>
            </w:r>
            <w:r w:rsidR="00C83871">
              <w:rPr>
                <w:webHidden/>
              </w:rPr>
              <w:tab/>
            </w:r>
            <w:r w:rsidR="00C83871">
              <w:rPr>
                <w:webHidden/>
              </w:rPr>
              <w:fldChar w:fldCharType="begin"/>
            </w:r>
            <w:r w:rsidR="00C83871">
              <w:rPr>
                <w:webHidden/>
              </w:rPr>
              <w:instrText xml:space="preserve"> PAGEREF _Toc453788081 \h </w:instrText>
            </w:r>
            <w:r w:rsidR="00C83871">
              <w:rPr>
                <w:webHidden/>
              </w:rPr>
            </w:r>
            <w:r w:rsidR="00C83871">
              <w:rPr>
                <w:webHidden/>
              </w:rPr>
              <w:fldChar w:fldCharType="separate"/>
            </w:r>
            <w:r w:rsidR="00C83871">
              <w:rPr>
                <w:webHidden/>
              </w:rPr>
              <w:t>1</w:t>
            </w:r>
            <w:r w:rsidR="00C83871">
              <w:rPr>
                <w:webHidden/>
              </w:rPr>
              <w:fldChar w:fldCharType="end"/>
            </w:r>
          </w:hyperlink>
        </w:p>
        <w:p w14:paraId="3EB8DD9A"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2" w:history="1">
            <w:r w:rsidR="00C83871" w:rsidRPr="006A5A11">
              <w:rPr>
                <w:rStyle w:val="Hyperlink"/>
              </w:rPr>
              <w:t>1.1.</w:t>
            </w:r>
            <w:r w:rsidR="00C83871">
              <w:rPr>
                <w:rFonts w:asciiTheme="minorHAnsi" w:eastAsiaTheme="minorEastAsia" w:hAnsiTheme="minorHAnsi" w:cstheme="minorBidi"/>
                <w:b w:val="0"/>
                <w:color w:val="auto"/>
                <w:sz w:val="22"/>
                <w:szCs w:val="22"/>
              </w:rPr>
              <w:tab/>
            </w:r>
            <w:r w:rsidR="00C83871" w:rsidRPr="006A5A11">
              <w:rPr>
                <w:rStyle w:val="Hyperlink"/>
              </w:rPr>
              <w:t>Contexto e Justificativa</w:t>
            </w:r>
            <w:r w:rsidR="00C83871">
              <w:rPr>
                <w:webHidden/>
              </w:rPr>
              <w:tab/>
            </w:r>
            <w:r w:rsidR="00C83871">
              <w:rPr>
                <w:webHidden/>
              </w:rPr>
              <w:fldChar w:fldCharType="begin"/>
            </w:r>
            <w:r w:rsidR="00C83871">
              <w:rPr>
                <w:webHidden/>
              </w:rPr>
              <w:instrText xml:space="preserve"> PAGEREF _Toc453788082 \h </w:instrText>
            </w:r>
            <w:r w:rsidR="00C83871">
              <w:rPr>
                <w:webHidden/>
              </w:rPr>
            </w:r>
            <w:r w:rsidR="00C83871">
              <w:rPr>
                <w:webHidden/>
              </w:rPr>
              <w:fldChar w:fldCharType="separate"/>
            </w:r>
            <w:r w:rsidR="00C83871">
              <w:rPr>
                <w:webHidden/>
              </w:rPr>
              <w:t>1</w:t>
            </w:r>
            <w:r w:rsidR="00C83871">
              <w:rPr>
                <w:webHidden/>
              </w:rPr>
              <w:fldChar w:fldCharType="end"/>
            </w:r>
          </w:hyperlink>
        </w:p>
        <w:p w14:paraId="551A40AD"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3" w:history="1">
            <w:r w:rsidR="00C83871" w:rsidRPr="006A5A11">
              <w:rPr>
                <w:rStyle w:val="Hyperlink"/>
              </w:rPr>
              <w:t>1.2.</w:t>
            </w:r>
            <w:r w:rsidR="00C83871">
              <w:rPr>
                <w:rFonts w:asciiTheme="minorHAnsi" w:eastAsiaTheme="minorEastAsia" w:hAnsiTheme="minorHAnsi" w:cstheme="minorBidi"/>
                <w:b w:val="0"/>
                <w:color w:val="auto"/>
                <w:sz w:val="22"/>
                <w:szCs w:val="22"/>
              </w:rPr>
              <w:tab/>
            </w:r>
            <w:r w:rsidR="00C83871" w:rsidRPr="006A5A11">
              <w:rPr>
                <w:rStyle w:val="Hyperlink"/>
              </w:rPr>
              <w:t>Problema de Pesquisa</w:t>
            </w:r>
            <w:r w:rsidR="00C83871">
              <w:rPr>
                <w:webHidden/>
              </w:rPr>
              <w:tab/>
            </w:r>
            <w:r w:rsidR="00C83871">
              <w:rPr>
                <w:webHidden/>
              </w:rPr>
              <w:fldChar w:fldCharType="begin"/>
            </w:r>
            <w:r w:rsidR="00C83871">
              <w:rPr>
                <w:webHidden/>
              </w:rPr>
              <w:instrText xml:space="preserve"> PAGEREF _Toc453788083 \h </w:instrText>
            </w:r>
            <w:r w:rsidR="00C83871">
              <w:rPr>
                <w:webHidden/>
              </w:rPr>
            </w:r>
            <w:r w:rsidR="00C83871">
              <w:rPr>
                <w:webHidden/>
              </w:rPr>
              <w:fldChar w:fldCharType="separate"/>
            </w:r>
            <w:r w:rsidR="00C83871">
              <w:rPr>
                <w:webHidden/>
              </w:rPr>
              <w:t>1</w:t>
            </w:r>
            <w:r w:rsidR="00C83871">
              <w:rPr>
                <w:webHidden/>
              </w:rPr>
              <w:fldChar w:fldCharType="end"/>
            </w:r>
          </w:hyperlink>
        </w:p>
        <w:p w14:paraId="6B2FFD9E"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4" w:history="1">
            <w:r w:rsidR="00C83871" w:rsidRPr="006A5A11">
              <w:rPr>
                <w:rStyle w:val="Hyperlink"/>
              </w:rPr>
              <w:t>1.3.</w:t>
            </w:r>
            <w:r w:rsidR="00C83871">
              <w:rPr>
                <w:rFonts w:asciiTheme="minorHAnsi" w:eastAsiaTheme="minorEastAsia" w:hAnsiTheme="minorHAnsi" w:cstheme="minorBidi"/>
                <w:b w:val="0"/>
                <w:color w:val="auto"/>
                <w:sz w:val="22"/>
                <w:szCs w:val="22"/>
              </w:rPr>
              <w:tab/>
            </w:r>
            <w:r w:rsidR="00C83871" w:rsidRPr="006A5A11">
              <w:rPr>
                <w:rStyle w:val="Hyperlink"/>
              </w:rPr>
              <w:t>Objetivo</w:t>
            </w:r>
            <w:r w:rsidR="00C83871">
              <w:rPr>
                <w:webHidden/>
              </w:rPr>
              <w:tab/>
            </w:r>
            <w:r w:rsidR="00C83871">
              <w:rPr>
                <w:webHidden/>
              </w:rPr>
              <w:fldChar w:fldCharType="begin"/>
            </w:r>
            <w:r w:rsidR="00C83871">
              <w:rPr>
                <w:webHidden/>
              </w:rPr>
              <w:instrText xml:space="preserve"> PAGEREF _Toc453788084 \h </w:instrText>
            </w:r>
            <w:r w:rsidR="00C83871">
              <w:rPr>
                <w:webHidden/>
              </w:rPr>
            </w:r>
            <w:r w:rsidR="00C83871">
              <w:rPr>
                <w:webHidden/>
              </w:rPr>
              <w:fldChar w:fldCharType="separate"/>
            </w:r>
            <w:r w:rsidR="00C83871">
              <w:rPr>
                <w:webHidden/>
              </w:rPr>
              <w:t>1</w:t>
            </w:r>
            <w:r w:rsidR="00C83871">
              <w:rPr>
                <w:webHidden/>
              </w:rPr>
              <w:fldChar w:fldCharType="end"/>
            </w:r>
          </w:hyperlink>
        </w:p>
        <w:p w14:paraId="2B218F42"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5" w:history="1">
            <w:r w:rsidR="00C83871" w:rsidRPr="006A5A11">
              <w:rPr>
                <w:rStyle w:val="Hyperlink"/>
              </w:rPr>
              <w:t>1.4.</w:t>
            </w:r>
            <w:r w:rsidR="00C83871">
              <w:rPr>
                <w:rFonts w:asciiTheme="minorHAnsi" w:eastAsiaTheme="minorEastAsia" w:hAnsiTheme="minorHAnsi" w:cstheme="minorBidi"/>
                <w:b w:val="0"/>
                <w:color w:val="auto"/>
                <w:sz w:val="22"/>
                <w:szCs w:val="22"/>
              </w:rPr>
              <w:tab/>
            </w:r>
            <w:r w:rsidR="00C83871" w:rsidRPr="006A5A11">
              <w:rPr>
                <w:rStyle w:val="Hyperlink"/>
              </w:rPr>
              <w:t>Escopo</w:t>
            </w:r>
            <w:r w:rsidR="00C83871">
              <w:rPr>
                <w:webHidden/>
              </w:rPr>
              <w:tab/>
            </w:r>
            <w:r w:rsidR="00C83871">
              <w:rPr>
                <w:webHidden/>
              </w:rPr>
              <w:fldChar w:fldCharType="begin"/>
            </w:r>
            <w:r w:rsidR="00C83871">
              <w:rPr>
                <w:webHidden/>
              </w:rPr>
              <w:instrText xml:space="preserve"> PAGEREF _Toc453788085 \h </w:instrText>
            </w:r>
            <w:r w:rsidR="00C83871">
              <w:rPr>
                <w:webHidden/>
              </w:rPr>
            </w:r>
            <w:r w:rsidR="00C83871">
              <w:rPr>
                <w:webHidden/>
              </w:rPr>
              <w:fldChar w:fldCharType="separate"/>
            </w:r>
            <w:r w:rsidR="00C83871">
              <w:rPr>
                <w:webHidden/>
              </w:rPr>
              <w:t>1</w:t>
            </w:r>
            <w:r w:rsidR="00C83871">
              <w:rPr>
                <w:webHidden/>
              </w:rPr>
              <w:fldChar w:fldCharType="end"/>
            </w:r>
          </w:hyperlink>
        </w:p>
        <w:p w14:paraId="4181B05E"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6" w:history="1">
            <w:r w:rsidR="00C83871" w:rsidRPr="006A5A11">
              <w:rPr>
                <w:rStyle w:val="Hyperlink"/>
              </w:rPr>
              <w:t>1.5.</w:t>
            </w:r>
            <w:r w:rsidR="00C83871">
              <w:rPr>
                <w:rFonts w:asciiTheme="minorHAnsi" w:eastAsiaTheme="minorEastAsia" w:hAnsiTheme="minorHAnsi" w:cstheme="minorBidi"/>
                <w:b w:val="0"/>
                <w:color w:val="auto"/>
                <w:sz w:val="22"/>
                <w:szCs w:val="22"/>
              </w:rPr>
              <w:tab/>
            </w:r>
            <w:r w:rsidR="00C83871" w:rsidRPr="006A5A11">
              <w:rPr>
                <w:rStyle w:val="Hyperlink"/>
              </w:rPr>
              <w:t>Metodologia</w:t>
            </w:r>
            <w:r w:rsidR="00C83871">
              <w:rPr>
                <w:webHidden/>
              </w:rPr>
              <w:tab/>
            </w:r>
            <w:r w:rsidR="00C83871">
              <w:rPr>
                <w:webHidden/>
              </w:rPr>
              <w:fldChar w:fldCharType="begin"/>
            </w:r>
            <w:r w:rsidR="00C83871">
              <w:rPr>
                <w:webHidden/>
              </w:rPr>
              <w:instrText xml:space="preserve"> PAGEREF _Toc453788086 \h </w:instrText>
            </w:r>
            <w:r w:rsidR="00C83871">
              <w:rPr>
                <w:webHidden/>
              </w:rPr>
            </w:r>
            <w:r w:rsidR="00C83871">
              <w:rPr>
                <w:webHidden/>
              </w:rPr>
              <w:fldChar w:fldCharType="separate"/>
            </w:r>
            <w:r w:rsidR="00C83871">
              <w:rPr>
                <w:webHidden/>
              </w:rPr>
              <w:t>1</w:t>
            </w:r>
            <w:r w:rsidR="00C83871">
              <w:rPr>
                <w:webHidden/>
              </w:rPr>
              <w:fldChar w:fldCharType="end"/>
            </w:r>
          </w:hyperlink>
        </w:p>
        <w:p w14:paraId="2757D460"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7" w:history="1">
            <w:r w:rsidR="00C83871" w:rsidRPr="006A5A11">
              <w:rPr>
                <w:rStyle w:val="Hyperlink"/>
              </w:rPr>
              <w:t>1.6.</w:t>
            </w:r>
            <w:r w:rsidR="00C83871">
              <w:rPr>
                <w:rFonts w:asciiTheme="minorHAnsi" w:eastAsiaTheme="minorEastAsia" w:hAnsiTheme="minorHAnsi" w:cstheme="minorBidi"/>
                <w:b w:val="0"/>
                <w:color w:val="auto"/>
                <w:sz w:val="22"/>
                <w:szCs w:val="22"/>
              </w:rPr>
              <w:tab/>
            </w:r>
            <w:r w:rsidR="00C83871" w:rsidRPr="006A5A11">
              <w:rPr>
                <w:rStyle w:val="Hyperlink"/>
              </w:rPr>
              <w:t>Organização do Trabalho</w:t>
            </w:r>
            <w:r w:rsidR="00C83871">
              <w:rPr>
                <w:webHidden/>
              </w:rPr>
              <w:tab/>
            </w:r>
            <w:r w:rsidR="00C83871">
              <w:rPr>
                <w:webHidden/>
              </w:rPr>
              <w:fldChar w:fldCharType="begin"/>
            </w:r>
            <w:r w:rsidR="00C83871">
              <w:rPr>
                <w:webHidden/>
              </w:rPr>
              <w:instrText xml:space="preserve"> PAGEREF _Toc453788087 \h </w:instrText>
            </w:r>
            <w:r w:rsidR="00C83871">
              <w:rPr>
                <w:webHidden/>
              </w:rPr>
            </w:r>
            <w:r w:rsidR="00C83871">
              <w:rPr>
                <w:webHidden/>
              </w:rPr>
              <w:fldChar w:fldCharType="separate"/>
            </w:r>
            <w:r w:rsidR="00C83871">
              <w:rPr>
                <w:webHidden/>
              </w:rPr>
              <w:t>1</w:t>
            </w:r>
            <w:r w:rsidR="00C83871">
              <w:rPr>
                <w:webHidden/>
              </w:rPr>
              <w:fldChar w:fldCharType="end"/>
            </w:r>
          </w:hyperlink>
        </w:p>
        <w:p w14:paraId="6F7B32A0" w14:textId="77777777" w:rsidR="00C83871" w:rsidRDefault="00B03D23">
          <w:pPr>
            <w:pStyle w:val="Sumrio1"/>
            <w:tabs>
              <w:tab w:val="left" w:pos="480"/>
            </w:tabs>
            <w:rPr>
              <w:rFonts w:asciiTheme="minorHAnsi" w:eastAsiaTheme="minorEastAsia" w:hAnsiTheme="minorHAnsi" w:cstheme="minorBidi"/>
              <w:b w:val="0"/>
              <w:color w:val="auto"/>
              <w:sz w:val="22"/>
              <w:szCs w:val="22"/>
            </w:rPr>
          </w:pPr>
          <w:hyperlink w:anchor="_Toc453788088" w:history="1">
            <w:r w:rsidR="00C83871" w:rsidRPr="006A5A11">
              <w:rPr>
                <w:rStyle w:val="Hyperlink"/>
              </w:rPr>
              <w:t>2.</w:t>
            </w:r>
            <w:r w:rsidR="00C83871">
              <w:rPr>
                <w:rFonts w:asciiTheme="minorHAnsi" w:eastAsiaTheme="minorEastAsia" w:hAnsiTheme="minorHAnsi" w:cstheme="minorBidi"/>
                <w:b w:val="0"/>
                <w:color w:val="auto"/>
                <w:sz w:val="22"/>
                <w:szCs w:val="22"/>
              </w:rPr>
              <w:tab/>
            </w:r>
            <w:r w:rsidR="00C83871" w:rsidRPr="006A5A11">
              <w:rPr>
                <w:rStyle w:val="Hyperlink"/>
              </w:rPr>
              <w:t>REVISÃO DA LITERATURA</w:t>
            </w:r>
            <w:r w:rsidR="00C83871">
              <w:rPr>
                <w:webHidden/>
              </w:rPr>
              <w:tab/>
            </w:r>
            <w:r w:rsidR="00C83871">
              <w:rPr>
                <w:webHidden/>
              </w:rPr>
              <w:fldChar w:fldCharType="begin"/>
            </w:r>
            <w:r w:rsidR="00C83871">
              <w:rPr>
                <w:webHidden/>
              </w:rPr>
              <w:instrText xml:space="preserve"> PAGEREF _Toc453788088 \h </w:instrText>
            </w:r>
            <w:r w:rsidR="00C83871">
              <w:rPr>
                <w:webHidden/>
              </w:rPr>
            </w:r>
            <w:r w:rsidR="00C83871">
              <w:rPr>
                <w:webHidden/>
              </w:rPr>
              <w:fldChar w:fldCharType="separate"/>
            </w:r>
            <w:r w:rsidR="00C83871">
              <w:rPr>
                <w:webHidden/>
              </w:rPr>
              <w:t>2</w:t>
            </w:r>
            <w:r w:rsidR="00C83871">
              <w:rPr>
                <w:webHidden/>
              </w:rPr>
              <w:fldChar w:fldCharType="end"/>
            </w:r>
          </w:hyperlink>
        </w:p>
        <w:p w14:paraId="64521677"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89" w:history="1">
            <w:r w:rsidR="00C83871" w:rsidRPr="006A5A11">
              <w:rPr>
                <w:rStyle w:val="Hyperlink"/>
              </w:rPr>
              <w:t>2.1.</w:t>
            </w:r>
            <w:r w:rsidR="00C83871">
              <w:rPr>
                <w:rFonts w:asciiTheme="minorHAnsi" w:eastAsiaTheme="minorEastAsia" w:hAnsiTheme="minorHAnsi" w:cstheme="minorBidi"/>
                <w:b w:val="0"/>
                <w:color w:val="auto"/>
                <w:sz w:val="22"/>
                <w:szCs w:val="22"/>
              </w:rPr>
              <w:tab/>
            </w:r>
            <w:r w:rsidR="00C83871" w:rsidRPr="006A5A11">
              <w:rPr>
                <w:rStyle w:val="Hyperlink"/>
              </w:rPr>
              <w:t>API</w:t>
            </w:r>
            <w:r w:rsidR="00C83871">
              <w:rPr>
                <w:webHidden/>
              </w:rPr>
              <w:tab/>
            </w:r>
            <w:r w:rsidR="00C83871">
              <w:rPr>
                <w:webHidden/>
              </w:rPr>
              <w:fldChar w:fldCharType="begin"/>
            </w:r>
            <w:r w:rsidR="00C83871">
              <w:rPr>
                <w:webHidden/>
              </w:rPr>
              <w:instrText xml:space="preserve"> PAGEREF _Toc453788089 \h </w:instrText>
            </w:r>
            <w:r w:rsidR="00C83871">
              <w:rPr>
                <w:webHidden/>
              </w:rPr>
            </w:r>
            <w:r w:rsidR="00C83871">
              <w:rPr>
                <w:webHidden/>
              </w:rPr>
              <w:fldChar w:fldCharType="separate"/>
            </w:r>
            <w:r w:rsidR="00C83871">
              <w:rPr>
                <w:webHidden/>
              </w:rPr>
              <w:t>2</w:t>
            </w:r>
            <w:r w:rsidR="00C83871">
              <w:rPr>
                <w:webHidden/>
              </w:rPr>
              <w:fldChar w:fldCharType="end"/>
            </w:r>
          </w:hyperlink>
        </w:p>
        <w:p w14:paraId="3C34B443"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0" w:history="1">
            <w:r w:rsidR="00C83871" w:rsidRPr="006A5A11">
              <w:rPr>
                <w:rStyle w:val="Hyperlink"/>
              </w:rPr>
              <w:t>2.2.</w:t>
            </w:r>
            <w:r w:rsidR="00C83871">
              <w:rPr>
                <w:rFonts w:asciiTheme="minorHAnsi" w:eastAsiaTheme="minorEastAsia" w:hAnsiTheme="minorHAnsi" w:cstheme="minorBidi"/>
                <w:b w:val="0"/>
                <w:color w:val="auto"/>
                <w:sz w:val="22"/>
                <w:szCs w:val="22"/>
              </w:rPr>
              <w:tab/>
            </w:r>
            <w:r w:rsidR="00C83871" w:rsidRPr="006A5A11">
              <w:rPr>
                <w:rStyle w:val="Hyperlink"/>
              </w:rPr>
              <w:t>Modelo de Entidade Relacional (MER):</w:t>
            </w:r>
            <w:r w:rsidR="00C83871">
              <w:rPr>
                <w:webHidden/>
              </w:rPr>
              <w:tab/>
            </w:r>
            <w:r w:rsidR="00C83871">
              <w:rPr>
                <w:webHidden/>
              </w:rPr>
              <w:fldChar w:fldCharType="begin"/>
            </w:r>
            <w:r w:rsidR="00C83871">
              <w:rPr>
                <w:webHidden/>
              </w:rPr>
              <w:instrText xml:space="preserve"> PAGEREF _Toc453788090 \h </w:instrText>
            </w:r>
            <w:r w:rsidR="00C83871">
              <w:rPr>
                <w:webHidden/>
              </w:rPr>
            </w:r>
            <w:r w:rsidR="00C83871">
              <w:rPr>
                <w:webHidden/>
              </w:rPr>
              <w:fldChar w:fldCharType="separate"/>
            </w:r>
            <w:r w:rsidR="00C83871">
              <w:rPr>
                <w:webHidden/>
              </w:rPr>
              <w:t>3</w:t>
            </w:r>
            <w:r w:rsidR="00C83871">
              <w:rPr>
                <w:webHidden/>
              </w:rPr>
              <w:fldChar w:fldCharType="end"/>
            </w:r>
          </w:hyperlink>
        </w:p>
        <w:p w14:paraId="4CF450CC"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091" w:history="1">
            <w:r w:rsidR="00C83871" w:rsidRPr="006A5A11">
              <w:rPr>
                <w:rStyle w:val="Hyperlink"/>
              </w:rPr>
              <w:t>2.2.1.</w:t>
            </w:r>
            <w:r w:rsidR="00C83871">
              <w:rPr>
                <w:rFonts w:asciiTheme="minorHAnsi" w:eastAsiaTheme="minorEastAsia" w:hAnsiTheme="minorHAnsi" w:cstheme="minorBidi"/>
                <w:b w:val="0"/>
                <w:color w:val="auto"/>
                <w:sz w:val="22"/>
                <w:szCs w:val="22"/>
              </w:rPr>
              <w:tab/>
            </w:r>
            <w:r w:rsidR="00C83871" w:rsidRPr="006A5A11">
              <w:rPr>
                <w:rStyle w:val="Hyperlink"/>
              </w:rPr>
              <w:t>Entidades</w:t>
            </w:r>
            <w:r w:rsidR="00C83871">
              <w:rPr>
                <w:webHidden/>
              </w:rPr>
              <w:tab/>
            </w:r>
            <w:r w:rsidR="00C83871">
              <w:rPr>
                <w:webHidden/>
              </w:rPr>
              <w:fldChar w:fldCharType="begin"/>
            </w:r>
            <w:r w:rsidR="00C83871">
              <w:rPr>
                <w:webHidden/>
              </w:rPr>
              <w:instrText xml:space="preserve"> PAGEREF _Toc453788091 \h </w:instrText>
            </w:r>
            <w:r w:rsidR="00C83871">
              <w:rPr>
                <w:webHidden/>
              </w:rPr>
            </w:r>
            <w:r w:rsidR="00C83871">
              <w:rPr>
                <w:webHidden/>
              </w:rPr>
              <w:fldChar w:fldCharType="separate"/>
            </w:r>
            <w:r w:rsidR="00C83871">
              <w:rPr>
                <w:webHidden/>
              </w:rPr>
              <w:t>3</w:t>
            </w:r>
            <w:r w:rsidR="00C83871">
              <w:rPr>
                <w:webHidden/>
              </w:rPr>
              <w:fldChar w:fldCharType="end"/>
            </w:r>
          </w:hyperlink>
        </w:p>
        <w:p w14:paraId="53CC6F82"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092" w:history="1">
            <w:r w:rsidR="00C83871" w:rsidRPr="006A5A11">
              <w:rPr>
                <w:rStyle w:val="Hyperlink"/>
              </w:rPr>
              <w:t>2.2.2.</w:t>
            </w:r>
            <w:r w:rsidR="00C83871">
              <w:rPr>
                <w:rFonts w:asciiTheme="minorHAnsi" w:eastAsiaTheme="minorEastAsia" w:hAnsiTheme="minorHAnsi" w:cstheme="minorBidi"/>
                <w:b w:val="0"/>
                <w:color w:val="auto"/>
                <w:sz w:val="22"/>
                <w:szCs w:val="22"/>
              </w:rPr>
              <w:tab/>
            </w:r>
            <w:r w:rsidR="00C83871" w:rsidRPr="006A5A11">
              <w:rPr>
                <w:rStyle w:val="Hyperlink"/>
              </w:rPr>
              <w:t>Relacionamentos</w:t>
            </w:r>
            <w:r w:rsidR="00C83871">
              <w:rPr>
                <w:webHidden/>
              </w:rPr>
              <w:tab/>
            </w:r>
            <w:r w:rsidR="00C83871">
              <w:rPr>
                <w:webHidden/>
              </w:rPr>
              <w:fldChar w:fldCharType="begin"/>
            </w:r>
            <w:r w:rsidR="00C83871">
              <w:rPr>
                <w:webHidden/>
              </w:rPr>
              <w:instrText xml:space="preserve"> PAGEREF _Toc453788092 \h </w:instrText>
            </w:r>
            <w:r w:rsidR="00C83871">
              <w:rPr>
                <w:webHidden/>
              </w:rPr>
            </w:r>
            <w:r w:rsidR="00C83871">
              <w:rPr>
                <w:webHidden/>
              </w:rPr>
              <w:fldChar w:fldCharType="separate"/>
            </w:r>
            <w:r w:rsidR="00C83871">
              <w:rPr>
                <w:webHidden/>
              </w:rPr>
              <w:t>4</w:t>
            </w:r>
            <w:r w:rsidR="00C83871">
              <w:rPr>
                <w:webHidden/>
              </w:rPr>
              <w:fldChar w:fldCharType="end"/>
            </w:r>
          </w:hyperlink>
        </w:p>
        <w:p w14:paraId="64DEC06A"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093" w:history="1">
            <w:r w:rsidR="00C83871" w:rsidRPr="006A5A11">
              <w:rPr>
                <w:rStyle w:val="Hyperlink"/>
              </w:rPr>
              <w:t>2.2.3.</w:t>
            </w:r>
            <w:r w:rsidR="00C83871">
              <w:rPr>
                <w:rFonts w:asciiTheme="minorHAnsi" w:eastAsiaTheme="minorEastAsia" w:hAnsiTheme="minorHAnsi" w:cstheme="minorBidi"/>
                <w:b w:val="0"/>
                <w:color w:val="auto"/>
                <w:sz w:val="22"/>
                <w:szCs w:val="22"/>
              </w:rPr>
              <w:tab/>
            </w:r>
            <w:r w:rsidR="00C83871" w:rsidRPr="006A5A11">
              <w:rPr>
                <w:rStyle w:val="Hyperlink"/>
              </w:rPr>
              <w:t>Atributo</w:t>
            </w:r>
            <w:r w:rsidR="00C83871">
              <w:rPr>
                <w:webHidden/>
              </w:rPr>
              <w:tab/>
            </w:r>
            <w:r w:rsidR="00C83871">
              <w:rPr>
                <w:webHidden/>
              </w:rPr>
              <w:fldChar w:fldCharType="begin"/>
            </w:r>
            <w:r w:rsidR="00C83871">
              <w:rPr>
                <w:webHidden/>
              </w:rPr>
              <w:instrText xml:space="preserve"> PAGEREF _Toc453788093 \h </w:instrText>
            </w:r>
            <w:r w:rsidR="00C83871">
              <w:rPr>
                <w:webHidden/>
              </w:rPr>
            </w:r>
            <w:r w:rsidR="00C83871">
              <w:rPr>
                <w:webHidden/>
              </w:rPr>
              <w:fldChar w:fldCharType="separate"/>
            </w:r>
            <w:r w:rsidR="00C83871">
              <w:rPr>
                <w:webHidden/>
              </w:rPr>
              <w:t>4</w:t>
            </w:r>
            <w:r w:rsidR="00C83871">
              <w:rPr>
                <w:webHidden/>
              </w:rPr>
              <w:fldChar w:fldCharType="end"/>
            </w:r>
          </w:hyperlink>
        </w:p>
        <w:p w14:paraId="50889BD1"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4" w:history="1">
            <w:r w:rsidR="00C83871" w:rsidRPr="006A5A11">
              <w:rPr>
                <w:rStyle w:val="Hyperlink"/>
              </w:rPr>
              <w:t>2.3.</w:t>
            </w:r>
            <w:r w:rsidR="00C83871">
              <w:rPr>
                <w:rFonts w:asciiTheme="minorHAnsi" w:eastAsiaTheme="minorEastAsia" w:hAnsiTheme="minorHAnsi" w:cstheme="minorBidi"/>
                <w:b w:val="0"/>
                <w:color w:val="auto"/>
                <w:sz w:val="22"/>
                <w:szCs w:val="22"/>
              </w:rPr>
              <w:tab/>
            </w:r>
            <w:r w:rsidR="00C83871" w:rsidRPr="006A5A11">
              <w:rPr>
                <w:rStyle w:val="Hyperlink"/>
              </w:rPr>
              <w:t>BPM (Business Process Model)</w:t>
            </w:r>
            <w:r w:rsidR="00C83871">
              <w:rPr>
                <w:webHidden/>
              </w:rPr>
              <w:tab/>
            </w:r>
            <w:r w:rsidR="00C83871">
              <w:rPr>
                <w:webHidden/>
              </w:rPr>
              <w:fldChar w:fldCharType="begin"/>
            </w:r>
            <w:r w:rsidR="00C83871">
              <w:rPr>
                <w:webHidden/>
              </w:rPr>
              <w:instrText xml:space="preserve"> PAGEREF _Toc453788094 \h </w:instrText>
            </w:r>
            <w:r w:rsidR="00C83871">
              <w:rPr>
                <w:webHidden/>
              </w:rPr>
            </w:r>
            <w:r w:rsidR="00C83871">
              <w:rPr>
                <w:webHidden/>
              </w:rPr>
              <w:fldChar w:fldCharType="separate"/>
            </w:r>
            <w:r w:rsidR="00C83871">
              <w:rPr>
                <w:webHidden/>
              </w:rPr>
              <w:t>5</w:t>
            </w:r>
            <w:r w:rsidR="00C83871">
              <w:rPr>
                <w:webHidden/>
              </w:rPr>
              <w:fldChar w:fldCharType="end"/>
            </w:r>
          </w:hyperlink>
        </w:p>
        <w:p w14:paraId="23CE7DB0"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5" w:history="1">
            <w:r w:rsidR="00C83871" w:rsidRPr="006A5A11">
              <w:rPr>
                <w:rStyle w:val="Hyperlink"/>
              </w:rPr>
              <w:t>2.4.</w:t>
            </w:r>
            <w:r w:rsidR="00C83871">
              <w:rPr>
                <w:rFonts w:asciiTheme="minorHAnsi" w:eastAsiaTheme="minorEastAsia" w:hAnsiTheme="minorHAnsi" w:cstheme="minorBidi"/>
                <w:b w:val="0"/>
                <w:color w:val="auto"/>
                <w:sz w:val="22"/>
                <w:szCs w:val="22"/>
              </w:rPr>
              <w:tab/>
            </w:r>
            <w:r w:rsidR="00C83871" w:rsidRPr="006A5A11">
              <w:rPr>
                <w:rStyle w:val="Hyperlink"/>
              </w:rPr>
              <w:t>Protocolo HTTP (Hyper Transfer Protocol)</w:t>
            </w:r>
            <w:r w:rsidR="00C83871">
              <w:rPr>
                <w:webHidden/>
              </w:rPr>
              <w:tab/>
            </w:r>
            <w:r w:rsidR="00C83871">
              <w:rPr>
                <w:webHidden/>
              </w:rPr>
              <w:fldChar w:fldCharType="begin"/>
            </w:r>
            <w:r w:rsidR="00C83871">
              <w:rPr>
                <w:webHidden/>
              </w:rPr>
              <w:instrText xml:space="preserve"> PAGEREF _Toc453788095 \h </w:instrText>
            </w:r>
            <w:r w:rsidR="00C83871">
              <w:rPr>
                <w:webHidden/>
              </w:rPr>
            </w:r>
            <w:r w:rsidR="00C83871">
              <w:rPr>
                <w:webHidden/>
              </w:rPr>
              <w:fldChar w:fldCharType="separate"/>
            </w:r>
            <w:r w:rsidR="00C83871">
              <w:rPr>
                <w:webHidden/>
              </w:rPr>
              <w:t>5</w:t>
            </w:r>
            <w:r w:rsidR="00C83871">
              <w:rPr>
                <w:webHidden/>
              </w:rPr>
              <w:fldChar w:fldCharType="end"/>
            </w:r>
          </w:hyperlink>
        </w:p>
        <w:p w14:paraId="43B89DD5"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6" w:history="1">
            <w:r w:rsidR="00C83871" w:rsidRPr="006A5A11">
              <w:rPr>
                <w:rStyle w:val="Hyperlink"/>
              </w:rPr>
              <w:t>2.5.</w:t>
            </w:r>
            <w:r w:rsidR="00C83871">
              <w:rPr>
                <w:rFonts w:asciiTheme="minorHAnsi" w:eastAsiaTheme="minorEastAsia" w:hAnsiTheme="minorHAnsi" w:cstheme="minorBidi"/>
                <w:b w:val="0"/>
                <w:color w:val="auto"/>
                <w:sz w:val="22"/>
                <w:szCs w:val="22"/>
              </w:rPr>
              <w:tab/>
            </w:r>
            <w:r w:rsidR="00C83871" w:rsidRPr="006A5A11">
              <w:rPr>
                <w:rStyle w:val="Hyperlink"/>
              </w:rPr>
              <w:t>Arquitetura REST</w:t>
            </w:r>
            <w:r w:rsidR="00C83871">
              <w:rPr>
                <w:webHidden/>
              </w:rPr>
              <w:tab/>
            </w:r>
            <w:r w:rsidR="00C83871">
              <w:rPr>
                <w:webHidden/>
              </w:rPr>
              <w:fldChar w:fldCharType="begin"/>
            </w:r>
            <w:r w:rsidR="00C83871">
              <w:rPr>
                <w:webHidden/>
              </w:rPr>
              <w:instrText xml:space="preserve"> PAGEREF _Toc453788096 \h </w:instrText>
            </w:r>
            <w:r w:rsidR="00C83871">
              <w:rPr>
                <w:webHidden/>
              </w:rPr>
            </w:r>
            <w:r w:rsidR="00C83871">
              <w:rPr>
                <w:webHidden/>
              </w:rPr>
              <w:fldChar w:fldCharType="separate"/>
            </w:r>
            <w:r w:rsidR="00C83871">
              <w:rPr>
                <w:webHidden/>
              </w:rPr>
              <w:t>5</w:t>
            </w:r>
            <w:r w:rsidR="00C83871">
              <w:rPr>
                <w:webHidden/>
              </w:rPr>
              <w:fldChar w:fldCharType="end"/>
            </w:r>
          </w:hyperlink>
        </w:p>
        <w:p w14:paraId="1C8BC681"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7" w:history="1">
            <w:r w:rsidR="00C83871" w:rsidRPr="006A5A11">
              <w:rPr>
                <w:rStyle w:val="Hyperlink"/>
              </w:rPr>
              <w:t>2.6.</w:t>
            </w:r>
            <w:r w:rsidR="00C83871">
              <w:rPr>
                <w:rFonts w:asciiTheme="minorHAnsi" w:eastAsiaTheme="minorEastAsia" w:hAnsiTheme="minorHAnsi" w:cstheme="minorBidi"/>
                <w:b w:val="0"/>
                <w:color w:val="auto"/>
                <w:sz w:val="22"/>
                <w:szCs w:val="22"/>
              </w:rPr>
              <w:tab/>
            </w:r>
            <w:r w:rsidR="00C83871" w:rsidRPr="006A5A11">
              <w:rPr>
                <w:rStyle w:val="Hyperlink"/>
              </w:rPr>
              <w:t>RESTful</w:t>
            </w:r>
            <w:r w:rsidR="00C83871">
              <w:rPr>
                <w:webHidden/>
              </w:rPr>
              <w:tab/>
            </w:r>
            <w:r w:rsidR="00C83871">
              <w:rPr>
                <w:webHidden/>
              </w:rPr>
              <w:fldChar w:fldCharType="begin"/>
            </w:r>
            <w:r w:rsidR="00C83871">
              <w:rPr>
                <w:webHidden/>
              </w:rPr>
              <w:instrText xml:space="preserve"> PAGEREF _Toc453788097 \h </w:instrText>
            </w:r>
            <w:r w:rsidR="00C83871">
              <w:rPr>
                <w:webHidden/>
              </w:rPr>
            </w:r>
            <w:r w:rsidR="00C83871">
              <w:rPr>
                <w:webHidden/>
              </w:rPr>
              <w:fldChar w:fldCharType="separate"/>
            </w:r>
            <w:r w:rsidR="00C83871">
              <w:rPr>
                <w:webHidden/>
              </w:rPr>
              <w:t>6</w:t>
            </w:r>
            <w:r w:rsidR="00C83871">
              <w:rPr>
                <w:webHidden/>
              </w:rPr>
              <w:fldChar w:fldCharType="end"/>
            </w:r>
          </w:hyperlink>
        </w:p>
        <w:p w14:paraId="394AF956"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8" w:history="1">
            <w:r w:rsidR="00C83871" w:rsidRPr="006A5A11">
              <w:rPr>
                <w:rStyle w:val="Hyperlink"/>
              </w:rPr>
              <w:t>2.7.</w:t>
            </w:r>
            <w:r w:rsidR="00C83871">
              <w:rPr>
                <w:rFonts w:asciiTheme="minorHAnsi" w:eastAsiaTheme="minorEastAsia" w:hAnsiTheme="minorHAnsi" w:cstheme="minorBidi"/>
                <w:b w:val="0"/>
                <w:color w:val="auto"/>
                <w:sz w:val="22"/>
                <w:szCs w:val="22"/>
              </w:rPr>
              <w:tab/>
            </w:r>
            <w:r w:rsidR="00C83871" w:rsidRPr="006A5A11">
              <w:rPr>
                <w:rStyle w:val="Hyperlink"/>
              </w:rPr>
              <w:t>Swagger</w:t>
            </w:r>
            <w:r w:rsidR="00C83871">
              <w:rPr>
                <w:webHidden/>
              </w:rPr>
              <w:tab/>
            </w:r>
            <w:r w:rsidR="00C83871">
              <w:rPr>
                <w:webHidden/>
              </w:rPr>
              <w:fldChar w:fldCharType="begin"/>
            </w:r>
            <w:r w:rsidR="00C83871">
              <w:rPr>
                <w:webHidden/>
              </w:rPr>
              <w:instrText xml:space="preserve"> PAGEREF _Toc453788098 \h </w:instrText>
            </w:r>
            <w:r w:rsidR="00C83871">
              <w:rPr>
                <w:webHidden/>
              </w:rPr>
            </w:r>
            <w:r w:rsidR="00C83871">
              <w:rPr>
                <w:webHidden/>
              </w:rPr>
              <w:fldChar w:fldCharType="separate"/>
            </w:r>
            <w:r w:rsidR="00C83871">
              <w:rPr>
                <w:webHidden/>
              </w:rPr>
              <w:t>8</w:t>
            </w:r>
            <w:r w:rsidR="00C83871">
              <w:rPr>
                <w:webHidden/>
              </w:rPr>
              <w:fldChar w:fldCharType="end"/>
            </w:r>
          </w:hyperlink>
        </w:p>
        <w:p w14:paraId="0C4C341C"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099" w:history="1">
            <w:r w:rsidR="00C83871" w:rsidRPr="006A5A11">
              <w:rPr>
                <w:rStyle w:val="Hyperlink"/>
              </w:rPr>
              <w:t>2.8.</w:t>
            </w:r>
            <w:r w:rsidR="00C83871">
              <w:rPr>
                <w:rFonts w:asciiTheme="minorHAnsi" w:eastAsiaTheme="minorEastAsia" w:hAnsiTheme="minorHAnsi" w:cstheme="minorBidi"/>
                <w:b w:val="0"/>
                <w:color w:val="auto"/>
                <w:sz w:val="22"/>
                <w:szCs w:val="22"/>
              </w:rPr>
              <w:tab/>
            </w:r>
            <w:r w:rsidR="00C83871" w:rsidRPr="006A5A11">
              <w:rPr>
                <w:rStyle w:val="Hyperlink"/>
              </w:rPr>
              <w:t>TDD (Test Driven Development)</w:t>
            </w:r>
            <w:r w:rsidR="00C83871">
              <w:rPr>
                <w:webHidden/>
              </w:rPr>
              <w:tab/>
            </w:r>
            <w:r w:rsidR="00C83871">
              <w:rPr>
                <w:webHidden/>
              </w:rPr>
              <w:fldChar w:fldCharType="begin"/>
            </w:r>
            <w:r w:rsidR="00C83871">
              <w:rPr>
                <w:webHidden/>
              </w:rPr>
              <w:instrText xml:space="preserve"> PAGEREF _Toc453788099 \h </w:instrText>
            </w:r>
            <w:r w:rsidR="00C83871">
              <w:rPr>
                <w:webHidden/>
              </w:rPr>
            </w:r>
            <w:r w:rsidR="00C83871">
              <w:rPr>
                <w:webHidden/>
              </w:rPr>
              <w:fldChar w:fldCharType="separate"/>
            </w:r>
            <w:r w:rsidR="00C83871">
              <w:rPr>
                <w:webHidden/>
              </w:rPr>
              <w:t>8</w:t>
            </w:r>
            <w:r w:rsidR="00C83871">
              <w:rPr>
                <w:webHidden/>
              </w:rPr>
              <w:fldChar w:fldCharType="end"/>
            </w:r>
          </w:hyperlink>
        </w:p>
        <w:p w14:paraId="6277BDCF"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0" w:history="1">
            <w:r w:rsidR="00C83871" w:rsidRPr="006A5A11">
              <w:rPr>
                <w:rStyle w:val="Hyperlink"/>
              </w:rPr>
              <w:t>2.8.1.</w:t>
            </w:r>
            <w:r w:rsidR="00C83871">
              <w:rPr>
                <w:rFonts w:asciiTheme="minorHAnsi" w:eastAsiaTheme="minorEastAsia" w:hAnsiTheme="minorHAnsi" w:cstheme="minorBidi"/>
                <w:b w:val="0"/>
                <w:color w:val="auto"/>
                <w:sz w:val="22"/>
                <w:szCs w:val="22"/>
              </w:rPr>
              <w:tab/>
            </w:r>
            <w:r w:rsidR="00C83871" w:rsidRPr="006A5A11">
              <w:rPr>
                <w:rStyle w:val="Hyperlink"/>
              </w:rPr>
              <w:t>Teste de Unidade</w:t>
            </w:r>
            <w:r w:rsidR="00C83871">
              <w:rPr>
                <w:webHidden/>
              </w:rPr>
              <w:tab/>
            </w:r>
            <w:r w:rsidR="00C83871">
              <w:rPr>
                <w:webHidden/>
              </w:rPr>
              <w:fldChar w:fldCharType="begin"/>
            </w:r>
            <w:r w:rsidR="00C83871">
              <w:rPr>
                <w:webHidden/>
              </w:rPr>
              <w:instrText xml:space="preserve"> PAGEREF _Toc453788100 \h </w:instrText>
            </w:r>
            <w:r w:rsidR="00C83871">
              <w:rPr>
                <w:webHidden/>
              </w:rPr>
            </w:r>
            <w:r w:rsidR="00C83871">
              <w:rPr>
                <w:webHidden/>
              </w:rPr>
              <w:fldChar w:fldCharType="separate"/>
            </w:r>
            <w:r w:rsidR="00C83871">
              <w:rPr>
                <w:webHidden/>
              </w:rPr>
              <w:t>8</w:t>
            </w:r>
            <w:r w:rsidR="00C83871">
              <w:rPr>
                <w:webHidden/>
              </w:rPr>
              <w:fldChar w:fldCharType="end"/>
            </w:r>
          </w:hyperlink>
        </w:p>
        <w:p w14:paraId="26B98B69"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101" w:history="1">
            <w:r w:rsidR="00C83871" w:rsidRPr="006A5A11">
              <w:rPr>
                <w:rStyle w:val="Hyperlink"/>
              </w:rPr>
              <w:t>2.9.</w:t>
            </w:r>
            <w:r w:rsidR="00C83871">
              <w:rPr>
                <w:rFonts w:asciiTheme="minorHAnsi" w:eastAsiaTheme="minorEastAsia" w:hAnsiTheme="minorHAnsi" w:cstheme="minorBidi"/>
                <w:b w:val="0"/>
                <w:color w:val="auto"/>
                <w:sz w:val="22"/>
                <w:szCs w:val="22"/>
              </w:rPr>
              <w:tab/>
            </w:r>
            <w:r w:rsidR="00C83871" w:rsidRPr="006A5A11">
              <w:rPr>
                <w:rStyle w:val="Hyperlink"/>
              </w:rPr>
              <w:t>Personas</w:t>
            </w:r>
            <w:r w:rsidR="00C83871">
              <w:rPr>
                <w:webHidden/>
              </w:rPr>
              <w:tab/>
            </w:r>
            <w:r w:rsidR="00C83871">
              <w:rPr>
                <w:webHidden/>
              </w:rPr>
              <w:fldChar w:fldCharType="begin"/>
            </w:r>
            <w:r w:rsidR="00C83871">
              <w:rPr>
                <w:webHidden/>
              </w:rPr>
              <w:instrText xml:space="preserve"> PAGEREF _Toc453788101 \h </w:instrText>
            </w:r>
            <w:r w:rsidR="00C83871">
              <w:rPr>
                <w:webHidden/>
              </w:rPr>
            </w:r>
            <w:r w:rsidR="00C83871">
              <w:rPr>
                <w:webHidden/>
              </w:rPr>
              <w:fldChar w:fldCharType="separate"/>
            </w:r>
            <w:r w:rsidR="00C83871">
              <w:rPr>
                <w:webHidden/>
              </w:rPr>
              <w:t>9</w:t>
            </w:r>
            <w:r w:rsidR="00C83871">
              <w:rPr>
                <w:webHidden/>
              </w:rPr>
              <w:fldChar w:fldCharType="end"/>
            </w:r>
          </w:hyperlink>
        </w:p>
        <w:p w14:paraId="3726137C"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2" w:history="1">
            <w:r w:rsidR="00C83871" w:rsidRPr="006A5A11">
              <w:rPr>
                <w:rStyle w:val="Hyperlink"/>
              </w:rPr>
              <w:t>2.10.</w:t>
            </w:r>
            <w:r w:rsidR="00C83871">
              <w:rPr>
                <w:rFonts w:asciiTheme="minorHAnsi" w:eastAsiaTheme="minorEastAsia" w:hAnsiTheme="minorHAnsi" w:cstheme="minorBidi"/>
                <w:b w:val="0"/>
                <w:color w:val="auto"/>
                <w:sz w:val="22"/>
                <w:szCs w:val="22"/>
              </w:rPr>
              <w:tab/>
            </w:r>
            <w:r w:rsidR="00C83871" w:rsidRPr="006A5A11">
              <w:rPr>
                <w:rStyle w:val="Hyperlink"/>
              </w:rPr>
              <w:t>Design de Interação</w:t>
            </w:r>
            <w:r w:rsidR="00C83871">
              <w:rPr>
                <w:webHidden/>
              </w:rPr>
              <w:tab/>
            </w:r>
            <w:r w:rsidR="00C83871">
              <w:rPr>
                <w:webHidden/>
              </w:rPr>
              <w:fldChar w:fldCharType="begin"/>
            </w:r>
            <w:r w:rsidR="00C83871">
              <w:rPr>
                <w:webHidden/>
              </w:rPr>
              <w:instrText xml:space="preserve"> PAGEREF _Toc453788102 \h </w:instrText>
            </w:r>
            <w:r w:rsidR="00C83871">
              <w:rPr>
                <w:webHidden/>
              </w:rPr>
            </w:r>
            <w:r w:rsidR="00C83871">
              <w:rPr>
                <w:webHidden/>
              </w:rPr>
              <w:fldChar w:fldCharType="separate"/>
            </w:r>
            <w:r w:rsidR="00C83871">
              <w:rPr>
                <w:webHidden/>
              </w:rPr>
              <w:t>9</w:t>
            </w:r>
            <w:r w:rsidR="00C83871">
              <w:rPr>
                <w:webHidden/>
              </w:rPr>
              <w:fldChar w:fldCharType="end"/>
            </w:r>
          </w:hyperlink>
        </w:p>
        <w:p w14:paraId="4AC65BCE"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3" w:history="1">
            <w:r w:rsidR="00C83871" w:rsidRPr="006A5A11">
              <w:rPr>
                <w:rStyle w:val="Hyperlink"/>
              </w:rPr>
              <w:t>2.11.</w:t>
            </w:r>
            <w:r w:rsidR="00C83871">
              <w:rPr>
                <w:rFonts w:asciiTheme="minorHAnsi" w:eastAsiaTheme="minorEastAsia" w:hAnsiTheme="minorHAnsi" w:cstheme="minorBidi"/>
                <w:b w:val="0"/>
                <w:color w:val="auto"/>
                <w:sz w:val="22"/>
                <w:szCs w:val="22"/>
              </w:rPr>
              <w:tab/>
            </w:r>
            <w:r w:rsidR="00C83871" w:rsidRPr="006A5A11">
              <w:rPr>
                <w:rStyle w:val="Hyperlink"/>
              </w:rPr>
              <w:t>Material Design</w:t>
            </w:r>
            <w:r w:rsidR="00C83871">
              <w:rPr>
                <w:webHidden/>
              </w:rPr>
              <w:tab/>
            </w:r>
            <w:r w:rsidR="00C83871">
              <w:rPr>
                <w:webHidden/>
              </w:rPr>
              <w:fldChar w:fldCharType="begin"/>
            </w:r>
            <w:r w:rsidR="00C83871">
              <w:rPr>
                <w:webHidden/>
              </w:rPr>
              <w:instrText xml:space="preserve"> PAGEREF _Toc453788103 \h </w:instrText>
            </w:r>
            <w:r w:rsidR="00C83871">
              <w:rPr>
                <w:webHidden/>
              </w:rPr>
            </w:r>
            <w:r w:rsidR="00C83871">
              <w:rPr>
                <w:webHidden/>
              </w:rPr>
              <w:fldChar w:fldCharType="separate"/>
            </w:r>
            <w:r w:rsidR="00C83871">
              <w:rPr>
                <w:webHidden/>
              </w:rPr>
              <w:t>9</w:t>
            </w:r>
            <w:r w:rsidR="00C83871">
              <w:rPr>
                <w:webHidden/>
              </w:rPr>
              <w:fldChar w:fldCharType="end"/>
            </w:r>
          </w:hyperlink>
        </w:p>
        <w:p w14:paraId="36BCCCEC" w14:textId="77777777" w:rsidR="00C83871" w:rsidRDefault="00B03D23">
          <w:pPr>
            <w:pStyle w:val="Sumrio1"/>
            <w:tabs>
              <w:tab w:val="left" w:pos="1100"/>
            </w:tabs>
            <w:rPr>
              <w:rFonts w:asciiTheme="minorHAnsi" w:eastAsiaTheme="minorEastAsia" w:hAnsiTheme="minorHAnsi" w:cstheme="minorBidi"/>
              <w:b w:val="0"/>
              <w:color w:val="auto"/>
              <w:sz w:val="22"/>
              <w:szCs w:val="22"/>
            </w:rPr>
          </w:pPr>
          <w:hyperlink w:anchor="_Toc453788104" w:history="1">
            <w:r w:rsidR="00C83871" w:rsidRPr="006A5A11">
              <w:rPr>
                <w:rStyle w:val="Hyperlink"/>
              </w:rPr>
              <w:t>2.11.1.</w:t>
            </w:r>
            <w:r w:rsidR="00C83871">
              <w:rPr>
                <w:rFonts w:asciiTheme="minorHAnsi" w:eastAsiaTheme="minorEastAsia" w:hAnsiTheme="minorHAnsi" w:cstheme="minorBidi"/>
                <w:b w:val="0"/>
                <w:color w:val="auto"/>
                <w:sz w:val="22"/>
                <w:szCs w:val="22"/>
              </w:rPr>
              <w:tab/>
            </w:r>
            <w:r w:rsidR="00C83871" w:rsidRPr="006A5A11">
              <w:rPr>
                <w:rStyle w:val="Hyperlink"/>
              </w:rPr>
              <w:t>Princípios do Material Design</w:t>
            </w:r>
            <w:r w:rsidR="00C83871">
              <w:rPr>
                <w:webHidden/>
              </w:rPr>
              <w:tab/>
            </w:r>
            <w:r w:rsidR="00C83871">
              <w:rPr>
                <w:webHidden/>
              </w:rPr>
              <w:fldChar w:fldCharType="begin"/>
            </w:r>
            <w:r w:rsidR="00C83871">
              <w:rPr>
                <w:webHidden/>
              </w:rPr>
              <w:instrText xml:space="preserve"> PAGEREF _Toc453788104 \h </w:instrText>
            </w:r>
            <w:r w:rsidR="00C83871">
              <w:rPr>
                <w:webHidden/>
              </w:rPr>
            </w:r>
            <w:r w:rsidR="00C83871">
              <w:rPr>
                <w:webHidden/>
              </w:rPr>
              <w:fldChar w:fldCharType="separate"/>
            </w:r>
            <w:r w:rsidR="00C83871">
              <w:rPr>
                <w:webHidden/>
              </w:rPr>
              <w:t>10</w:t>
            </w:r>
            <w:r w:rsidR="00C83871">
              <w:rPr>
                <w:webHidden/>
              </w:rPr>
              <w:fldChar w:fldCharType="end"/>
            </w:r>
          </w:hyperlink>
        </w:p>
        <w:p w14:paraId="040E4078" w14:textId="77777777" w:rsidR="00C83871" w:rsidRDefault="00B03D23">
          <w:pPr>
            <w:pStyle w:val="Sumrio1"/>
            <w:tabs>
              <w:tab w:val="left" w:pos="1100"/>
            </w:tabs>
            <w:rPr>
              <w:rFonts w:asciiTheme="minorHAnsi" w:eastAsiaTheme="minorEastAsia" w:hAnsiTheme="minorHAnsi" w:cstheme="minorBidi"/>
              <w:b w:val="0"/>
              <w:color w:val="auto"/>
              <w:sz w:val="22"/>
              <w:szCs w:val="22"/>
            </w:rPr>
          </w:pPr>
          <w:hyperlink w:anchor="_Toc453788105" w:history="1">
            <w:r w:rsidR="00C83871" w:rsidRPr="006A5A11">
              <w:rPr>
                <w:rStyle w:val="Hyperlink"/>
              </w:rPr>
              <w:t>2.11.2.</w:t>
            </w:r>
            <w:r w:rsidR="00C83871">
              <w:rPr>
                <w:rFonts w:asciiTheme="minorHAnsi" w:eastAsiaTheme="minorEastAsia" w:hAnsiTheme="minorHAnsi" w:cstheme="minorBidi"/>
                <w:b w:val="0"/>
                <w:color w:val="auto"/>
                <w:sz w:val="22"/>
                <w:szCs w:val="22"/>
              </w:rPr>
              <w:tab/>
            </w:r>
            <w:r w:rsidR="00C83871" w:rsidRPr="006A5A11">
              <w:rPr>
                <w:rStyle w:val="Hyperlink"/>
              </w:rPr>
              <w:t>Material Design Aplicado na construção do “Protótipo”</w:t>
            </w:r>
            <w:r w:rsidR="00C83871">
              <w:rPr>
                <w:webHidden/>
              </w:rPr>
              <w:tab/>
            </w:r>
            <w:r w:rsidR="00C83871">
              <w:rPr>
                <w:webHidden/>
              </w:rPr>
              <w:fldChar w:fldCharType="begin"/>
            </w:r>
            <w:r w:rsidR="00C83871">
              <w:rPr>
                <w:webHidden/>
              </w:rPr>
              <w:instrText xml:space="preserve"> PAGEREF _Toc453788105 \h </w:instrText>
            </w:r>
            <w:r w:rsidR="00C83871">
              <w:rPr>
                <w:webHidden/>
              </w:rPr>
            </w:r>
            <w:r w:rsidR="00C83871">
              <w:rPr>
                <w:webHidden/>
              </w:rPr>
              <w:fldChar w:fldCharType="separate"/>
            </w:r>
            <w:r w:rsidR="00C83871">
              <w:rPr>
                <w:webHidden/>
              </w:rPr>
              <w:t>10</w:t>
            </w:r>
            <w:r w:rsidR="00C83871">
              <w:rPr>
                <w:webHidden/>
              </w:rPr>
              <w:fldChar w:fldCharType="end"/>
            </w:r>
          </w:hyperlink>
        </w:p>
        <w:p w14:paraId="31CC010E"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6" w:history="1">
            <w:r w:rsidR="00C83871" w:rsidRPr="006A5A11">
              <w:rPr>
                <w:rStyle w:val="Hyperlink"/>
              </w:rPr>
              <w:t>2.12.</w:t>
            </w:r>
            <w:r w:rsidR="00C83871">
              <w:rPr>
                <w:rFonts w:asciiTheme="minorHAnsi" w:eastAsiaTheme="minorEastAsia" w:hAnsiTheme="minorHAnsi" w:cstheme="minorBidi"/>
                <w:b w:val="0"/>
                <w:color w:val="auto"/>
                <w:sz w:val="22"/>
                <w:szCs w:val="22"/>
              </w:rPr>
              <w:tab/>
            </w:r>
            <w:r w:rsidR="00C83871" w:rsidRPr="006A5A11">
              <w:rPr>
                <w:rStyle w:val="Hyperlink"/>
              </w:rPr>
              <w:t>Moodboard</w:t>
            </w:r>
            <w:r w:rsidR="00C83871">
              <w:rPr>
                <w:webHidden/>
              </w:rPr>
              <w:tab/>
            </w:r>
            <w:r w:rsidR="00C83871">
              <w:rPr>
                <w:webHidden/>
              </w:rPr>
              <w:fldChar w:fldCharType="begin"/>
            </w:r>
            <w:r w:rsidR="00C83871">
              <w:rPr>
                <w:webHidden/>
              </w:rPr>
              <w:instrText xml:space="preserve"> PAGEREF _Toc453788106 \h </w:instrText>
            </w:r>
            <w:r w:rsidR="00C83871">
              <w:rPr>
                <w:webHidden/>
              </w:rPr>
            </w:r>
            <w:r w:rsidR="00C83871">
              <w:rPr>
                <w:webHidden/>
              </w:rPr>
              <w:fldChar w:fldCharType="separate"/>
            </w:r>
            <w:r w:rsidR="00C83871">
              <w:rPr>
                <w:webHidden/>
              </w:rPr>
              <w:t>10</w:t>
            </w:r>
            <w:r w:rsidR="00C83871">
              <w:rPr>
                <w:webHidden/>
              </w:rPr>
              <w:fldChar w:fldCharType="end"/>
            </w:r>
          </w:hyperlink>
        </w:p>
        <w:p w14:paraId="7A51382B"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7" w:history="1">
            <w:r w:rsidR="00C83871" w:rsidRPr="006A5A11">
              <w:rPr>
                <w:rStyle w:val="Hyperlink"/>
              </w:rPr>
              <w:t>2.13.</w:t>
            </w:r>
            <w:r w:rsidR="00C83871">
              <w:rPr>
                <w:rFonts w:asciiTheme="minorHAnsi" w:eastAsiaTheme="minorEastAsia" w:hAnsiTheme="minorHAnsi" w:cstheme="minorBidi"/>
                <w:b w:val="0"/>
                <w:color w:val="auto"/>
                <w:sz w:val="22"/>
                <w:szCs w:val="22"/>
              </w:rPr>
              <w:tab/>
            </w:r>
            <w:r w:rsidR="00C83871" w:rsidRPr="006A5A11">
              <w:rPr>
                <w:rStyle w:val="Hyperlink"/>
              </w:rPr>
              <w:t>StyleGuide</w:t>
            </w:r>
            <w:r w:rsidR="00C83871">
              <w:rPr>
                <w:webHidden/>
              </w:rPr>
              <w:tab/>
            </w:r>
            <w:r w:rsidR="00C83871">
              <w:rPr>
                <w:webHidden/>
              </w:rPr>
              <w:fldChar w:fldCharType="begin"/>
            </w:r>
            <w:r w:rsidR="00C83871">
              <w:rPr>
                <w:webHidden/>
              </w:rPr>
              <w:instrText xml:space="preserve"> PAGEREF _Toc453788107 \h </w:instrText>
            </w:r>
            <w:r w:rsidR="00C83871">
              <w:rPr>
                <w:webHidden/>
              </w:rPr>
            </w:r>
            <w:r w:rsidR="00C83871">
              <w:rPr>
                <w:webHidden/>
              </w:rPr>
              <w:fldChar w:fldCharType="separate"/>
            </w:r>
            <w:r w:rsidR="00C83871">
              <w:rPr>
                <w:webHidden/>
              </w:rPr>
              <w:t>10</w:t>
            </w:r>
            <w:r w:rsidR="00C83871">
              <w:rPr>
                <w:webHidden/>
              </w:rPr>
              <w:fldChar w:fldCharType="end"/>
            </w:r>
          </w:hyperlink>
        </w:p>
        <w:p w14:paraId="18E4D1C5"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08" w:history="1">
            <w:r w:rsidR="00C83871" w:rsidRPr="006A5A11">
              <w:rPr>
                <w:rStyle w:val="Hyperlink"/>
              </w:rPr>
              <w:t>2.14.</w:t>
            </w:r>
            <w:r w:rsidR="00C83871">
              <w:rPr>
                <w:rFonts w:asciiTheme="minorHAnsi" w:eastAsiaTheme="minorEastAsia" w:hAnsiTheme="minorHAnsi" w:cstheme="minorBidi"/>
                <w:b w:val="0"/>
                <w:color w:val="auto"/>
                <w:sz w:val="22"/>
                <w:szCs w:val="22"/>
              </w:rPr>
              <w:tab/>
            </w:r>
            <w:r w:rsidR="00C83871" w:rsidRPr="006A5A11">
              <w:rPr>
                <w:rStyle w:val="Hyperlink"/>
              </w:rPr>
              <w:t>Story board</w:t>
            </w:r>
            <w:r w:rsidR="00C83871">
              <w:rPr>
                <w:webHidden/>
              </w:rPr>
              <w:tab/>
            </w:r>
            <w:r w:rsidR="00C83871">
              <w:rPr>
                <w:webHidden/>
              </w:rPr>
              <w:fldChar w:fldCharType="begin"/>
            </w:r>
            <w:r w:rsidR="00C83871">
              <w:rPr>
                <w:webHidden/>
              </w:rPr>
              <w:instrText xml:space="preserve"> PAGEREF _Toc453788108 \h </w:instrText>
            </w:r>
            <w:r w:rsidR="00C83871">
              <w:rPr>
                <w:webHidden/>
              </w:rPr>
            </w:r>
            <w:r w:rsidR="00C83871">
              <w:rPr>
                <w:webHidden/>
              </w:rPr>
              <w:fldChar w:fldCharType="separate"/>
            </w:r>
            <w:r w:rsidR="00C83871">
              <w:rPr>
                <w:webHidden/>
              </w:rPr>
              <w:t>11</w:t>
            </w:r>
            <w:r w:rsidR="00C83871">
              <w:rPr>
                <w:webHidden/>
              </w:rPr>
              <w:fldChar w:fldCharType="end"/>
            </w:r>
          </w:hyperlink>
        </w:p>
        <w:p w14:paraId="1D5027B1" w14:textId="77777777" w:rsidR="00C83871" w:rsidRDefault="00B03D23">
          <w:pPr>
            <w:pStyle w:val="Sumrio1"/>
            <w:tabs>
              <w:tab w:val="left" w:pos="480"/>
            </w:tabs>
            <w:rPr>
              <w:rFonts w:asciiTheme="minorHAnsi" w:eastAsiaTheme="minorEastAsia" w:hAnsiTheme="minorHAnsi" w:cstheme="minorBidi"/>
              <w:b w:val="0"/>
              <w:color w:val="auto"/>
              <w:sz w:val="22"/>
              <w:szCs w:val="22"/>
            </w:rPr>
          </w:pPr>
          <w:hyperlink w:anchor="_Toc453788109" w:history="1">
            <w:r w:rsidR="00C83871" w:rsidRPr="006A5A11">
              <w:rPr>
                <w:rStyle w:val="Hyperlink"/>
              </w:rPr>
              <w:t>3.</w:t>
            </w:r>
            <w:r w:rsidR="00C83871">
              <w:rPr>
                <w:rFonts w:asciiTheme="minorHAnsi" w:eastAsiaTheme="minorEastAsia" w:hAnsiTheme="minorHAnsi" w:cstheme="minorBidi"/>
                <w:b w:val="0"/>
                <w:color w:val="auto"/>
                <w:sz w:val="22"/>
                <w:szCs w:val="22"/>
              </w:rPr>
              <w:tab/>
            </w:r>
            <w:r w:rsidR="00C83871" w:rsidRPr="006A5A11">
              <w:rPr>
                <w:rStyle w:val="Hyperlink"/>
              </w:rPr>
              <w:t>DESENVOLVIMENTO</w:t>
            </w:r>
            <w:r w:rsidR="00C83871">
              <w:rPr>
                <w:webHidden/>
              </w:rPr>
              <w:tab/>
            </w:r>
            <w:r w:rsidR="00C83871">
              <w:rPr>
                <w:webHidden/>
              </w:rPr>
              <w:fldChar w:fldCharType="begin"/>
            </w:r>
            <w:r w:rsidR="00C83871">
              <w:rPr>
                <w:webHidden/>
              </w:rPr>
              <w:instrText xml:space="preserve"> PAGEREF _Toc453788109 \h </w:instrText>
            </w:r>
            <w:r w:rsidR="00C83871">
              <w:rPr>
                <w:webHidden/>
              </w:rPr>
            </w:r>
            <w:r w:rsidR="00C83871">
              <w:rPr>
                <w:webHidden/>
              </w:rPr>
              <w:fldChar w:fldCharType="separate"/>
            </w:r>
            <w:r w:rsidR="00C83871">
              <w:rPr>
                <w:webHidden/>
              </w:rPr>
              <w:t>11</w:t>
            </w:r>
            <w:r w:rsidR="00C83871">
              <w:rPr>
                <w:webHidden/>
              </w:rPr>
              <w:fldChar w:fldCharType="end"/>
            </w:r>
          </w:hyperlink>
        </w:p>
        <w:p w14:paraId="270F82D3"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110" w:history="1">
            <w:r w:rsidR="00C83871" w:rsidRPr="006A5A11">
              <w:rPr>
                <w:rStyle w:val="Hyperlink"/>
              </w:rPr>
              <w:t>3.1.</w:t>
            </w:r>
            <w:r w:rsidR="00C83871">
              <w:rPr>
                <w:rFonts w:asciiTheme="minorHAnsi" w:eastAsiaTheme="minorEastAsia" w:hAnsiTheme="minorHAnsi" w:cstheme="minorBidi"/>
                <w:b w:val="0"/>
                <w:color w:val="auto"/>
                <w:sz w:val="22"/>
                <w:szCs w:val="22"/>
              </w:rPr>
              <w:tab/>
            </w:r>
            <w:r w:rsidR="00C83871" w:rsidRPr="006A5A11">
              <w:rPr>
                <w:rStyle w:val="Hyperlink"/>
              </w:rPr>
              <w:t>Detalhamento do Problema (com fundamentação teórica)</w:t>
            </w:r>
            <w:r w:rsidR="00C83871">
              <w:rPr>
                <w:webHidden/>
              </w:rPr>
              <w:tab/>
            </w:r>
            <w:r w:rsidR="00C83871">
              <w:rPr>
                <w:webHidden/>
              </w:rPr>
              <w:fldChar w:fldCharType="begin"/>
            </w:r>
            <w:r w:rsidR="00C83871">
              <w:rPr>
                <w:webHidden/>
              </w:rPr>
              <w:instrText xml:space="preserve"> PAGEREF _Toc453788110 \h </w:instrText>
            </w:r>
            <w:r w:rsidR="00C83871">
              <w:rPr>
                <w:webHidden/>
              </w:rPr>
            </w:r>
            <w:r w:rsidR="00C83871">
              <w:rPr>
                <w:webHidden/>
              </w:rPr>
              <w:fldChar w:fldCharType="separate"/>
            </w:r>
            <w:r w:rsidR="00C83871">
              <w:rPr>
                <w:webHidden/>
              </w:rPr>
              <w:t>11</w:t>
            </w:r>
            <w:r w:rsidR="00C83871">
              <w:rPr>
                <w:webHidden/>
              </w:rPr>
              <w:fldChar w:fldCharType="end"/>
            </w:r>
          </w:hyperlink>
        </w:p>
        <w:p w14:paraId="191AA41C"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111" w:history="1">
            <w:r w:rsidR="00C83871" w:rsidRPr="006A5A11">
              <w:rPr>
                <w:rStyle w:val="Hyperlink"/>
              </w:rPr>
              <w:t>3.2.</w:t>
            </w:r>
            <w:r w:rsidR="00C83871">
              <w:rPr>
                <w:rFonts w:asciiTheme="minorHAnsi" w:eastAsiaTheme="minorEastAsia" w:hAnsiTheme="minorHAnsi" w:cstheme="minorBidi"/>
                <w:b w:val="0"/>
                <w:color w:val="auto"/>
                <w:sz w:val="22"/>
                <w:szCs w:val="22"/>
              </w:rPr>
              <w:tab/>
            </w:r>
            <w:r w:rsidR="00C83871" w:rsidRPr="006A5A11">
              <w:rPr>
                <w:rStyle w:val="Hyperlink"/>
              </w:rPr>
              <w:t>Detalhamento da Solução (com fundamentação teórica)</w:t>
            </w:r>
            <w:r w:rsidR="00C83871">
              <w:rPr>
                <w:webHidden/>
              </w:rPr>
              <w:tab/>
            </w:r>
            <w:r w:rsidR="00C83871">
              <w:rPr>
                <w:webHidden/>
              </w:rPr>
              <w:fldChar w:fldCharType="begin"/>
            </w:r>
            <w:r w:rsidR="00C83871">
              <w:rPr>
                <w:webHidden/>
              </w:rPr>
              <w:instrText xml:space="preserve"> PAGEREF _Toc453788111 \h </w:instrText>
            </w:r>
            <w:r w:rsidR="00C83871">
              <w:rPr>
                <w:webHidden/>
              </w:rPr>
            </w:r>
            <w:r w:rsidR="00C83871">
              <w:rPr>
                <w:webHidden/>
              </w:rPr>
              <w:fldChar w:fldCharType="separate"/>
            </w:r>
            <w:r w:rsidR="00C83871">
              <w:rPr>
                <w:webHidden/>
              </w:rPr>
              <w:t>12</w:t>
            </w:r>
            <w:r w:rsidR="00C83871">
              <w:rPr>
                <w:webHidden/>
              </w:rPr>
              <w:fldChar w:fldCharType="end"/>
            </w:r>
          </w:hyperlink>
        </w:p>
        <w:p w14:paraId="2E167647"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12" w:history="1">
            <w:r w:rsidR="00C83871" w:rsidRPr="006A5A11">
              <w:rPr>
                <w:rStyle w:val="Hyperlink"/>
              </w:rPr>
              <w:t>3.2.1.</w:t>
            </w:r>
            <w:r w:rsidR="00C83871">
              <w:rPr>
                <w:rFonts w:asciiTheme="minorHAnsi" w:eastAsiaTheme="minorEastAsia" w:hAnsiTheme="minorHAnsi" w:cstheme="minorBidi"/>
                <w:b w:val="0"/>
                <w:color w:val="auto"/>
                <w:sz w:val="22"/>
                <w:szCs w:val="22"/>
              </w:rPr>
              <w:tab/>
            </w:r>
            <w:r w:rsidR="00C83871" w:rsidRPr="006A5A11">
              <w:rPr>
                <w:rStyle w:val="Hyperlink"/>
              </w:rPr>
              <w:t>Requisitos</w:t>
            </w:r>
            <w:r w:rsidR="00C83871">
              <w:rPr>
                <w:webHidden/>
              </w:rPr>
              <w:tab/>
            </w:r>
            <w:r w:rsidR="00C83871">
              <w:rPr>
                <w:webHidden/>
              </w:rPr>
              <w:fldChar w:fldCharType="begin"/>
            </w:r>
            <w:r w:rsidR="00C83871">
              <w:rPr>
                <w:webHidden/>
              </w:rPr>
              <w:instrText xml:space="preserve"> PAGEREF _Toc453788112 \h </w:instrText>
            </w:r>
            <w:r w:rsidR="00C83871">
              <w:rPr>
                <w:webHidden/>
              </w:rPr>
            </w:r>
            <w:r w:rsidR="00C83871">
              <w:rPr>
                <w:webHidden/>
              </w:rPr>
              <w:fldChar w:fldCharType="separate"/>
            </w:r>
            <w:r w:rsidR="00C83871">
              <w:rPr>
                <w:webHidden/>
              </w:rPr>
              <w:t>14</w:t>
            </w:r>
            <w:r w:rsidR="00C83871">
              <w:rPr>
                <w:webHidden/>
              </w:rPr>
              <w:fldChar w:fldCharType="end"/>
            </w:r>
          </w:hyperlink>
        </w:p>
        <w:p w14:paraId="2EC44CCC" w14:textId="77777777" w:rsidR="00C83871" w:rsidRDefault="00B03D23">
          <w:pPr>
            <w:pStyle w:val="Sumrio1"/>
            <w:rPr>
              <w:rFonts w:asciiTheme="minorHAnsi" w:eastAsiaTheme="minorEastAsia" w:hAnsiTheme="minorHAnsi" w:cstheme="minorBidi"/>
              <w:b w:val="0"/>
              <w:color w:val="auto"/>
              <w:sz w:val="22"/>
              <w:szCs w:val="22"/>
            </w:rPr>
          </w:pPr>
          <w:hyperlink w:anchor="_Toc453788113" w:history="1">
            <w:r w:rsidR="00C83871" w:rsidRPr="006A5A11">
              <w:rPr>
                <w:rStyle w:val="Hyperlink"/>
              </w:rPr>
              <w:t>MER (Modelo Entidade Relacional)</w:t>
            </w:r>
            <w:r w:rsidR="00C83871">
              <w:rPr>
                <w:webHidden/>
              </w:rPr>
              <w:tab/>
            </w:r>
            <w:r w:rsidR="00C83871">
              <w:rPr>
                <w:webHidden/>
              </w:rPr>
              <w:fldChar w:fldCharType="begin"/>
            </w:r>
            <w:r w:rsidR="00C83871">
              <w:rPr>
                <w:webHidden/>
              </w:rPr>
              <w:instrText xml:space="preserve"> PAGEREF _Toc453788113 \h </w:instrText>
            </w:r>
            <w:r w:rsidR="00C83871">
              <w:rPr>
                <w:webHidden/>
              </w:rPr>
            </w:r>
            <w:r w:rsidR="00C83871">
              <w:rPr>
                <w:webHidden/>
              </w:rPr>
              <w:fldChar w:fldCharType="separate"/>
            </w:r>
            <w:r w:rsidR="00C83871">
              <w:rPr>
                <w:webHidden/>
              </w:rPr>
              <w:t>16</w:t>
            </w:r>
            <w:r w:rsidR="00C83871">
              <w:rPr>
                <w:webHidden/>
              </w:rPr>
              <w:fldChar w:fldCharType="end"/>
            </w:r>
          </w:hyperlink>
        </w:p>
        <w:p w14:paraId="3BC30121" w14:textId="77777777" w:rsidR="00C83871" w:rsidRDefault="00B03D23">
          <w:pPr>
            <w:pStyle w:val="Sumrio1"/>
            <w:rPr>
              <w:rFonts w:asciiTheme="minorHAnsi" w:eastAsiaTheme="minorEastAsia" w:hAnsiTheme="minorHAnsi" w:cstheme="minorBidi"/>
              <w:b w:val="0"/>
              <w:color w:val="auto"/>
              <w:sz w:val="22"/>
              <w:szCs w:val="22"/>
            </w:rPr>
          </w:pPr>
          <w:hyperlink w:anchor="_Toc453788114" w:history="1">
            <w:r w:rsidR="00C83871" w:rsidRPr="006A5A11">
              <w:rPr>
                <w:rStyle w:val="Hyperlink"/>
              </w:rPr>
              <w:t>Big Picture (Arquitetura)</w:t>
            </w:r>
            <w:r w:rsidR="00C83871">
              <w:rPr>
                <w:webHidden/>
              </w:rPr>
              <w:tab/>
            </w:r>
            <w:r w:rsidR="00C83871">
              <w:rPr>
                <w:webHidden/>
              </w:rPr>
              <w:fldChar w:fldCharType="begin"/>
            </w:r>
            <w:r w:rsidR="00C83871">
              <w:rPr>
                <w:webHidden/>
              </w:rPr>
              <w:instrText xml:space="preserve"> PAGEREF _Toc453788114 \h </w:instrText>
            </w:r>
            <w:r w:rsidR="00C83871">
              <w:rPr>
                <w:webHidden/>
              </w:rPr>
            </w:r>
            <w:r w:rsidR="00C83871">
              <w:rPr>
                <w:webHidden/>
              </w:rPr>
              <w:fldChar w:fldCharType="separate"/>
            </w:r>
            <w:r w:rsidR="00C83871">
              <w:rPr>
                <w:webHidden/>
              </w:rPr>
              <w:t>16</w:t>
            </w:r>
            <w:r w:rsidR="00C83871">
              <w:rPr>
                <w:webHidden/>
              </w:rPr>
              <w:fldChar w:fldCharType="end"/>
            </w:r>
          </w:hyperlink>
        </w:p>
        <w:p w14:paraId="430F32B8" w14:textId="77777777" w:rsidR="00C83871" w:rsidRDefault="00B03D23">
          <w:pPr>
            <w:pStyle w:val="Sumrio1"/>
            <w:rPr>
              <w:rFonts w:asciiTheme="minorHAnsi" w:eastAsiaTheme="minorEastAsia" w:hAnsiTheme="minorHAnsi" w:cstheme="minorBidi"/>
              <w:b w:val="0"/>
              <w:color w:val="auto"/>
              <w:sz w:val="22"/>
              <w:szCs w:val="22"/>
            </w:rPr>
          </w:pPr>
          <w:hyperlink w:anchor="_Toc453788115" w:history="1">
            <w:r w:rsidR="00C83871">
              <w:rPr>
                <w:webHidden/>
              </w:rPr>
              <w:tab/>
            </w:r>
            <w:r w:rsidR="00C83871">
              <w:rPr>
                <w:webHidden/>
              </w:rPr>
              <w:fldChar w:fldCharType="begin"/>
            </w:r>
            <w:r w:rsidR="00C83871">
              <w:rPr>
                <w:webHidden/>
              </w:rPr>
              <w:instrText xml:space="preserve"> PAGEREF _Toc453788115 \h </w:instrText>
            </w:r>
            <w:r w:rsidR="00C83871">
              <w:rPr>
                <w:webHidden/>
              </w:rPr>
            </w:r>
            <w:r w:rsidR="00C83871">
              <w:rPr>
                <w:webHidden/>
              </w:rPr>
              <w:fldChar w:fldCharType="separate"/>
            </w:r>
            <w:r w:rsidR="00C83871">
              <w:rPr>
                <w:webHidden/>
              </w:rPr>
              <w:t>17</w:t>
            </w:r>
            <w:r w:rsidR="00C83871">
              <w:rPr>
                <w:webHidden/>
              </w:rPr>
              <w:fldChar w:fldCharType="end"/>
            </w:r>
          </w:hyperlink>
        </w:p>
        <w:p w14:paraId="39198D9E" w14:textId="77777777" w:rsidR="00C83871" w:rsidRDefault="00B03D23">
          <w:pPr>
            <w:pStyle w:val="Sumrio1"/>
            <w:tabs>
              <w:tab w:val="left" w:pos="660"/>
            </w:tabs>
            <w:rPr>
              <w:rFonts w:asciiTheme="minorHAnsi" w:eastAsiaTheme="minorEastAsia" w:hAnsiTheme="minorHAnsi" w:cstheme="minorBidi"/>
              <w:b w:val="0"/>
              <w:color w:val="auto"/>
              <w:sz w:val="22"/>
              <w:szCs w:val="22"/>
            </w:rPr>
          </w:pPr>
          <w:hyperlink w:anchor="_Toc453788116" w:history="1">
            <w:r w:rsidR="00C83871" w:rsidRPr="006A5A11">
              <w:rPr>
                <w:rStyle w:val="Hyperlink"/>
              </w:rPr>
              <w:t>3.3.</w:t>
            </w:r>
            <w:r w:rsidR="00C83871">
              <w:rPr>
                <w:rFonts w:asciiTheme="minorHAnsi" w:eastAsiaTheme="minorEastAsia" w:hAnsiTheme="minorHAnsi" w:cstheme="minorBidi"/>
                <w:b w:val="0"/>
                <w:color w:val="auto"/>
                <w:sz w:val="22"/>
                <w:szCs w:val="22"/>
              </w:rPr>
              <w:tab/>
            </w:r>
            <w:r w:rsidR="00C83871" w:rsidRPr="006A5A11">
              <w:rPr>
                <w:rStyle w:val="Hyperlink"/>
              </w:rPr>
              <w:t>Metodologia de Pesquisa (com detalhamento da solução técnica)</w:t>
            </w:r>
            <w:r w:rsidR="00C83871">
              <w:rPr>
                <w:webHidden/>
              </w:rPr>
              <w:tab/>
            </w:r>
            <w:r w:rsidR="00C83871">
              <w:rPr>
                <w:webHidden/>
              </w:rPr>
              <w:fldChar w:fldCharType="begin"/>
            </w:r>
            <w:r w:rsidR="00C83871">
              <w:rPr>
                <w:webHidden/>
              </w:rPr>
              <w:instrText xml:space="preserve"> PAGEREF _Toc453788116 \h </w:instrText>
            </w:r>
            <w:r w:rsidR="00C83871">
              <w:rPr>
                <w:webHidden/>
              </w:rPr>
            </w:r>
            <w:r w:rsidR="00C83871">
              <w:rPr>
                <w:webHidden/>
              </w:rPr>
              <w:fldChar w:fldCharType="separate"/>
            </w:r>
            <w:r w:rsidR="00C83871">
              <w:rPr>
                <w:webHidden/>
              </w:rPr>
              <w:t>26</w:t>
            </w:r>
            <w:r w:rsidR="00C83871">
              <w:rPr>
                <w:webHidden/>
              </w:rPr>
              <w:fldChar w:fldCharType="end"/>
            </w:r>
          </w:hyperlink>
        </w:p>
        <w:p w14:paraId="245AB8E6"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17" w:history="1">
            <w:r w:rsidR="00C83871" w:rsidRPr="006A5A11">
              <w:rPr>
                <w:rStyle w:val="Hyperlink"/>
              </w:rPr>
              <w:t>3.3.1.</w:t>
            </w:r>
            <w:r w:rsidR="00C83871">
              <w:rPr>
                <w:rFonts w:asciiTheme="minorHAnsi" w:eastAsiaTheme="minorEastAsia" w:hAnsiTheme="minorHAnsi" w:cstheme="minorBidi"/>
                <w:b w:val="0"/>
                <w:color w:val="auto"/>
                <w:sz w:val="22"/>
                <w:szCs w:val="22"/>
              </w:rPr>
              <w:tab/>
            </w:r>
            <w:r w:rsidR="00C83871" w:rsidRPr="006A5A11">
              <w:rPr>
                <w:rStyle w:val="Hyperlink"/>
              </w:rPr>
              <w:t>Instrumentos de Pesquisa</w:t>
            </w:r>
            <w:r w:rsidR="00C83871">
              <w:rPr>
                <w:webHidden/>
              </w:rPr>
              <w:tab/>
            </w:r>
            <w:r w:rsidR="00C83871">
              <w:rPr>
                <w:webHidden/>
              </w:rPr>
              <w:fldChar w:fldCharType="begin"/>
            </w:r>
            <w:r w:rsidR="00C83871">
              <w:rPr>
                <w:webHidden/>
              </w:rPr>
              <w:instrText xml:space="preserve"> PAGEREF _Toc453788117 \h </w:instrText>
            </w:r>
            <w:r w:rsidR="00C83871">
              <w:rPr>
                <w:webHidden/>
              </w:rPr>
            </w:r>
            <w:r w:rsidR="00C83871">
              <w:rPr>
                <w:webHidden/>
              </w:rPr>
              <w:fldChar w:fldCharType="separate"/>
            </w:r>
            <w:r w:rsidR="00C83871">
              <w:rPr>
                <w:webHidden/>
              </w:rPr>
              <w:t>26</w:t>
            </w:r>
            <w:r w:rsidR="00C83871">
              <w:rPr>
                <w:webHidden/>
              </w:rPr>
              <w:fldChar w:fldCharType="end"/>
            </w:r>
          </w:hyperlink>
        </w:p>
        <w:p w14:paraId="47740281" w14:textId="77777777" w:rsidR="00C83871" w:rsidRDefault="00B03D23">
          <w:pPr>
            <w:pStyle w:val="Sumrio1"/>
            <w:tabs>
              <w:tab w:val="left" w:pos="1100"/>
            </w:tabs>
            <w:rPr>
              <w:rFonts w:asciiTheme="minorHAnsi" w:eastAsiaTheme="minorEastAsia" w:hAnsiTheme="minorHAnsi" w:cstheme="minorBidi"/>
              <w:b w:val="0"/>
              <w:color w:val="auto"/>
              <w:sz w:val="22"/>
              <w:szCs w:val="22"/>
            </w:rPr>
          </w:pPr>
          <w:hyperlink w:anchor="_Toc453788118" w:history="1">
            <w:r w:rsidR="00C83871" w:rsidRPr="006A5A11">
              <w:rPr>
                <w:rStyle w:val="Hyperlink"/>
              </w:rPr>
              <w:t>3.3.1.1.</w:t>
            </w:r>
            <w:r w:rsidR="00C83871">
              <w:rPr>
                <w:rFonts w:asciiTheme="minorHAnsi" w:eastAsiaTheme="minorEastAsia" w:hAnsiTheme="minorHAnsi" w:cstheme="minorBidi"/>
                <w:b w:val="0"/>
                <w:color w:val="auto"/>
                <w:sz w:val="22"/>
                <w:szCs w:val="22"/>
              </w:rPr>
              <w:tab/>
            </w:r>
            <w:r w:rsidR="00C83871" w:rsidRPr="006A5A11">
              <w:rPr>
                <w:rStyle w:val="Hyperlink"/>
              </w:rPr>
              <w:t>Mercado:</w:t>
            </w:r>
            <w:r w:rsidR="00C83871">
              <w:rPr>
                <w:webHidden/>
              </w:rPr>
              <w:tab/>
            </w:r>
            <w:r w:rsidR="00C83871">
              <w:rPr>
                <w:webHidden/>
              </w:rPr>
              <w:fldChar w:fldCharType="begin"/>
            </w:r>
            <w:r w:rsidR="00C83871">
              <w:rPr>
                <w:webHidden/>
              </w:rPr>
              <w:instrText xml:space="preserve"> PAGEREF _Toc453788118 \h </w:instrText>
            </w:r>
            <w:r w:rsidR="00C83871">
              <w:rPr>
                <w:webHidden/>
              </w:rPr>
            </w:r>
            <w:r w:rsidR="00C83871">
              <w:rPr>
                <w:webHidden/>
              </w:rPr>
              <w:fldChar w:fldCharType="separate"/>
            </w:r>
            <w:r w:rsidR="00C83871">
              <w:rPr>
                <w:webHidden/>
              </w:rPr>
              <w:t>26</w:t>
            </w:r>
            <w:r w:rsidR="00C83871">
              <w:rPr>
                <w:webHidden/>
              </w:rPr>
              <w:fldChar w:fldCharType="end"/>
            </w:r>
          </w:hyperlink>
        </w:p>
        <w:p w14:paraId="4890FC7C" w14:textId="77777777" w:rsidR="00C83871" w:rsidRDefault="00B03D23">
          <w:pPr>
            <w:pStyle w:val="Sumrio1"/>
            <w:tabs>
              <w:tab w:val="left" w:pos="1320"/>
            </w:tabs>
            <w:rPr>
              <w:rFonts w:asciiTheme="minorHAnsi" w:eastAsiaTheme="minorEastAsia" w:hAnsiTheme="minorHAnsi" w:cstheme="minorBidi"/>
              <w:b w:val="0"/>
              <w:color w:val="auto"/>
              <w:sz w:val="22"/>
              <w:szCs w:val="22"/>
            </w:rPr>
          </w:pPr>
          <w:hyperlink w:anchor="_Toc453788119" w:history="1">
            <w:r w:rsidR="00C83871" w:rsidRPr="006A5A11">
              <w:rPr>
                <w:rStyle w:val="Hyperlink"/>
              </w:rPr>
              <w:t>3.3.1.1.1.</w:t>
            </w:r>
            <w:r w:rsidR="00C83871">
              <w:rPr>
                <w:rFonts w:asciiTheme="minorHAnsi" w:eastAsiaTheme="minorEastAsia" w:hAnsiTheme="minorHAnsi" w:cstheme="minorBidi"/>
                <w:b w:val="0"/>
                <w:color w:val="auto"/>
                <w:sz w:val="22"/>
                <w:szCs w:val="22"/>
              </w:rPr>
              <w:tab/>
            </w:r>
            <w:r w:rsidR="00C83871" w:rsidRPr="006A5A11">
              <w:rPr>
                <w:rStyle w:val="Hyperlink"/>
              </w:rPr>
              <w:t>Cientifico</w:t>
            </w:r>
            <w:r w:rsidR="00C83871">
              <w:rPr>
                <w:webHidden/>
              </w:rPr>
              <w:tab/>
            </w:r>
            <w:r w:rsidR="00C83871">
              <w:rPr>
                <w:webHidden/>
              </w:rPr>
              <w:fldChar w:fldCharType="begin"/>
            </w:r>
            <w:r w:rsidR="00C83871">
              <w:rPr>
                <w:webHidden/>
              </w:rPr>
              <w:instrText xml:space="preserve"> PAGEREF _Toc453788119 \h </w:instrText>
            </w:r>
            <w:r w:rsidR="00C83871">
              <w:rPr>
                <w:webHidden/>
              </w:rPr>
            </w:r>
            <w:r w:rsidR="00C83871">
              <w:rPr>
                <w:webHidden/>
              </w:rPr>
              <w:fldChar w:fldCharType="separate"/>
            </w:r>
            <w:r w:rsidR="00C83871">
              <w:rPr>
                <w:webHidden/>
              </w:rPr>
              <w:t>26</w:t>
            </w:r>
            <w:r w:rsidR="00C83871">
              <w:rPr>
                <w:webHidden/>
              </w:rPr>
              <w:fldChar w:fldCharType="end"/>
            </w:r>
          </w:hyperlink>
        </w:p>
        <w:p w14:paraId="7D32F0EB"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20" w:history="1">
            <w:r w:rsidR="00C83871" w:rsidRPr="006A5A11">
              <w:rPr>
                <w:rStyle w:val="Hyperlink"/>
              </w:rPr>
              <w:t>3.3.2.</w:t>
            </w:r>
            <w:r w:rsidR="00C83871">
              <w:rPr>
                <w:rFonts w:asciiTheme="minorHAnsi" w:eastAsiaTheme="minorEastAsia" w:hAnsiTheme="minorHAnsi" w:cstheme="minorBidi"/>
                <w:b w:val="0"/>
                <w:color w:val="auto"/>
                <w:sz w:val="22"/>
                <w:szCs w:val="22"/>
              </w:rPr>
              <w:tab/>
            </w:r>
            <w:r w:rsidR="00C83871" w:rsidRPr="006A5A11">
              <w:rPr>
                <w:rStyle w:val="Hyperlink"/>
              </w:rPr>
              <w:t>Coleta de Dados</w:t>
            </w:r>
            <w:r w:rsidR="00C83871">
              <w:rPr>
                <w:webHidden/>
              </w:rPr>
              <w:tab/>
            </w:r>
            <w:r w:rsidR="00C83871">
              <w:rPr>
                <w:webHidden/>
              </w:rPr>
              <w:fldChar w:fldCharType="begin"/>
            </w:r>
            <w:r w:rsidR="00C83871">
              <w:rPr>
                <w:webHidden/>
              </w:rPr>
              <w:instrText xml:space="preserve"> PAGEREF _Toc453788120 \h </w:instrText>
            </w:r>
            <w:r w:rsidR="00C83871">
              <w:rPr>
                <w:webHidden/>
              </w:rPr>
            </w:r>
            <w:r w:rsidR="00C83871">
              <w:rPr>
                <w:webHidden/>
              </w:rPr>
              <w:fldChar w:fldCharType="separate"/>
            </w:r>
            <w:r w:rsidR="00C83871">
              <w:rPr>
                <w:webHidden/>
              </w:rPr>
              <w:t>26</w:t>
            </w:r>
            <w:r w:rsidR="00C83871">
              <w:rPr>
                <w:webHidden/>
              </w:rPr>
              <w:fldChar w:fldCharType="end"/>
            </w:r>
          </w:hyperlink>
        </w:p>
        <w:p w14:paraId="26515957" w14:textId="77777777" w:rsidR="00C83871" w:rsidRDefault="00B03D23">
          <w:pPr>
            <w:pStyle w:val="Sumrio1"/>
            <w:tabs>
              <w:tab w:val="left" w:pos="880"/>
            </w:tabs>
            <w:rPr>
              <w:rFonts w:asciiTheme="minorHAnsi" w:eastAsiaTheme="minorEastAsia" w:hAnsiTheme="minorHAnsi" w:cstheme="minorBidi"/>
              <w:b w:val="0"/>
              <w:color w:val="auto"/>
              <w:sz w:val="22"/>
              <w:szCs w:val="22"/>
            </w:rPr>
          </w:pPr>
          <w:hyperlink w:anchor="_Toc453788121" w:history="1">
            <w:r w:rsidR="00C83871" w:rsidRPr="006A5A11">
              <w:rPr>
                <w:rStyle w:val="Hyperlink"/>
              </w:rPr>
              <w:t>3.3.3.</w:t>
            </w:r>
            <w:r w:rsidR="00C83871">
              <w:rPr>
                <w:rFonts w:asciiTheme="minorHAnsi" w:eastAsiaTheme="minorEastAsia" w:hAnsiTheme="minorHAnsi" w:cstheme="minorBidi"/>
                <w:b w:val="0"/>
                <w:color w:val="auto"/>
                <w:sz w:val="22"/>
                <w:szCs w:val="22"/>
              </w:rPr>
              <w:tab/>
            </w:r>
            <w:r w:rsidR="00C83871" w:rsidRPr="006A5A11">
              <w:rPr>
                <w:rStyle w:val="Hyperlink"/>
              </w:rPr>
              <w:t>Resultados Esperados</w:t>
            </w:r>
            <w:r w:rsidR="00C83871">
              <w:rPr>
                <w:webHidden/>
              </w:rPr>
              <w:tab/>
            </w:r>
            <w:r w:rsidR="00C83871">
              <w:rPr>
                <w:webHidden/>
              </w:rPr>
              <w:fldChar w:fldCharType="begin"/>
            </w:r>
            <w:r w:rsidR="00C83871">
              <w:rPr>
                <w:webHidden/>
              </w:rPr>
              <w:instrText xml:space="preserve"> PAGEREF _Toc453788121 \h </w:instrText>
            </w:r>
            <w:r w:rsidR="00C83871">
              <w:rPr>
                <w:webHidden/>
              </w:rPr>
            </w:r>
            <w:r w:rsidR="00C83871">
              <w:rPr>
                <w:webHidden/>
              </w:rPr>
              <w:fldChar w:fldCharType="separate"/>
            </w:r>
            <w:r w:rsidR="00C83871">
              <w:rPr>
                <w:webHidden/>
              </w:rPr>
              <w:t>27</w:t>
            </w:r>
            <w:r w:rsidR="00C83871">
              <w:rPr>
                <w:webHidden/>
              </w:rPr>
              <w:fldChar w:fldCharType="end"/>
            </w:r>
          </w:hyperlink>
        </w:p>
        <w:p w14:paraId="19DD1CB9" w14:textId="77777777" w:rsidR="00C83871" w:rsidRDefault="00B03D23">
          <w:pPr>
            <w:pStyle w:val="Sumrio1"/>
            <w:tabs>
              <w:tab w:val="left" w:pos="480"/>
            </w:tabs>
            <w:rPr>
              <w:rFonts w:asciiTheme="minorHAnsi" w:eastAsiaTheme="minorEastAsia" w:hAnsiTheme="minorHAnsi" w:cstheme="minorBidi"/>
              <w:b w:val="0"/>
              <w:color w:val="auto"/>
              <w:sz w:val="22"/>
              <w:szCs w:val="22"/>
            </w:rPr>
          </w:pPr>
          <w:hyperlink w:anchor="_Toc453788122" w:history="1">
            <w:r w:rsidR="00C83871" w:rsidRPr="006A5A11">
              <w:rPr>
                <w:rStyle w:val="Hyperlink"/>
              </w:rPr>
              <w:t>4.</w:t>
            </w:r>
            <w:r w:rsidR="00C83871">
              <w:rPr>
                <w:rFonts w:asciiTheme="minorHAnsi" w:eastAsiaTheme="minorEastAsia" w:hAnsiTheme="minorHAnsi" w:cstheme="minorBidi"/>
                <w:b w:val="0"/>
                <w:color w:val="auto"/>
                <w:sz w:val="22"/>
                <w:szCs w:val="22"/>
              </w:rPr>
              <w:tab/>
            </w:r>
            <w:r w:rsidR="00C83871" w:rsidRPr="006A5A11">
              <w:rPr>
                <w:rStyle w:val="Hyperlink"/>
              </w:rPr>
              <w:t>CONSIDERAÇÕES FINAIS</w:t>
            </w:r>
            <w:r w:rsidR="00C83871">
              <w:rPr>
                <w:webHidden/>
              </w:rPr>
              <w:tab/>
            </w:r>
            <w:r w:rsidR="00C83871">
              <w:rPr>
                <w:webHidden/>
              </w:rPr>
              <w:fldChar w:fldCharType="begin"/>
            </w:r>
            <w:r w:rsidR="00C83871">
              <w:rPr>
                <w:webHidden/>
              </w:rPr>
              <w:instrText xml:space="preserve"> PAGEREF _Toc453788122 \h </w:instrText>
            </w:r>
            <w:r w:rsidR="00C83871">
              <w:rPr>
                <w:webHidden/>
              </w:rPr>
            </w:r>
            <w:r w:rsidR="00C83871">
              <w:rPr>
                <w:webHidden/>
              </w:rPr>
              <w:fldChar w:fldCharType="separate"/>
            </w:r>
            <w:r w:rsidR="00C83871">
              <w:rPr>
                <w:webHidden/>
              </w:rPr>
              <w:t>27</w:t>
            </w:r>
            <w:r w:rsidR="00C83871">
              <w:rPr>
                <w:webHidden/>
              </w:rPr>
              <w:fldChar w:fldCharType="end"/>
            </w:r>
          </w:hyperlink>
        </w:p>
        <w:p w14:paraId="52A3AEF0" w14:textId="77777777" w:rsidR="00C83871" w:rsidRDefault="00B03D23">
          <w:pPr>
            <w:pStyle w:val="Sumrio1"/>
            <w:rPr>
              <w:rFonts w:asciiTheme="minorHAnsi" w:eastAsiaTheme="minorEastAsia" w:hAnsiTheme="minorHAnsi" w:cstheme="minorBidi"/>
              <w:b w:val="0"/>
              <w:color w:val="auto"/>
              <w:sz w:val="22"/>
              <w:szCs w:val="22"/>
            </w:rPr>
          </w:pPr>
          <w:hyperlink w:anchor="_Toc453788123" w:history="1">
            <w:r w:rsidR="00C83871" w:rsidRPr="006A5A11">
              <w:rPr>
                <w:rStyle w:val="Hyperlink"/>
              </w:rPr>
              <w:t>REFERÊNCIAS</w:t>
            </w:r>
            <w:r w:rsidR="00C83871">
              <w:rPr>
                <w:webHidden/>
              </w:rPr>
              <w:tab/>
            </w:r>
            <w:r w:rsidR="00C83871">
              <w:rPr>
                <w:webHidden/>
              </w:rPr>
              <w:fldChar w:fldCharType="begin"/>
            </w:r>
            <w:r w:rsidR="00C83871">
              <w:rPr>
                <w:webHidden/>
              </w:rPr>
              <w:instrText xml:space="preserve"> PAGEREF _Toc453788123 \h </w:instrText>
            </w:r>
            <w:r w:rsidR="00C83871">
              <w:rPr>
                <w:webHidden/>
              </w:rPr>
            </w:r>
            <w:r w:rsidR="00C83871">
              <w:rPr>
                <w:webHidden/>
              </w:rPr>
              <w:fldChar w:fldCharType="separate"/>
            </w:r>
            <w:r w:rsidR="00C83871">
              <w:rPr>
                <w:webHidden/>
              </w:rPr>
              <w:t>29</w:t>
            </w:r>
            <w:r w:rsidR="00C83871">
              <w:rPr>
                <w:webHidden/>
              </w:rPr>
              <w:fldChar w:fldCharType="end"/>
            </w:r>
          </w:hyperlink>
        </w:p>
        <w:p w14:paraId="6C7AFCD5" w14:textId="77777777" w:rsidR="00C83871" w:rsidRDefault="00B03D23">
          <w:pPr>
            <w:pStyle w:val="Sumrio1"/>
            <w:rPr>
              <w:rFonts w:asciiTheme="minorHAnsi" w:eastAsiaTheme="minorEastAsia" w:hAnsiTheme="minorHAnsi" w:cstheme="minorBidi"/>
              <w:b w:val="0"/>
              <w:color w:val="auto"/>
              <w:sz w:val="22"/>
              <w:szCs w:val="22"/>
            </w:rPr>
          </w:pPr>
          <w:hyperlink w:anchor="_Toc453788124" w:history="1">
            <w:r w:rsidR="00C83871" w:rsidRPr="006A5A11">
              <w:rPr>
                <w:rStyle w:val="Hyperlink"/>
              </w:rPr>
              <w:t>GLOSSÁRIO</w:t>
            </w:r>
            <w:r w:rsidR="00C83871">
              <w:rPr>
                <w:webHidden/>
              </w:rPr>
              <w:tab/>
            </w:r>
            <w:r w:rsidR="00C83871">
              <w:rPr>
                <w:webHidden/>
              </w:rPr>
              <w:fldChar w:fldCharType="begin"/>
            </w:r>
            <w:r w:rsidR="00C83871">
              <w:rPr>
                <w:webHidden/>
              </w:rPr>
              <w:instrText xml:space="preserve"> PAGEREF _Toc453788124 \h </w:instrText>
            </w:r>
            <w:r w:rsidR="00C83871">
              <w:rPr>
                <w:webHidden/>
              </w:rPr>
            </w:r>
            <w:r w:rsidR="00C83871">
              <w:rPr>
                <w:webHidden/>
              </w:rPr>
              <w:fldChar w:fldCharType="separate"/>
            </w:r>
            <w:r w:rsidR="00C83871">
              <w:rPr>
                <w:webHidden/>
              </w:rPr>
              <w:t>31</w:t>
            </w:r>
            <w:r w:rsidR="00C83871">
              <w:rPr>
                <w:webHidden/>
              </w:rPr>
              <w:fldChar w:fldCharType="end"/>
            </w:r>
          </w:hyperlink>
        </w:p>
        <w:p w14:paraId="45427ACE" w14:textId="77777777" w:rsidR="00C83871" w:rsidRDefault="00B03D23">
          <w:pPr>
            <w:pStyle w:val="Sumrio1"/>
            <w:rPr>
              <w:rFonts w:asciiTheme="minorHAnsi" w:eastAsiaTheme="minorEastAsia" w:hAnsiTheme="minorHAnsi" w:cstheme="minorBidi"/>
              <w:b w:val="0"/>
              <w:color w:val="auto"/>
              <w:sz w:val="22"/>
              <w:szCs w:val="22"/>
            </w:rPr>
          </w:pPr>
          <w:hyperlink w:anchor="_Toc453788125" w:history="1">
            <w:r w:rsidR="00C83871" w:rsidRPr="006A5A11">
              <w:rPr>
                <w:rStyle w:val="Hyperlink"/>
              </w:rPr>
              <w:t>APÊNDICE A – Topo da página inicial do portal</w:t>
            </w:r>
            <w:r w:rsidR="00C83871">
              <w:rPr>
                <w:webHidden/>
              </w:rPr>
              <w:tab/>
            </w:r>
            <w:r w:rsidR="00C83871">
              <w:rPr>
                <w:webHidden/>
              </w:rPr>
              <w:fldChar w:fldCharType="begin"/>
            </w:r>
            <w:r w:rsidR="00C83871">
              <w:rPr>
                <w:webHidden/>
              </w:rPr>
              <w:instrText xml:space="preserve"> PAGEREF _Toc453788125 \h </w:instrText>
            </w:r>
            <w:r w:rsidR="00C83871">
              <w:rPr>
                <w:webHidden/>
              </w:rPr>
            </w:r>
            <w:r w:rsidR="00C83871">
              <w:rPr>
                <w:webHidden/>
              </w:rPr>
              <w:fldChar w:fldCharType="separate"/>
            </w:r>
            <w:r w:rsidR="00C83871">
              <w:rPr>
                <w:webHidden/>
              </w:rPr>
              <w:t>32</w:t>
            </w:r>
            <w:r w:rsidR="00C83871">
              <w:rPr>
                <w:webHidden/>
              </w:rPr>
              <w:fldChar w:fldCharType="end"/>
            </w:r>
          </w:hyperlink>
        </w:p>
        <w:p w14:paraId="226DFB64" w14:textId="77777777" w:rsidR="00C83871" w:rsidRDefault="00B03D23">
          <w:pPr>
            <w:pStyle w:val="Sumrio1"/>
            <w:rPr>
              <w:rFonts w:asciiTheme="minorHAnsi" w:eastAsiaTheme="minorEastAsia" w:hAnsiTheme="minorHAnsi" w:cstheme="minorBidi"/>
              <w:b w:val="0"/>
              <w:color w:val="auto"/>
              <w:sz w:val="22"/>
              <w:szCs w:val="22"/>
            </w:rPr>
          </w:pPr>
          <w:hyperlink w:anchor="_Toc453788126" w:history="1">
            <w:r w:rsidR="00C83871" w:rsidRPr="006A5A11">
              <w:rPr>
                <w:rStyle w:val="Hyperlink"/>
              </w:rPr>
              <w:t>ANEXO A – Tabela de calorias</w:t>
            </w:r>
            <w:r w:rsidR="00C83871">
              <w:rPr>
                <w:webHidden/>
              </w:rPr>
              <w:tab/>
            </w:r>
            <w:r w:rsidR="00C83871">
              <w:rPr>
                <w:webHidden/>
              </w:rPr>
              <w:fldChar w:fldCharType="begin"/>
            </w:r>
            <w:r w:rsidR="00C83871">
              <w:rPr>
                <w:webHidden/>
              </w:rPr>
              <w:instrText xml:space="preserve"> PAGEREF _Toc453788126 \h </w:instrText>
            </w:r>
            <w:r w:rsidR="00C83871">
              <w:rPr>
                <w:webHidden/>
              </w:rPr>
            </w:r>
            <w:r w:rsidR="00C83871">
              <w:rPr>
                <w:webHidden/>
              </w:rPr>
              <w:fldChar w:fldCharType="separate"/>
            </w:r>
            <w:r w:rsidR="00C83871">
              <w:rPr>
                <w:webHidden/>
              </w:rPr>
              <w:t>33</w:t>
            </w:r>
            <w:r w:rsidR="00C83871">
              <w:rPr>
                <w:webHidden/>
              </w:rPr>
              <w:fldChar w:fldCharType="end"/>
            </w:r>
          </w:hyperlink>
        </w:p>
        <w:p w14:paraId="43A2D047" w14:textId="2DE9A9D9" w:rsidR="00DD38BD" w:rsidRDefault="00213588" w:rsidP="00213588">
          <w:r>
            <w:rPr>
              <w:b/>
              <w:bCs/>
              <w:noProof/>
            </w:rPr>
            <w:fldChar w:fldCharType="end"/>
          </w:r>
        </w:p>
      </w:sdtContent>
    </w:sdt>
    <w:bookmarkStart w:id="1" w:name="h.1g28htc2lzpd" w:colFirst="0" w:colLast="0" w:displacedByCustomXml="prev"/>
    <w:bookmarkEnd w:id="1"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2"/>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2" w:name="_Toc453788081"/>
      <w:commentRangeStart w:id="3"/>
      <w:r w:rsidRPr="007B3A45">
        <w:lastRenderedPageBreak/>
        <w:t>INTRODUÇÃO</w:t>
      </w:r>
      <w:commentRangeEnd w:id="3"/>
      <w:r w:rsidR="00A26E7A">
        <w:rPr>
          <w:rStyle w:val="Refdecomentrio"/>
          <w:rFonts w:ascii="Arial" w:hAnsi="Arial" w:cs="Arial"/>
          <w:b w:val="0"/>
        </w:rPr>
        <w:commentReference w:id="3"/>
      </w:r>
      <w:bookmarkEnd w:id="2"/>
    </w:p>
    <w:p w14:paraId="4C892FC0" w14:textId="77777777" w:rsidR="0040470C" w:rsidRDefault="0040470C" w:rsidP="0040470C">
      <w:pPr>
        <w:pStyle w:val="TextoNormal"/>
      </w:pPr>
      <w:r>
        <w:t>O tempo é curto e precioso para todos, podemos otimizá-lo com soluções móveis.</w:t>
      </w:r>
    </w:p>
    <w:p w14:paraId="45F9C5EC" w14:textId="77777777" w:rsidR="0040470C" w:rsidRDefault="0040470C" w:rsidP="0040470C">
      <w:pPr>
        <w:pStyle w:val="TextoNormal"/>
      </w:pPr>
      <w:r>
        <w:t>As redes atacadistas brasileiras atualmente não publicam em seus sites informações sobre valores dos produtos, apenas promoções, sendo assim dificulta a escolha dos clientes sobre qual estabelecimento oferece o melhor custo benefício.</w:t>
      </w:r>
    </w:p>
    <w:p w14:paraId="1A2ABB2A" w14:textId="77777777" w:rsidR="0040470C" w:rsidRDefault="0040470C" w:rsidP="0040470C">
      <w:pPr>
        <w:pStyle w:val="TextoNormal"/>
      </w:pPr>
      <w:r>
        <w:t>Certas tarefas podem ser difíceis de serem realizadas, tais como comparação de preços entre estabelecimentos atacadistas. Onde o cliente tem que se locomover até os estabelecimentos atacadistas para pesquisar os melhores preços de produtos.</w:t>
      </w:r>
    </w:p>
    <w:p w14:paraId="745AF838" w14:textId="77777777" w:rsidR="0040470C" w:rsidRDefault="0040470C" w:rsidP="0040470C">
      <w:pPr>
        <w:pStyle w:val="TextoNormal"/>
      </w:pPr>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p>
    <w:p w14:paraId="60F184DD" w14:textId="77777777" w:rsidR="0040470C" w:rsidRDefault="0040470C" w:rsidP="0040470C">
      <w:pPr>
        <w:pStyle w:val="TextoNormal"/>
      </w:pPr>
      <w:r>
        <w:t>Realizando pesquisas com o Público-alvo visamos coletar o máximo de informações sobre as dificuldades pesquisar por preço e localização dos produtos.</w:t>
      </w:r>
    </w:p>
    <w:p w14:paraId="2C82EA54" w14:textId="77777777" w:rsidR="0040470C" w:rsidRDefault="0040470C" w:rsidP="0040470C">
      <w:pPr>
        <w:pStyle w:val="TextoNormal"/>
      </w:pPr>
      <w:r>
        <w:t>Para obter o embasamento teórico foram feitas diversas pesquisas em materiais acadêmicos, como monografias e teses de doutorado com foco em desenvolvimento mobile.</w:t>
      </w:r>
    </w:p>
    <w:p w14:paraId="35645C67" w14:textId="77777777" w:rsidR="0040470C" w:rsidRDefault="0040470C" w:rsidP="0040470C">
      <w:pPr>
        <w:pStyle w:val="TextoNormal"/>
      </w:pPr>
      <w:r>
        <w:t>Através da engenharia WEB, computação distribuída e metodologia cientifica será possível desenvolver uma solução para disponibilizar informações sobre os produtos. O cliente poderá realizar a comparação de preços entre as redes atacadistas.</w:t>
      </w:r>
    </w:p>
    <w:p w14:paraId="6397076A" w14:textId="6639A49F" w:rsidR="0040470C" w:rsidRDefault="0040470C" w:rsidP="0040470C">
      <w:pPr>
        <w:pStyle w:val="TextoNormal"/>
      </w:pPr>
      <w:r>
        <w:t>Utilizando essa solução o cliente terá mais informações disponíveis para tomar decisões relacionadas ao custo benefício. Acompanhando a tendência de mobilidade os clientes poderão utilizar a solução em Smartphones, trazendo maior conforto e comodidade.</w:t>
      </w:r>
    </w:p>
    <w:p w14:paraId="1390E8D0" w14:textId="6F84AD5F" w:rsidR="00736E06" w:rsidRDefault="00A26E7A" w:rsidP="00736E06">
      <w:pPr>
        <w:pStyle w:val="SubtituloCapitulo"/>
      </w:pPr>
      <w:bookmarkStart w:id="4" w:name="_Toc453788082"/>
      <w:commentRangeStart w:id="5"/>
      <w:r>
        <w:lastRenderedPageBreak/>
        <w:t>Contexto e Justificativa</w:t>
      </w:r>
      <w:commentRangeEnd w:id="5"/>
      <w:r>
        <w:rPr>
          <w:rStyle w:val="Refdecomentrio"/>
          <w:rFonts w:ascii="Arial" w:hAnsi="Arial" w:cs="Arial"/>
          <w:b w:val="0"/>
        </w:rPr>
        <w:commentReference w:id="5"/>
      </w:r>
      <w:bookmarkEnd w:id="4"/>
    </w:p>
    <w:p w14:paraId="53A9CF3D" w14:textId="66D70033" w:rsidR="00117D79" w:rsidRPr="00DD27CC" w:rsidRDefault="00117D79" w:rsidP="00DD27CC">
      <w:pPr>
        <w:pStyle w:val="TextoNormal"/>
      </w:pPr>
      <w:r>
        <w:t>Digitar texto...</w:t>
      </w:r>
    </w:p>
    <w:p w14:paraId="5ECE464A" w14:textId="77777777" w:rsidR="00A26E7A" w:rsidRDefault="00A26E7A" w:rsidP="00736E06">
      <w:pPr>
        <w:pStyle w:val="SubtituloCapitulo"/>
      </w:pPr>
      <w:bookmarkStart w:id="6" w:name="_Toc453788083"/>
      <w:commentRangeStart w:id="7"/>
      <w:r>
        <w:t>Problema de Pesquisa</w:t>
      </w:r>
      <w:commentRangeEnd w:id="7"/>
      <w:r>
        <w:rPr>
          <w:rStyle w:val="Refdecomentrio"/>
          <w:rFonts w:ascii="Arial" w:hAnsi="Arial" w:cs="Arial"/>
          <w:b w:val="0"/>
        </w:rPr>
        <w:commentReference w:id="7"/>
      </w:r>
      <w:bookmarkEnd w:id="6"/>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8" w:name="_Toc453788084"/>
      <w:commentRangeStart w:id="9"/>
      <w:r>
        <w:t>Objetivo</w:t>
      </w:r>
      <w:commentRangeEnd w:id="9"/>
      <w:r>
        <w:rPr>
          <w:rStyle w:val="Refdecomentrio"/>
          <w:rFonts w:ascii="Arial" w:hAnsi="Arial" w:cs="Arial"/>
          <w:b w:val="0"/>
        </w:rPr>
        <w:commentReference w:id="9"/>
      </w:r>
      <w:bookmarkEnd w:id="8"/>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10"/>
      <w:r>
        <w:t>Criar um ambiente contendo diversas redes atacadistas e seus respectivos produtos seria a solução para o problema apresentado, pois reduziria o transtorno do cliente ao realizar pesquisas de comparação de preço.</w:t>
      </w:r>
      <w:commentRangeEnd w:id="10"/>
      <w:r w:rsidR="00DD27CC">
        <w:rPr>
          <w:rStyle w:val="Refdecomentrio"/>
        </w:rPr>
        <w:commentReference w:id="10"/>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lastRenderedPageBreak/>
        <w:t>OBJETIVO (ESPECÍFICO):</w:t>
      </w:r>
    </w:p>
    <w:p w14:paraId="0C95FF08" w14:textId="77777777" w:rsidR="003B6A52" w:rsidRDefault="003B6A52" w:rsidP="003B6A52">
      <w:pPr>
        <w:pStyle w:val="TextoNormal"/>
      </w:pPr>
      <w:r>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w:t>
      </w:r>
      <w:proofErr w:type="spellStart"/>
      <w:r>
        <w:t>xml</w:t>
      </w:r>
      <w:proofErr w:type="spellEnd"/>
      <w:r>
        <w:t>);</w:t>
      </w:r>
    </w:p>
    <w:p w14:paraId="58F6D0F4" w14:textId="77777777" w:rsidR="003B6A52" w:rsidRDefault="003B6A52" w:rsidP="003B6A52">
      <w:pPr>
        <w:pStyle w:val="TextoNormal"/>
      </w:pPr>
      <w:r>
        <w:t xml:space="preserve">Todos os recursos disponibilizados pela API serão baseados em Webservices </w:t>
      </w:r>
      <w:proofErr w:type="spellStart"/>
      <w:r>
        <w:t>Restful</w:t>
      </w:r>
      <w:proofErr w:type="spellEnd"/>
      <w:r>
        <w:t xml:space="preserve"> e as mensagens trafegadas no padrão JSON;</w:t>
      </w:r>
    </w:p>
    <w:p w14:paraId="1F17465A" w14:textId="51A2A18A" w:rsidR="003B6A52" w:rsidRDefault="003B6A52" w:rsidP="003B6A52">
      <w:pPr>
        <w:pStyle w:val="TextoNormal"/>
      </w:pPr>
      <w:r>
        <w:t>A API deve consumir os dados enviados pelos supermercados atacadistas através de serviços web (</w:t>
      </w:r>
      <w:proofErr w:type="spellStart"/>
      <w:r>
        <w:t>xml</w:t>
      </w:r>
      <w:proofErr w:type="spellEnd"/>
      <w:r>
        <w:t>)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11" w:name="_Toc453788085"/>
      <w:commentRangeStart w:id="12"/>
      <w:r>
        <w:t>Escopo</w:t>
      </w:r>
      <w:commentRangeEnd w:id="12"/>
      <w:r>
        <w:rPr>
          <w:rStyle w:val="Refdecomentrio"/>
          <w:rFonts w:ascii="Arial" w:hAnsi="Arial" w:cs="Arial"/>
          <w:b w:val="0"/>
        </w:rPr>
        <w:commentReference w:id="12"/>
      </w:r>
      <w:bookmarkEnd w:id="11"/>
    </w:p>
    <w:p w14:paraId="17B2BF89" w14:textId="3D86BB0A" w:rsidR="00EB0F11" w:rsidRDefault="00EB0F11" w:rsidP="00EB0F11">
      <w:pPr>
        <w:pStyle w:val="TextoNormal"/>
        <w:rPr>
          <w:ins w:id="13" w:author="Dogus - William" w:date="2016-06-21T13:44:00Z"/>
        </w:rPr>
      </w:pPr>
      <w:del w:id="14" w:author="Dogus - William" w:date="2016-06-21T13:36:00Z">
        <w:r w:rsidDel="00B03D23">
          <w:delText xml:space="preserve">Como </w:delText>
        </w:r>
      </w:del>
      <w:ins w:id="15"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16" w:author="Dogus - William" w:date="2016-06-21T13:50:00Z">
        <w:r w:rsidR="00946AEC">
          <w:t>, pesquisando entre diversos estabelecimentos</w:t>
        </w:r>
      </w:ins>
      <w:r>
        <w:t>.</w:t>
      </w:r>
    </w:p>
    <w:p w14:paraId="4E0B9459" w14:textId="3317E89F" w:rsidR="0028560B" w:rsidRDefault="00946AEC" w:rsidP="00EB0F11">
      <w:pPr>
        <w:pStyle w:val="TextoNormal"/>
      </w:pPr>
      <w:ins w:id="17" w:author="Dogus - William" w:date="2016-06-21T13:49:00Z">
        <w:r>
          <w:t>O estabelecimento</w:t>
        </w:r>
      </w:ins>
      <w:ins w:id="18" w:author="Dogus - William" w:date="2016-06-21T13:44:00Z">
        <w:r w:rsidR="0028560B">
          <w:t xml:space="preserve"> atacadista deverá ser previamente cadastrad</w:t>
        </w:r>
      </w:ins>
      <w:ins w:id="19" w:author="Dogus - William" w:date="2016-06-21T13:49:00Z">
        <w:r>
          <w:t>o</w:t>
        </w:r>
      </w:ins>
      <w:ins w:id="20" w:author="Dogus - William" w:date="2016-06-21T13:44:00Z">
        <w:r w:rsidR="0028560B">
          <w:t xml:space="preserve"> no sistema</w:t>
        </w:r>
      </w:ins>
      <w:ins w:id="21" w:author="Dogus - William" w:date="2016-06-21T13:49:00Z">
        <w:r>
          <w:t xml:space="preserve"> através de um processo manual no sistema administrativo</w:t>
        </w:r>
      </w:ins>
      <w:ins w:id="22" w:author="Dogus - William" w:date="2016-06-21T13:44:00Z">
        <w:r w:rsidR="0028560B">
          <w:t>, com todas as informações relacionadas a endereço</w:t>
        </w:r>
      </w:ins>
      <w:ins w:id="23" w:author="Dogus - William" w:date="2016-06-21T13:48:00Z">
        <w:r>
          <w:t xml:space="preserve"> e </w:t>
        </w:r>
        <w:proofErr w:type="spellStart"/>
        <w:r>
          <w:t>geolocalização</w:t>
        </w:r>
      </w:ins>
      <w:proofErr w:type="spellEnd"/>
      <w:ins w:id="24" w:author="Dogus - William" w:date="2016-06-21T13:49:00Z">
        <w:r>
          <w:t>.</w:t>
        </w:r>
      </w:ins>
    </w:p>
    <w:p w14:paraId="13738BEB" w14:textId="4B204CB3" w:rsidR="00EB0F11" w:rsidRDefault="00EB0F11" w:rsidP="00EB0F11">
      <w:pPr>
        <w:pStyle w:val="TextoNormal"/>
      </w:pPr>
      <w:del w:id="25" w:author="Dogus - William" w:date="2016-06-21T13:37:00Z">
        <w:r w:rsidDel="0028560B">
          <w:delText>O processo iniciará com</w:delText>
        </w:r>
      </w:del>
      <w:ins w:id="26" w:author="Dogus - William" w:date="2016-06-21T13:37:00Z">
        <w:r w:rsidR="0028560B">
          <w:t>Para iniciar o carregamento dos dados deverá</w:t>
        </w:r>
      </w:ins>
      <w:del w:id="27" w:author="Dogus - William" w:date="2016-06-21T13:37:00Z">
        <w:r w:rsidDel="0028560B">
          <w:delText xml:space="preserve"> a</w:delText>
        </w:r>
      </w:del>
      <w:ins w:id="28" w:author="Dogus - William" w:date="2016-06-21T13:37:00Z">
        <w:r w:rsidR="0028560B">
          <w:t xml:space="preserve"> ser realizada a</w:t>
        </w:r>
      </w:ins>
      <w:r>
        <w:t xml:space="preserve"> coleta de informações de estabelecimentos e produtos, através de arquivo de serviço web </w:t>
      </w:r>
      <w:del w:id="29" w:author="Dogus - William" w:date="2016-06-21T13:37:00Z">
        <w:r w:rsidDel="0028560B">
          <w:delText>(xml)</w:delText>
        </w:r>
      </w:del>
      <w:ins w:id="30"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31" w:author="Dogus - William" w:date="2016-06-21T13:38:00Z">
        <w:r w:rsidR="0028560B">
          <w:t xml:space="preserve">do estado </w:t>
        </w:r>
      </w:ins>
      <w:del w:id="32" w:author="Dogus - William" w:date="2016-06-21T13:38:00Z">
        <w:r w:rsidR="0028560B" w:rsidDel="0028560B">
          <w:delText>D</w:delText>
        </w:r>
      </w:del>
      <w:del w:id="33"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34" w:author="Dogus - William" w:date="2016-06-21T13:50:00Z"/>
        </w:rPr>
      </w:pPr>
      <w:del w:id="35"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36" w:author="Dogus - William" w:date="2016-06-21T13:52:00Z"/>
        </w:rPr>
      </w:pPr>
      <w:ins w:id="37" w:author="Dogus - William" w:date="2016-06-21T13:40:00Z">
        <w:r>
          <w:t xml:space="preserve">Os dados serão disponibilizados através de uma API </w:t>
        </w:r>
        <w:proofErr w:type="spellStart"/>
        <w:r>
          <w:t>RESTful</w:t>
        </w:r>
      </w:ins>
      <w:proofErr w:type="spellEnd"/>
      <w:ins w:id="38" w:author="Dogus - William" w:date="2016-06-21T13:41:00Z">
        <w:r>
          <w:t xml:space="preserve"> onde o retorno será com textos no formato JSON</w:t>
        </w:r>
      </w:ins>
      <w:ins w:id="39" w:author="Dogus - William" w:date="2016-06-21T13:40:00Z">
        <w:r>
          <w:t>, os recursos</w:t>
        </w:r>
      </w:ins>
      <w:ins w:id="40" w:author="Dogus - William" w:date="2016-06-21T13:42:00Z">
        <w:r>
          <w:t xml:space="preserve"> (</w:t>
        </w:r>
        <w:proofErr w:type="spellStart"/>
        <w:r>
          <w:t>URIs</w:t>
        </w:r>
        <w:proofErr w:type="spellEnd"/>
        <w:r>
          <w:t>)</w:t>
        </w:r>
      </w:ins>
      <w:ins w:id="41" w:author="Dogus - William" w:date="2016-06-21T13:40:00Z">
        <w:r>
          <w:t xml:space="preserve"> contidos nessa API s</w:t>
        </w:r>
      </w:ins>
      <w:ins w:id="42" w:author="Dogus - William" w:date="2016-06-21T13:41:00Z">
        <w:r>
          <w:t>ão apenas para consulta</w:t>
        </w:r>
      </w:ins>
      <w:del w:id="43"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4" w:author="Dogus - William" w:date="2016-06-21T13:42:00Z">
        <w:r>
          <w:t xml:space="preserve"> </w:t>
        </w:r>
      </w:ins>
    </w:p>
    <w:p w14:paraId="662A29D5" w14:textId="59E11470" w:rsidR="00673797" w:rsidRDefault="00946AEC" w:rsidP="00EB0F11">
      <w:pPr>
        <w:pStyle w:val="TextoNormal"/>
      </w:pPr>
      <w:ins w:id="45" w:author="Dogus - William" w:date="2016-06-21T13:52:00Z">
        <w:r>
          <w:lastRenderedPageBreak/>
          <w:t>A API não disponibiliza nenhum recurso para</w:t>
        </w:r>
      </w:ins>
      <w:ins w:id="46" w:author="Dogus - William" w:date="2016-06-21T13:42:00Z">
        <w:r w:rsidR="0028560B">
          <w:t xml:space="preserve"> entrada</w:t>
        </w:r>
      </w:ins>
      <w:ins w:id="47" w:author="Dogus - William" w:date="2016-06-21T13:53:00Z">
        <w:r>
          <w:t xml:space="preserve"> (gravação)</w:t>
        </w:r>
      </w:ins>
      <w:ins w:id="48" w:author="Dogus - William" w:date="2016-06-21T13:42:00Z">
        <w:r w:rsidR="0028560B">
          <w:t xml:space="preserve"> de informaç</w:t>
        </w:r>
      </w:ins>
      <w:ins w:id="49" w:author="Dogus - William" w:date="2016-06-21T13:53:00Z">
        <w:r>
          <w:t>ões das redes atacadistas ou</w:t>
        </w:r>
      </w:ins>
      <w:ins w:id="50" w:author="Dogus - William" w:date="2016-06-21T13:42:00Z">
        <w:r w:rsidR="0028560B">
          <w:t xml:space="preserve"> dos produtos</w:t>
        </w:r>
      </w:ins>
      <w:ins w:id="51" w:author="Dogus - William" w:date="2016-06-21T13:53:00Z">
        <w:r>
          <w:t>, atualizaç</w:t>
        </w:r>
      </w:ins>
      <w:ins w:id="52" w:author="Dogus - William" w:date="2016-06-21T13:54:00Z">
        <w:r>
          <w:t>ões em promoções e produtos</w:t>
        </w:r>
      </w:ins>
      <w:ins w:id="53" w:author="Dogus - William" w:date="2016-06-21T13:42:00Z">
        <w:r w:rsidR="0028560B">
          <w:t xml:space="preserve"> ser</w:t>
        </w:r>
      </w:ins>
      <w:ins w:id="54" w:author="Dogus - William" w:date="2016-06-21T13:54:00Z">
        <w:r>
          <w:t>ão</w:t>
        </w:r>
      </w:ins>
      <w:ins w:id="55" w:author="Dogus - William" w:date="2016-06-21T13:42:00Z">
        <w:r w:rsidR="0028560B">
          <w:t xml:space="preserve"> fei</w:t>
        </w:r>
      </w:ins>
      <w:ins w:id="56" w:author="Dogus - William" w:date="2016-06-21T13:54:00Z">
        <w:r>
          <w:t>tas</w:t>
        </w:r>
      </w:ins>
      <w:ins w:id="57" w:author="Dogus - William" w:date="2016-06-21T13:42:00Z">
        <w:r w:rsidR="0028560B">
          <w:t xml:space="preserve"> através do</w:t>
        </w:r>
      </w:ins>
      <w:ins w:id="58" w:author="Dogus - William" w:date="2016-06-21T13:43:00Z">
        <w:r w:rsidR="0028560B">
          <w:t>s</w:t>
        </w:r>
      </w:ins>
      <w:ins w:id="59" w:author="Dogus - William" w:date="2016-06-21T13:42:00Z">
        <w:r w:rsidR="0028560B">
          <w:t xml:space="preserve"> arquivo</w:t>
        </w:r>
      </w:ins>
      <w:ins w:id="60" w:author="Dogus - William" w:date="2016-06-21T13:43:00Z">
        <w:r w:rsidR="0028560B">
          <w:t>s</w:t>
        </w:r>
      </w:ins>
      <w:ins w:id="61" w:author="Dogus - William" w:date="2016-06-21T13:42:00Z">
        <w:r w:rsidR="0028560B">
          <w:t xml:space="preserve"> </w:t>
        </w:r>
        <w:proofErr w:type="spellStart"/>
        <w:r w:rsidR="0028560B">
          <w:t>XML</w:t>
        </w:r>
      </w:ins>
      <w:ins w:id="62" w:author="Dogus - William" w:date="2016-06-21T13:43:00Z">
        <w:r w:rsidR="0028560B">
          <w:t>s</w:t>
        </w:r>
      </w:ins>
      <w:proofErr w:type="spellEnd"/>
      <w:ins w:id="63" w:author="Dogus - William" w:date="2016-06-21T13:42:00Z">
        <w:r w:rsidR="0028560B">
          <w:t xml:space="preserve"> disponibilizado</w:t>
        </w:r>
      </w:ins>
      <w:ins w:id="64" w:author="Dogus - William" w:date="2016-06-21T13:43:00Z">
        <w:r w:rsidR="0028560B">
          <w:t>s</w:t>
        </w:r>
      </w:ins>
      <w:ins w:id="65" w:author="Dogus - William" w:date="2016-06-21T13:42:00Z">
        <w:r w:rsidR="0028560B">
          <w:t xml:space="preserve"> pela</w:t>
        </w:r>
      </w:ins>
      <w:ins w:id="66" w:author="Dogus - William" w:date="2016-06-21T13:43:00Z">
        <w:r w:rsidR="0028560B">
          <w:t>s</w:t>
        </w:r>
      </w:ins>
      <w:ins w:id="67" w:author="Dogus - William" w:date="2016-06-21T13:42:00Z">
        <w:r w:rsidR="0028560B">
          <w:t xml:space="preserve"> rede</w:t>
        </w:r>
      </w:ins>
      <w:ins w:id="68" w:author="Dogus - William" w:date="2016-06-21T13:43:00Z">
        <w:r w:rsidR="0028560B">
          <w:t>s</w:t>
        </w:r>
      </w:ins>
      <w:ins w:id="69" w:author="Dogus - William" w:date="2016-06-21T13:42:00Z">
        <w:r w:rsidR="0028560B">
          <w:t xml:space="preserve"> Atacadista</w:t>
        </w:r>
      </w:ins>
      <w:ins w:id="70" w:author="Dogus - William" w:date="2016-06-21T13:43:00Z">
        <w:r w:rsidR="0028560B">
          <w:t>s</w:t>
        </w:r>
      </w:ins>
      <w:ins w:id="71" w:author="Dogus - William" w:date="2016-06-21T13:42:00Z">
        <w:r w:rsidR="0028560B">
          <w:t xml:space="preserve">. </w:t>
        </w:r>
      </w:ins>
    </w:p>
    <w:p w14:paraId="72555295" w14:textId="77777777" w:rsidR="003B6A52" w:rsidRPr="0028560B" w:rsidRDefault="003B6A52" w:rsidP="00EB0F11">
      <w:pPr>
        <w:pStyle w:val="TextoNormal"/>
        <w:rPr>
          <w:u w:val="single"/>
          <w:rPrChange w:id="72" w:author="Dogus - William" w:date="2016-06-21T13:43:00Z">
            <w:rPr/>
          </w:rPrChange>
        </w:rPr>
      </w:pPr>
    </w:p>
    <w:p w14:paraId="248010E1" w14:textId="3ACD465C" w:rsidR="00A26E7A" w:rsidRDefault="00A26E7A" w:rsidP="00736E06">
      <w:pPr>
        <w:pStyle w:val="SubtituloCapitulo"/>
      </w:pPr>
      <w:bookmarkStart w:id="73" w:name="_Toc453788086"/>
      <w:commentRangeStart w:id="74"/>
      <w:r>
        <w:t>Metodologia</w:t>
      </w:r>
      <w:commentRangeEnd w:id="74"/>
      <w:r>
        <w:rPr>
          <w:rStyle w:val="Refdecomentrio"/>
          <w:rFonts w:ascii="Arial" w:hAnsi="Arial" w:cs="Arial"/>
          <w:b w:val="0"/>
        </w:rPr>
        <w:commentReference w:id="74"/>
      </w:r>
      <w:bookmarkEnd w:id="73"/>
    </w:p>
    <w:p w14:paraId="71510288" w14:textId="24867F99" w:rsidR="003B6A52" w:rsidRDefault="00DD27CC" w:rsidP="003B6A52">
      <w:pPr>
        <w:pStyle w:val="TextoNormal"/>
      </w:pPr>
      <w:r>
        <w:rPr>
          <w:rStyle w:val="Refdecomentrio"/>
        </w:rPr>
        <w:commentReference w:id="75"/>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76" w:name="_Toc453788087"/>
      <w:commentRangeStart w:id="77"/>
      <w:r>
        <w:t>Organização do Trabalho</w:t>
      </w:r>
      <w:commentRangeEnd w:id="77"/>
      <w:r>
        <w:rPr>
          <w:rStyle w:val="Refdecomentrio"/>
          <w:rFonts w:ascii="Arial" w:hAnsi="Arial" w:cs="Arial"/>
          <w:b w:val="0"/>
        </w:rPr>
        <w:commentReference w:id="77"/>
      </w:r>
      <w:bookmarkEnd w:id="76"/>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bookmarkStart w:id="78" w:name="_Toc453788088"/>
      <w:r>
        <w:br w:type="page"/>
      </w:r>
    </w:p>
    <w:p w14:paraId="3D567E5F" w14:textId="752BBE52" w:rsidR="001F1004" w:rsidRDefault="001F1004" w:rsidP="00C463EE">
      <w:pPr>
        <w:pStyle w:val="TituloCapitulo"/>
        <w:numPr>
          <w:ilvl w:val="0"/>
          <w:numId w:val="1"/>
        </w:numPr>
      </w:pPr>
      <w:commentRangeStart w:id="79"/>
      <w:r>
        <w:lastRenderedPageBreak/>
        <w:t>REVISÃO DA LITERATURA</w:t>
      </w:r>
      <w:commentRangeEnd w:id="79"/>
      <w:r>
        <w:rPr>
          <w:rStyle w:val="Refdecomentrio"/>
          <w:rFonts w:ascii="Arial" w:hAnsi="Arial" w:cs="Arial"/>
          <w:b w:val="0"/>
        </w:rPr>
        <w:commentReference w:id="79"/>
      </w:r>
      <w:bookmarkEnd w:id="78"/>
    </w:p>
    <w:p w14:paraId="51CB78D8" w14:textId="27A357D0" w:rsidR="009F6A3A" w:rsidRDefault="009F6A3A" w:rsidP="009F6A3A">
      <w:pPr>
        <w:pStyle w:val="SubtituloCapitulo"/>
      </w:pPr>
      <w:bookmarkStart w:id="80" w:name="_Toc453788089"/>
      <w:r>
        <w:t>API</w:t>
      </w:r>
      <w:bookmarkStart w:id="81" w:name="_GoBack"/>
      <w:bookmarkEnd w:id="80"/>
      <w:bookmarkEnd w:id="81"/>
    </w:p>
    <w:p w14:paraId="124C4558" w14:textId="77777777" w:rsidR="009F6A3A" w:rsidRDefault="009F6A3A" w:rsidP="009F6A3A">
      <w:pPr>
        <w:pStyle w:val="TextoNormal"/>
      </w:pPr>
      <w:r>
        <w:t>Uma API se comunica com diversos códigos para interligar diversas funções dentro de uma aplicação, um exemplo disso seria API dos sistemas operacionais que possuem muitos métodos se comunicando com vários processos do sistema operacional.</w:t>
      </w:r>
    </w:p>
    <w:p w14:paraId="130CEE74" w14:textId="58B6450E" w:rsidR="009F6A3A" w:rsidRDefault="009F6A3A" w:rsidP="009F6A3A">
      <w:pPr>
        <w:pStyle w:val="TextoNormal"/>
      </w:pPr>
      <w:r>
        <w: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t>
      </w:r>
    </w:p>
    <w:p w14:paraId="7224956E" w14:textId="4221E3FB" w:rsidR="009F6A3A" w:rsidRDefault="009F6A3A" w:rsidP="009F6A3A">
      <w:pPr>
        <w:pStyle w:val="TextoNormal"/>
      </w:pPr>
      <w:r>
        <w:t xml:space="preserve">Atualmente na WEB é possível encontrar diversas </w:t>
      </w:r>
      <w:proofErr w:type="spellStart"/>
      <w:r>
        <w:t>APIs</w:t>
      </w:r>
      <w:proofErr w:type="spellEnd"/>
      <w:r>
        <w:t xml:space="preserve"> fornecendo serviços, um exemplo é a API do Google </w:t>
      </w:r>
      <w:proofErr w:type="spellStart"/>
      <w:r>
        <w:t>Maps</w:t>
      </w:r>
      <w:proofErr w:type="spellEnd"/>
      <w:r>
        <w:t xml:space="preserve"> que disponibiliza </w:t>
      </w:r>
      <w:proofErr w:type="spellStart"/>
      <w:r>
        <w:t>geolocalização</w:t>
      </w:r>
      <w:proofErr w:type="spellEnd"/>
      <w:r>
        <w:t xml:space="preserve">. Com essa API é possível enviar coordenadas de localização e receber </w:t>
      </w:r>
      <w:r w:rsidR="006D53ED">
        <w:t>um mapa</w:t>
      </w:r>
      <w:r>
        <w:t xml:space="preserve"> destacando as coordenadas que foram enviadas, existem outros recursos disponibilizados pela API do Google </w:t>
      </w:r>
      <w:proofErr w:type="spellStart"/>
      <w:r>
        <w:t>Maps</w:t>
      </w:r>
      <w:proofErr w:type="spellEnd"/>
      <w:r>
        <w:t>.</w:t>
      </w:r>
    </w:p>
    <w:p w14:paraId="77911E30" w14:textId="5E9F5E57" w:rsidR="009F6A3A" w:rsidRDefault="009F6A3A" w:rsidP="009F6A3A">
      <w:pPr>
        <w:pStyle w:val="TextoNormal"/>
      </w:pPr>
      <w:r>
        <w: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t>
      </w:r>
    </w:p>
    <w:p w14:paraId="723CB924" w14:textId="77777777" w:rsidR="00CD5B56" w:rsidRDefault="001F1004" w:rsidP="006C1596">
      <w:pPr>
        <w:keepNext/>
      </w:pPr>
      <w:r>
        <w:br w:type="page"/>
      </w:r>
    </w:p>
    <w:p w14:paraId="07810D71" w14:textId="19F01C4E" w:rsidR="00CD5B56" w:rsidRDefault="00CD5B56" w:rsidP="00CD5B56">
      <w:pPr>
        <w:pStyle w:val="Legenda"/>
        <w:keepNext/>
      </w:pPr>
      <w:r>
        <w:lastRenderedPageBreak/>
        <w:t xml:space="preserve">Figura </w:t>
      </w:r>
      <w:fldSimple w:instr=" SEQ Figura \* ARABIC ">
        <w:r w:rsidR="006D53ED">
          <w:rPr>
            <w:noProof/>
          </w:rPr>
          <w:t>1</w:t>
        </w:r>
      </w:fldSimple>
      <w:r>
        <w:t xml:space="preserve">: Interoperabilidade da API </w:t>
      </w:r>
      <w:fldSimple w:instr=" SEQ Interoperabilidade_da_API \* ARABIC ">
        <w:r w:rsidR="006D53ED">
          <w:rPr>
            <w:noProof/>
          </w:rPr>
          <w:t>1</w:t>
        </w:r>
      </w:fldSimple>
    </w:p>
    <w:p w14:paraId="1405D9F3" w14:textId="42DEA3BF" w:rsidR="006C1596" w:rsidRDefault="009F6A3A" w:rsidP="006C1596">
      <w:pPr>
        <w:keepNext/>
      </w:pPr>
      <w:r>
        <w:rPr>
          <w:noProof/>
        </w:rPr>
        <w:drawing>
          <wp:inline distT="114300" distB="114300" distL="114300" distR="114300" wp14:anchorId="009793BE" wp14:editId="50F376D4">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3"/>
                    <a:srcRect/>
                    <a:stretch>
                      <a:fillRect/>
                    </a:stretch>
                  </pic:blipFill>
                  <pic:spPr>
                    <a:xfrm>
                      <a:off x="0" y="0"/>
                      <a:ext cx="5572125" cy="1878013"/>
                    </a:xfrm>
                    <a:prstGeom prst="rect">
                      <a:avLst/>
                    </a:prstGeom>
                    <a:ln>
                      <a:solidFill>
                        <a:schemeClr val="tx1"/>
                      </a:solidFill>
                    </a:ln>
                  </pic:spPr>
                </pic:pic>
              </a:graphicData>
            </a:graphic>
          </wp:inline>
        </w:drawing>
      </w:r>
    </w:p>
    <w:p w14:paraId="71372E33" w14:textId="0A28576F" w:rsidR="001F1004" w:rsidRDefault="00CD5B56" w:rsidP="00CD5B56">
      <w:pPr>
        <w:pStyle w:val="Legenda"/>
      </w:pPr>
      <w:r>
        <w:t>Fonte: FULANO (20XX)</w:t>
      </w:r>
    </w:p>
    <w:p w14:paraId="2E29C5EA" w14:textId="77777777" w:rsidR="00A521ED" w:rsidRDefault="00A521ED"/>
    <w:p w14:paraId="1820A789" w14:textId="77777777" w:rsidR="00A521ED" w:rsidRPr="00A521ED" w:rsidRDefault="00A521ED" w:rsidP="00A521ED">
      <w:pPr>
        <w:pStyle w:val="SubtituloCapitulo"/>
      </w:pPr>
      <w:bookmarkStart w:id="82" w:name="_Toc453788090"/>
      <w:r w:rsidRPr="00A521ED">
        <w:t>Modelo de Entidade Relacional (MER):</w:t>
      </w:r>
      <w:bookmarkEnd w:id="82"/>
    </w:p>
    <w:p w14:paraId="37C7FEAC" w14:textId="77777777" w:rsidR="00A521ED" w:rsidRPr="00A521ED" w:rsidRDefault="00A521ED" w:rsidP="00A521ED">
      <w:pPr>
        <w:rPr>
          <w:rFonts w:ascii="Times New Roman" w:hAnsi="Times New Roman" w:cs="Times New Roman"/>
          <w:b/>
        </w:rPr>
      </w:pPr>
    </w:p>
    <w:p w14:paraId="0E81E667" w14:textId="2CF4BD80" w:rsidR="00A521ED" w:rsidRPr="00A521ED" w:rsidRDefault="00A521ED" w:rsidP="00A521ED">
      <w:pPr>
        <w:pStyle w:val="TextoNormal"/>
      </w:pPr>
      <w:r w:rsidRPr="00A521ED">
        <w:t xml:space="preserve">Este modelo representa a estrutura que o banco de dados deverá possuir de uma forma mais abstrata. Ele é utilizado para descrever objetos relacionados em um nicho de negócios e suas </w:t>
      </w:r>
      <w:r w:rsidR="00824F00" w:rsidRPr="00A521ED">
        <w:t>características</w:t>
      </w:r>
      <w:r w:rsidRPr="00A521ED">
        <w:t xml:space="preserve">. </w:t>
      </w:r>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83" w:name="_Toc453788091"/>
      <w:r w:rsidRPr="00A521ED">
        <w:t>Entidades</w:t>
      </w:r>
      <w:bookmarkEnd w:id="83"/>
    </w:p>
    <w:p w14:paraId="7E8D94D3" w14:textId="2AA010D4" w:rsidR="00A521ED" w:rsidRPr="00A521ED" w:rsidRDefault="00A521ED" w:rsidP="00A521ED">
      <w:pPr>
        <w:pStyle w:val="TextoNormal"/>
      </w:pPr>
      <w:r w:rsidRPr="00A521ED">
        <w:t xml:space="preserve">Os objetos, também chamados de entidades são as partes envolvidas de um domínio e podem ser físicos ou lógicos. Sendo as físicas </w:t>
      </w:r>
      <w:r w:rsidR="00824F00" w:rsidRPr="00A521ED">
        <w:t>tangíveis</w:t>
      </w:r>
      <w:r w:rsidRPr="00A521ED">
        <w:t xml:space="preserve"> e as </w:t>
      </w:r>
      <w:proofErr w:type="gramStart"/>
      <w:r w:rsidRPr="00A521ED">
        <w:t>lógicas aqueles</w:t>
      </w:r>
      <w:proofErr w:type="gramEnd"/>
      <w:r w:rsidRPr="00A521ED">
        <w:t xml:space="preserve"> que </w:t>
      </w:r>
      <w:r w:rsidR="00824F00" w:rsidRPr="00A521ED">
        <w:t>existem</w:t>
      </w:r>
      <w:r w:rsidRPr="00A521ED">
        <w:t xml:space="preserve"> da interação com as unidades físicas, mas não são objetos físicos.</w:t>
      </w:r>
    </w:p>
    <w:p w14:paraId="189366C1" w14:textId="77777777" w:rsidR="00A521ED" w:rsidRPr="00A521ED" w:rsidRDefault="00A521ED" w:rsidP="00A521ED">
      <w:pPr>
        <w:rPr>
          <w:rFonts w:ascii="Times New Roman" w:hAnsi="Times New Roman" w:cs="Times New Roman"/>
          <w:b/>
        </w:rPr>
      </w:pPr>
    </w:p>
    <w:p w14:paraId="603E3C02" w14:textId="025DB1D6" w:rsidR="00A521ED" w:rsidRPr="00A521ED" w:rsidRDefault="00A521ED" w:rsidP="00A521ED">
      <w:pPr>
        <w:pStyle w:val="TextoNormal"/>
      </w:pPr>
      <w:r w:rsidRPr="00A521ED">
        <w:t xml:space="preserve">As entidades podem ser classificadas de acordo com o motivo </w:t>
      </w:r>
      <w:r>
        <w:t xml:space="preserve">de sua existência: </w:t>
      </w:r>
    </w:p>
    <w:p w14:paraId="4E90F650" w14:textId="49612D29" w:rsidR="00A521ED" w:rsidRPr="00A521ED" w:rsidRDefault="00A521ED" w:rsidP="00C463EE">
      <w:pPr>
        <w:pStyle w:val="TextoNormal"/>
        <w:numPr>
          <w:ilvl w:val="0"/>
          <w:numId w:val="2"/>
        </w:numPr>
      </w:pPr>
      <w:r w:rsidRPr="00A521ED">
        <w:t>Entidades fortes: Sua existência não depende de outras entidades;</w:t>
      </w:r>
    </w:p>
    <w:p w14:paraId="2A462FE2" w14:textId="2BC012C7" w:rsidR="00A521ED" w:rsidRPr="00A521ED" w:rsidRDefault="00A521ED" w:rsidP="00C463EE">
      <w:pPr>
        <w:pStyle w:val="TextoNormal"/>
        <w:numPr>
          <w:ilvl w:val="0"/>
          <w:numId w:val="2"/>
        </w:numPr>
      </w:pPr>
      <w:r w:rsidRPr="00A521ED">
        <w:t>Entidades fracas: dependem de outras entidades para existirem;</w:t>
      </w:r>
    </w:p>
    <w:p w14:paraId="61A7BC41" w14:textId="36E50702" w:rsidR="00A521ED" w:rsidRPr="00A521ED" w:rsidRDefault="00A521ED" w:rsidP="00C463EE">
      <w:pPr>
        <w:pStyle w:val="TextoNormal"/>
        <w:numPr>
          <w:ilvl w:val="0"/>
          <w:numId w:val="2"/>
        </w:numPr>
      </w:pPr>
      <w:r w:rsidRPr="00A521ED">
        <w:t>Entidades associativas: esse existe quando há o tipo de relacionamento muitos para muitos</w:t>
      </w:r>
    </w:p>
    <w:p w14:paraId="7AEDEA91" w14:textId="77777777" w:rsidR="00A521ED" w:rsidRPr="00A521ED" w:rsidRDefault="00A521ED" w:rsidP="00A521ED">
      <w:pPr>
        <w:rPr>
          <w:rFonts w:ascii="Times New Roman" w:hAnsi="Times New Roman" w:cs="Times New Roman"/>
          <w:b/>
        </w:rPr>
      </w:pPr>
    </w:p>
    <w:p w14:paraId="144CBE88" w14:textId="77777777" w:rsidR="00A521ED" w:rsidRPr="00A521ED" w:rsidRDefault="00A521ED" w:rsidP="00A521ED">
      <w:pPr>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84" w:name="_Toc453788092"/>
      <w:r w:rsidRPr="00A521ED">
        <w:t>Relacionamentos</w:t>
      </w:r>
      <w:bookmarkEnd w:id="84"/>
    </w:p>
    <w:p w14:paraId="1F850259" w14:textId="48AEE303" w:rsidR="00A521ED" w:rsidRPr="00A521ED" w:rsidRDefault="00A521ED" w:rsidP="00A521ED">
      <w:pPr>
        <w:pStyle w:val="TextoNormal"/>
      </w:pPr>
      <w:r w:rsidRPr="00A521ED">
        <w:t xml:space="preserve">Após identificar as entidades, devemos descrever o relacionamento entre elas e podem </w:t>
      </w:r>
      <w:r>
        <w:t>ser classi</w:t>
      </w:r>
      <w:r w:rsidR="00CD5B56">
        <w:t>fi</w:t>
      </w:r>
      <w:r>
        <w:t>cados de três formas:</w:t>
      </w:r>
    </w:p>
    <w:p w14:paraId="4CB7DBB6" w14:textId="3C288032" w:rsidR="00A521ED" w:rsidRPr="00A521ED" w:rsidRDefault="00A521ED" w:rsidP="00C463EE">
      <w:pPr>
        <w:pStyle w:val="TextoNormal"/>
        <w:numPr>
          <w:ilvl w:val="0"/>
          <w:numId w:val="3"/>
        </w:numPr>
      </w:pPr>
      <w:r w:rsidRPr="00A521ED">
        <w:t xml:space="preserve">Um para Um: Cada entidade </w:t>
      </w:r>
      <w:proofErr w:type="spellStart"/>
      <w:r w:rsidRPr="00A521ED">
        <w:t>referencia</w:t>
      </w:r>
      <w:proofErr w:type="spellEnd"/>
      <w:r w:rsidRPr="00A521ED">
        <w:t xml:space="preserve"> apenas uma entidade da outra;</w:t>
      </w:r>
    </w:p>
    <w:p w14:paraId="4474A49E" w14:textId="449C956B" w:rsidR="00A521ED" w:rsidRPr="00A521ED" w:rsidRDefault="00A521ED" w:rsidP="00C463EE">
      <w:pPr>
        <w:pStyle w:val="TextoNormal"/>
        <w:numPr>
          <w:ilvl w:val="0"/>
          <w:numId w:val="3"/>
        </w:numPr>
      </w:pPr>
      <w:r w:rsidRPr="00A521ED">
        <w:t xml:space="preserve">Um para muitos: </w:t>
      </w:r>
      <w:r w:rsidR="00824F00" w:rsidRPr="00A521ED">
        <w:t>uma entidade</w:t>
      </w:r>
      <w:r w:rsidR="00824F00">
        <w:t xml:space="preserve"> pode referenciar muitas outras</w:t>
      </w:r>
      <w:r w:rsidRPr="00A521ED">
        <w:t>;</w:t>
      </w:r>
    </w:p>
    <w:p w14:paraId="49DC1086" w14:textId="4CD5A757" w:rsidR="00A521ED" w:rsidRPr="00A521ED" w:rsidRDefault="00A521ED" w:rsidP="00C463EE">
      <w:pPr>
        <w:pStyle w:val="TextoNormal"/>
        <w:numPr>
          <w:ilvl w:val="0"/>
          <w:numId w:val="3"/>
        </w:numPr>
      </w:pPr>
      <w:r w:rsidRPr="00A521ED">
        <w:t xml:space="preserve">Muitos para muitos: cada uma das entidades pode referencias muitas entidades da outra; </w:t>
      </w:r>
    </w:p>
    <w:p w14:paraId="1A72B754" w14:textId="77777777" w:rsidR="00A521ED" w:rsidRPr="00A521ED" w:rsidRDefault="00A521ED" w:rsidP="00A521ED">
      <w:pPr>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85" w:name="_Toc453788093"/>
      <w:r w:rsidRPr="00A521ED">
        <w:t>Atributo</w:t>
      </w:r>
      <w:bookmarkEnd w:id="85"/>
    </w:p>
    <w:p w14:paraId="717898DB" w14:textId="2E1CAB50" w:rsidR="00A521ED" w:rsidRPr="00A521ED" w:rsidRDefault="00A521ED" w:rsidP="00A521ED">
      <w:pPr>
        <w:pStyle w:val="TextoNormal"/>
      </w:pPr>
      <w:r w:rsidRPr="00A521ED">
        <w:t>Os atributos são as características das entidades dentro do domínio. Elas são identificadas durante o proc</w:t>
      </w:r>
      <w:r>
        <w:t xml:space="preserve">esso de análise de requisitos. </w:t>
      </w:r>
    </w:p>
    <w:p w14:paraId="3A8CEB1E" w14:textId="77777777" w:rsidR="00A521ED" w:rsidRPr="00A521ED" w:rsidRDefault="00A521ED" w:rsidP="00A521ED">
      <w:pPr>
        <w:pStyle w:val="TextoNormal"/>
      </w:pPr>
      <w:r w:rsidRPr="00A521ED">
        <w:t xml:space="preserve">Os atributos podem ser classificados quanto a sua função como: </w:t>
      </w:r>
    </w:p>
    <w:p w14:paraId="4B24A48E" w14:textId="00CFA019" w:rsidR="00A521ED" w:rsidRPr="00A521ED" w:rsidRDefault="00A521ED" w:rsidP="00A521ED">
      <w:pPr>
        <w:pStyle w:val="TextoNormal"/>
        <w:ind w:firstLine="0"/>
      </w:pPr>
      <w:r w:rsidRPr="00A521ED">
        <w:t>Descritivos: características próprias da entidade;</w:t>
      </w:r>
    </w:p>
    <w:p w14:paraId="57C9C070" w14:textId="66EE89A0" w:rsidR="00A521ED" w:rsidRPr="00A521ED" w:rsidRDefault="00A521ED" w:rsidP="00C463EE">
      <w:pPr>
        <w:pStyle w:val="TextoNormal"/>
        <w:numPr>
          <w:ilvl w:val="0"/>
          <w:numId w:val="4"/>
        </w:numPr>
      </w:pPr>
      <w:r w:rsidRPr="00A521ED">
        <w:t>Nominativos: Definem e identificam a entidade;</w:t>
      </w:r>
    </w:p>
    <w:p w14:paraId="7DE74661" w14:textId="0B5F8634" w:rsidR="00A521ED" w:rsidRPr="00A521ED" w:rsidRDefault="00A521ED" w:rsidP="00C463EE">
      <w:pPr>
        <w:pStyle w:val="TextoNormal"/>
        <w:numPr>
          <w:ilvl w:val="0"/>
          <w:numId w:val="4"/>
        </w:numPr>
      </w:pPr>
      <w:r w:rsidRPr="00A521ED">
        <w:t>Referenciais: é a ligação de uma entidade com outra no que se refere a relacionamento;</w:t>
      </w:r>
    </w:p>
    <w:p w14:paraId="2C83FC8A" w14:textId="77777777" w:rsidR="00A521ED" w:rsidRPr="00A521ED" w:rsidRDefault="00A521ED" w:rsidP="00A521ED">
      <w:pPr>
        <w:pStyle w:val="TextoNormal"/>
      </w:pPr>
      <w:r w:rsidRPr="00A521ED">
        <w:t>E classificados quanto a sua estrutura como:</w:t>
      </w:r>
    </w:p>
    <w:p w14:paraId="5E7BF300" w14:textId="7A235EBB" w:rsidR="00A521ED" w:rsidRPr="00A521ED" w:rsidRDefault="00A521ED" w:rsidP="00C463EE">
      <w:pPr>
        <w:pStyle w:val="TextoNormal"/>
        <w:numPr>
          <w:ilvl w:val="0"/>
          <w:numId w:val="5"/>
        </w:numPr>
      </w:pPr>
      <w:r w:rsidRPr="00A521ED">
        <w:t>Simples: entidade definida através de um atributo;</w:t>
      </w:r>
    </w:p>
    <w:p w14:paraId="54264208" w14:textId="04B82C6A" w:rsidR="00A521ED" w:rsidRPr="00A521ED" w:rsidRDefault="00A521ED" w:rsidP="00C463EE">
      <w:pPr>
        <w:pStyle w:val="TextoNormal"/>
        <w:numPr>
          <w:ilvl w:val="0"/>
          <w:numId w:val="5"/>
        </w:numPr>
      </w:pPr>
      <w:r w:rsidRPr="00A521ED">
        <w:t xml:space="preserve">Composto: vários atributos necessários para definir uma entidade; </w:t>
      </w:r>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86" w:name="_Toc453788094"/>
      <w:r w:rsidRPr="00A521ED">
        <w:lastRenderedPageBreak/>
        <w:t xml:space="preserve">BPM (Business </w:t>
      </w:r>
      <w:proofErr w:type="spellStart"/>
      <w:r w:rsidRPr="00A521ED">
        <w:t>Process</w:t>
      </w:r>
      <w:proofErr w:type="spellEnd"/>
      <w:r w:rsidRPr="00A521ED">
        <w:t xml:space="preserve"> </w:t>
      </w:r>
      <w:proofErr w:type="spellStart"/>
      <w:r w:rsidRPr="00A521ED">
        <w:t>Model</w:t>
      </w:r>
      <w:proofErr w:type="spellEnd"/>
      <w:r w:rsidRPr="00A521ED">
        <w:t>)</w:t>
      </w:r>
      <w:bookmarkEnd w:id="86"/>
    </w:p>
    <w:p w14:paraId="1ED7A1A1" w14:textId="264828FC" w:rsidR="00A521ED" w:rsidRPr="00A521ED" w:rsidRDefault="00A521ED" w:rsidP="00A521ED">
      <w:pPr>
        <w:pStyle w:val="TextoNormal"/>
      </w:pPr>
      <w:r w:rsidRPr="00A521ED">
        <w:t>O BPM fornece a capacidade de compreensão do fluxo de processos e regras de negócios usando componentes gráficos, essa ferramenta possibilita entendimento do processo como um todo e quais são seus participantes.</w:t>
      </w:r>
    </w:p>
    <w:p w14:paraId="51604FB1" w14:textId="3864016F" w:rsidR="00A521ED" w:rsidRPr="00A521ED" w:rsidRDefault="00A521ED" w:rsidP="00A521ED">
      <w:pPr>
        <w:pStyle w:val="TextoNormal"/>
      </w:pPr>
      <w:r>
        <w:t xml:space="preserve">Além </w:t>
      </w:r>
      <w:r w:rsidRPr="00A521ED">
        <w:t xml:space="preserve">disso, os componentes gráficos irão facilitar o entendimento das colaborações de desempenho e transações de negócios entre as organizações. </w:t>
      </w:r>
    </w:p>
    <w:p w14:paraId="53618BDB" w14:textId="77777777" w:rsidR="00A521ED" w:rsidRPr="00A521ED" w:rsidRDefault="00A521ED" w:rsidP="00A521ED">
      <w:pPr>
        <w:rPr>
          <w:rFonts w:ascii="Times New Roman" w:hAnsi="Times New Roman" w:cs="Times New Roman"/>
          <w:b/>
        </w:rPr>
      </w:pPr>
    </w:p>
    <w:p w14:paraId="76DE0799" w14:textId="5028AF5C" w:rsidR="00A521ED" w:rsidRPr="00A521ED" w:rsidRDefault="00A521ED" w:rsidP="00A521ED">
      <w:pPr>
        <w:pStyle w:val="SubtituloCapitulo"/>
      </w:pPr>
      <w:bookmarkStart w:id="87" w:name="_Toc453788095"/>
      <w:r w:rsidRPr="00A521ED">
        <w:t>Protocolo HTTP (</w:t>
      </w:r>
      <w:proofErr w:type="spellStart"/>
      <w:r w:rsidRPr="00A521ED">
        <w:t>Hyper</w:t>
      </w:r>
      <w:proofErr w:type="spellEnd"/>
      <w:r w:rsidRPr="00A521ED">
        <w:t xml:space="preserve"> </w:t>
      </w:r>
      <w:proofErr w:type="spellStart"/>
      <w:r w:rsidRPr="00A521ED">
        <w:t>Transfer</w:t>
      </w:r>
      <w:proofErr w:type="spellEnd"/>
      <w:r w:rsidRPr="00A521ED">
        <w:t xml:space="preserve"> </w:t>
      </w:r>
      <w:proofErr w:type="spellStart"/>
      <w:r w:rsidRPr="00A521ED">
        <w:t>Protocol</w:t>
      </w:r>
      <w:proofErr w:type="spellEnd"/>
      <w:r w:rsidRPr="00A521ED">
        <w:t>)</w:t>
      </w:r>
      <w:bookmarkEnd w:id="87"/>
    </w:p>
    <w:p w14:paraId="3ED671AB" w14:textId="3058E796" w:rsidR="00A521ED" w:rsidRPr="00A521ED" w:rsidRDefault="00A521ED" w:rsidP="00A521ED">
      <w:pPr>
        <w:pStyle w:val="TextoNormal"/>
      </w:pPr>
      <w:r w:rsidRPr="00A521ED">
        <w:t xml:space="preserve">O Hypertext </w:t>
      </w:r>
      <w:proofErr w:type="spellStart"/>
      <w:r w:rsidRPr="00A521ED">
        <w:t>Transfer</w:t>
      </w:r>
      <w:proofErr w:type="spellEnd"/>
      <w:r w:rsidRPr="00A521ED">
        <w:t xml:space="preserve"> </w:t>
      </w:r>
      <w:proofErr w:type="spellStart"/>
      <w:r w:rsidRPr="00A521ED">
        <w:t>Protocol</w:t>
      </w:r>
      <w:proofErr w:type="spellEnd"/>
      <w:r w:rsidRPr="00A521ED">
        <w:t xml:space="preserve"> (HTTP) é um protocolo em nível de aplicação, para colaboração de sistemas distribuídos, hipermídia. É genérico, não guarda estado (</w:t>
      </w:r>
      <w:proofErr w:type="spellStart"/>
      <w:r w:rsidRPr="00A521ED">
        <w:t>stateless</w:t>
      </w:r>
      <w:proofErr w:type="spellEnd"/>
      <w:r w:rsidRPr="00A521ED">
        <w:t>),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626A39EA"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88" w:name="_Toc453788096"/>
      <w:r w:rsidRPr="00A521ED">
        <w:t>Arquitetura REST</w:t>
      </w:r>
      <w:bookmarkEnd w:id="88"/>
    </w:p>
    <w:p w14:paraId="17F5DDBE" w14:textId="6CBCA149" w:rsidR="00A521ED" w:rsidRPr="00A521ED" w:rsidRDefault="00A521ED" w:rsidP="00A521ED">
      <w:pPr>
        <w:pStyle w:val="TextoNormal"/>
      </w:pPr>
      <w:proofErr w:type="spellStart"/>
      <w:r w:rsidRPr="00A521ED">
        <w:t>Representational</w:t>
      </w:r>
      <w:proofErr w:type="spellEnd"/>
      <w:r w:rsidRPr="00A521ED">
        <w:t xml:space="preserve"> </w:t>
      </w:r>
      <w:proofErr w:type="spellStart"/>
      <w:r w:rsidRPr="00A521ED">
        <w:t>State</w:t>
      </w:r>
      <w:proofErr w:type="spellEnd"/>
      <w:r w:rsidRPr="00A521ED">
        <w:t xml:space="preserve"> </w:t>
      </w:r>
      <w:proofErr w:type="spellStart"/>
      <w:r w:rsidRPr="00A521ED">
        <w:t>Transfer</w:t>
      </w:r>
      <w:proofErr w:type="spellEnd"/>
      <w:r w:rsidRPr="00A521ED">
        <w:t xml:space="preserve">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w:t>
      </w:r>
      <w:proofErr w:type="gramStart"/>
      <w:r w:rsidRPr="00A521ED">
        <w:t>Ele  consiste</w:t>
      </w:r>
      <w:proofErr w:type="gramEnd"/>
      <w:r w:rsidRPr="00A521ED">
        <w:t xml:space="preserve"> em um conjunto de ideias sobre como os dados podem ser transferidos de modo elegante e tira grande vantagem dos recursos (verbos) disponíveis no protocolo HTTP.           </w:t>
      </w:r>
    </w:p>
    <w:p w14:paraId="50A1D533" w14:textId="65850AA2" w:rsidR="00A521ED" w:rsidRPr="00A521ED" w:rsidRDefault="00A521ED" w:rsidP="00A521ED">
      <w:pPr>
        <w:pStyle w:val="TextoNormal"/>
      </w:pPr>
      <w:r w:rsidRPr="00A521ED">
        <w:lastRenderedPageBreak/>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89" w:name="_Toc453788097"/>
      <w:proofErr w:type="spellStart"/>
      <w:r w:rsidRPr="00A521ED">
        <w:t>RESTful</w:t>
      </w:r>
      <w:bookmarkEnd w:id="89"/>
      <w:proofErr w:type="spellEnd"/>
    </w:p>
    <w:p w14:paraId="6E60C5A7" w14:textId="5D38E8D8" w:rsidR="00A521ED" w:rsidRPr="00A521ED" w:rsidRDefault="00A521ED" w:rsidP="00A521ED">
      <w:pPr>
        <w:pStyle w:val="TextoNormal"/>
      </w:pPr>
      <w:r w:rsidRPr="00A521ED">
        <w:t xml:space="preserve">O termo </w:t>
      </w:r>
      <w:proofErr w:type="spellStart"/>
      <w:r w:rsidRPr="00A521ED">
        <w:t>RESTful</w:t>
      </w:r>
      <w:proofErr w:type="spellEnd"/>
      <w:r w:rsidRPr="00A521ED">
        <w:t xml:space="preserve"> se refere a implementação de um serviço WEB que utilize o estilo arquitetural REST, ou seja, é a capacidade do serviço em disponibilizar seus recursos seguindo as diretrizes da arquitetura REST.</w:t>
      </w:r>
    </w:p>
    <w:p w14:paraId="139A630C" w14:textId="334688E2" w:rsidR="00A521ED" w:rsidRDefault="00A521ED" w:rsidP="00A521ED">
      <w:pPr>
        <w:pStyle w:val="TextoNormal"/>
      </w:pPr>
      <w:r w:rsidRPr="00A521ED">
        <w:t xml:space="preserve">Para desenvolver uma API </w:t>
      </w:r>
      <w:proofErr w:type="spellStart"/>
      <w:r w:rsidRPr="00A521ED">
        <w:t>RESTful</w:t>
      </w:r>
      <w:proofErr w:type="spellEnd"/>
      <w:r w:rsidRPr="00A521ED">
        <w:t xml:space="preserve"> seguindo todas as restrições da arquitetura REST existe um modelo conhecido como “Richardson </w:t>
      </w:r>
      <w:proofErr w:type="spellStart"/>
      <w:r w:rsidRPr="00A521ED">
        <w:t>Maturity</w:t>
      </w:r>
      <w:proofErr w:type="spellEnd"/>
      <w:r w:rsidRPr="00A521ED">
        <w:t xml:space="preserve"> </w:t>
      </w:r>
      <w:proofErr w:type="spellStart"/>
      <w:r w:rsidRPr="00A521ED">
        <w:t>Model</w:t>
      </w:r>
      <w:proofErr w:type="spellEnd"/>
      <w:r w:rsidRPr="00A521ED">
        <w:t xml:space="preserve">”. Ele descreve quatro níveis (0-3) contendo especificações a serem seguidas, quanto mais a API </w:t>
      </w:r>
      <w:proofErr w:type="spellStart"/>
      <w:r w:rsidRPr="00A521ED">
        <w:t>RESTful</w:t>
      </w:r>
      <w:proofErr w:type="spellEnd"/>
      <w:r w:rsidRPr="00A521ED">
        <w:t xml:space="preserve"> for aderente aos níveis, maior será sua compatibilidade com a arquitetura REST chegando ao termo “</w:t>
      </w:r>
      <w:proofErr w:type="spellStart"/>
      <w:r w:rsidRPr="00A521ED">
        <w:t>Glory</w:t>
      </w:r>
      <w:proofErr w:type="spellEnd"/>
      <w:r w:rsidRPr="00A521ED">
        <w:t xml:space="preserve"> </w:t>
      </w:r>
      <w:proofErr w:type="spellStart"/>
      <w:r w:rsidRPr="00A521ED">
        <w:t>of</w:t>
      </w:r>
      <w:proofErr w:type="spellEnd"/>
      <w:r w:rsidRPr="00A521ED">
        <w:t xml:space="preserve"> REST” onde a API é reconhecida como bem estruturada e desenhada.</w:t>
      </w:r>
    </w:p>
    <w:p w14:paraId="49EAA73A" w14:textId="77777777" w:rsidR="006C1596" w:rsidRDefault="00A521ED" w:rsidP="006C1596">
      <w:pPr>
        <w:pStyle w:val="TextoNormal"/>
        <w:keepNext/>
      </w:pPr>
      <w:r>
        <w:rPr>
          <w:noProof/>
        </w:rPr>
        <w:drawing>
          <wp:inline distT="114300" distB="114300" distL="114300" distR="114300" wp14:anchorId="78956DFB" wp14:editId="17A927C7">
            <wp:extent cx="5614988" cy="3318389"/>
            <wp:effectExtent l="0" t="0" r="0" b="0"/>
            <wp:docPr id="7" name="image21.png" descr="overview.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4"/>
                    <a:srcRect/>
                    <a:stretch>
                      <a:fillRect/>
                    </a:stretch>
                  </pic:blipFill>
                  <pic:spPr>
                    <a:xfrm>
                      <a:off x="0" y="0"/>
                      <a:ext cx="5614988" cy="3318389"/>
                    </a:xfrm>
                    <a:prstGeom prst="rect">
                      <a:avLst/>
                    </a:prstGeom>
                    <a:ln/>
                  </pic:spPr>
                </pic:pic>
              </a:graphicData>
            </a:graphic>
          </wp:inline>
        </w:drawing>
      </w:r>
    </w:p>
    <w:p w14:paraId="33FE1261" w14:textId="313F978C" w:rsidR="00A521ED" w:rsidRDefault="006C1596" w:rsidP="006C1596">
      <w:pPr>
        <w:pStyle w:val="Legenda"/>
        <w:jc w:val="center"/>
      </w:pPr>
      <w:bookmarkStart w:id="90" w:name="_Toc453786193"/>
      <w:r>
        <w:t xml:space="preserve">Figura </w:t>
      </w:r>
      <w:fldSimple w:instr=" SEQ Figura \* ARABIC ">
        <w:r w:rsidR="00CD5B56">
          <w:rPr>
            <w:noProof/>
          </w:rPr>
          <w:t>3</w:t>
        </w:r>
      </w:fldSimple>
      <w:r>
        <w:t xml:space="preserve"> - Gráfico para </w:t>
      </w:r>
      <w:proofErr w:type="spellStart"/>
      <w:r>
        <w:t>Glory</w:t>
      </w:r>
      <w:proofErr w:type="spellEnd"/>
      <w:r>
        <w:t xml:space="preserve"> </w:t>
      </w:r>
      <w:proofErr w:type="spellStart"/>
      <w:r>
        <w:t>of</w:t>
      </w:r>
      <w:proofErr w:type="spellEnd"/>
      <w:r>
        <w:t xml:space="preserve"> REST</w:t>
      </w:r>
      <w:bookmarkEnd w:id="90"/>
    </w:p>
    <w:p w14:paraId="770320B1" w14:textId="77777777" w:rsidR="00721529" w:rsidRDefault="00721529" w:rsidP="00A521ED">
      <w:pPr>
        <w:pStyle w:val="TextoNormal"/>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 xml:space="preserve">Nível 0: Utiliza-se do protocolo HTTP como camada de transporte para interações remotas, o HTTP é usado apenas como uma forma de RPC (Remote Procedure </w:t>
      </w:r>
      <w:proofErr w:type="spellStart"/>
      <w:r>
        <w:t>Call</w:t>
      </w:r>
      <w:proofErr w:type="spellEnd"/>
      <w:r>
        <w:t xml:space="preserve">). Todos os serviços são centralizados em um único </w:t>
      </w:r>
      <w:proofErr w:type="spellStart"/>
      <w:r>
        <w:t>endpoint</w:t>
      </w:r>
      <w:proofErr w:type="spellEnd"/>
      <w:r>
        <w:t xml:space="preserve">, ou seja, todas as solicitações são feitas em uma única URI. Porém explora-se muito pouco os recursos HTTP, usando poucos verbos, não permitindo múltiplos tipos de media, uso de </w:t>
      </w:r>
      <w:proofErr w:type="spellStart"/>
      <w:r>
        <w:t>headers</w:t>
      </w:r>
      <w:proofErr w:type="spellEnd"/>
      <w:r>
        <w:t xml:space="preserve"> e código de status. Podendo ser utilizado apenas o verbo POST para inserir/editar/deletar recursos e o verbo GET para consultar.</w:t>
      </w:r>
    </w:p>
    <w:p w14:paraId="476828CE" w14:textId="77777777" w:rsidR="00721529" w:rsidRDefault="00721529" w:rsidP="00721529">
      <w:pPr>
        <w:pStyle w:val="TextoNormal"/>
      </w:pPr>
      <w:r>
        <w:t xml:space="preserve">   Nível 1: Diferente do nível 0, agora é usado </w:t>
      </w:r>
      <w:proofErr w:type="spellStart"/>
      <w:r>
        <w:t>URIs</w:t>
      </w:r>
      <w:proofErr w:type="spellEnd"/>
      <w:r>
        <w:t xml:space="preserve"> individuais para cada recurso (</w:t>
      </w:r>
      <w:proofErr w:type="spellStart"/>
      <w:r>
        <w:t>Resource</w:t>
      </w:r>
      <w:proofErr w:type="spellEnd"/>
      <w:r>
        <w:t xml:space="preserve">), ao invés de centralizar todas as chamadas em um único </w:t>
      </w:r>
      <w:proofErr w:type="spellStart"/>
      <w:r>
        <w:t>endpoint</w:t>
      </w:r>
      <w:proofErr w:type="spellEnd"/>
      <w:r>
        <w:t xml:space="preserve">. Também é utilizado </w:t>
      </w:r>
      <w:proofErr w:type="spellStart"/>
      <w:r>
        <w:t>URIs</w:t>
      </w:r>
      <w:proofErr w:type="spellEnd"/>
      <w:r>
        <w:t xml:space="preserve">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w:t>
      </w:r>
      <w:proofErr w:type="gramStart"/>
      <w:r>
        <w:t>2 :</w:t>
      </w:r>
      <w:proofErr w:type="gramEnd"/>
      <w:r>
        <w:t xml:space="preserve"> Para chegar nesse nível é necessário que a API esteja seguindo as práticas dos níveis 0 e 1. Nesse nível a API deve acrescentar o uso dos Verbos, </w:t>
      </w:r>
      <w:proofErr w:type="spellStart"/>
      <w:r>
        <w:t>Headers</w:t>
      </w:r>
      <w:proofErr w:type="spellEnd"/>
      <w:r>
        <w:t xml:space="preserve">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77777777" w:rsidR="00721529" w:rsidRDefault="00721529" w:rsidP="00721529">
      <w:pPr>
        <w:pStyle w:val="TextoNormal"/>
      </w:pPr>
      <w:r>
        <w:t xml:space="preserve">* </w:t>
      </w:r>
      <w:proofErr w:type="gramStart"/>
      <w:r>
        <w:t>PUT(</w:t>
      </w:r>
      <w:proofErr w:type="gramEnd"/>
      <w:r>
        <w:t>atualização completa do recurso)</w:t>
      </w:r>
    </w:p>
    <w:p w14:paraId="08CA9DC7" w14:textId="77777777" w:rsidR="00721529" w:rsidRDefault="00721529" w:rsidP="00721529">
      <w:pPr>
        <w:pStyle w:val="TextoNormal"/>
      </w:pPr>
      <w:r>
        <w:t xml:space="preserve">* </w:t>
      </w:r>
      <w:proofErr w:type="gramStart"/>
      <w:r>
        <w:t>PATCH(</w:t>
      </w:r>
      <w:proofErr w:type="gramEnd"/>
      <w:r>
        <w:t xml:space="preserve">atualização parcial de um recurso) </w:t>
      </w:r>
    </w:p>
    <w:p w14:paraId="60138D32" w14:textId="77777777" w:rsidR="00721529" w:rsidRDefault="00721529" w:rsidP="00721529">
      <w:pPr>
        <w:pStyle w:val="TextoNormal"/>
      </w:pPr>
      <w:r>
        <w:t>* DELETE (exclusão de recursos)</w:t>
      </w:r>
    </w:p>
    <w:p w14:paraId="4E0A1EB6" w14:textId="4AD25059" w:rsidR="00721529" w:rsidRDefault="00721529" w:rsidP="00721529">
      <w:pPr>
        <w:pStyle w:val="TextoNormal"/>
      </w:pPr>
      <w:r>
        <w:t>Nível 3: Chegando nesse nível a API já possui um nível de qualidade elevado, mas para atingir o “</w:t>
      </w:r>
      <w:proofErr w:type="spellStart"/>
      <w:r>
        <w:t>Glory</w:t>
      </w:r>
      <w:proofErr w:type="spellEnd"/>
      <w:r>
        <w:t xml:space="preserve"> </w:t>
      </w:r>
      <w:proofErr w:type="spellStart"/>
      <w:r>
        <w:t>of</w:t>
      </w:r>
      <w:proofErr w:type="spellEnd"/>
      <w:r>
        <w:t xml:space="preserve"> REST” ainda é necessário implementar o controle de hipermídia. Essa implementação consiste em usar links para outros recursos e coleções dentro da API, por exemplo um controle de paginação dos dados, onde </w:t>
      </w:r>
      <w:r>
        <w:lastRenderedPageBreak/>
        <w:t>através de um valor informado na URI é possível selecionar qual página deve ser retornada pela API.</w:t>
      </w:r>
    </w:p>
    <w:p w14:paraId="2E110792" w14:textId="6AE89838" w:rsidR="00721529" w:rsidRDefault="00721529" w:rsidP="00721529">
      <w:pPr>
        <w:pStyle w:val="SubtituloCapitulo"/>
      </w:pPr>
      <w:bookmarkStart w:id="91" w:name="_Toc453788098"/>
      <w:proofErr w:type="spellStart"/>
      <w:r>
        <w:t>Swagger</w:t>
      </w:r>
      <w:bookmarkEnd w:id="91"/>
      <w:proofErr w:type="spellEnd"/>
    </w:p>
    <w:p w14:paraId="5E5C2954" w14:textId="5120D9B4" w:rsidR="00721529" w:rsidRDefault="00721529" w:rsidP="00721529">
      <w:pPr>
        <w:pStyle w:val="TextoNormal"/>
      </w:pPr>
      <w:r>
        <w:t xml:space="preserve">A plataforma online </w:t>
      </w:r>
      <w:proofErr w:type="spellStart"/>
      <w:r>
        <w:t>Swagger</w:t>
      </w:r>
      <w:proofErr w:type="spellEnd"/>
      <w:r>
        <w:t xml:space="preserve"> é destinada para modelagem e desenvolvimento de </w:t>
      </w:r>
      <w:proofErr w:type="spellStart"/>
      <w:r>
        <w:t>APIs</w:t>
      </w:r>
      <w:proofErr w:type="spellEnd"/>
      <w:r>
        <w:t>, com ela é possível desenhar uma API e ao mesmo tempo testar o funcionamento das rotas.</w:t>
      </w:r>
    </w:p>
    <w:p w14:paraId="10AA6BB0" w14:textId="744CB2F1" w:rsidR="00721529" w:rsidRDefault="00721529" w:rsidP="00721529">
      <w:pPr>
        <w:pStyle w:val="TextoNormal"/>
      </w:pPr>
      <w:r>
        <w:t>Isso é possível graças a um editor online disponibilizado pela plataforma onde podemos escrever a API utilizando linguagens de marcação como YAML, em paralelo a própria ferramenta já cria um ambiente de teste baseado nos requisitos da API.</w:t>
      </w:r>
    </w:p>
    <w:p w14:paraId="74F1EF30" w14:textId="3D79BE9D" w:rsidR="00721529" w:rsidRDefault="00721529" w:rsidP="00721529">
      <w:pPr>
        <w:pStyle w:val="TextoNormal"/>
      </w:pPr>
      <w:r>
        <w:t>Após a finalização da escrita e testes, podemos gerar e exportar o código da API para diversas linguagens de programação, entre elas: Node.js, PHP, Java, .Net e muito mais.</w:t>
      </w:r>
    </w:p>
    <w:p w14:paraId="007203BF" w14:textId="77777777" w:rsidR="00721529" w:rsidRDefault="00721529" w:rsidP="00721529">
      <w:pPr>
        <w:pStyle w:val="TextoNormal"/>
      </w:pPr>
      <w:r>
        <w:t xml:space="preserve">    A própria plataforma gera automaticamente a documentação necessário da API, com base no código fonte.</w:t>
      </w:r>
    </w:p>
    <w:p w14:paraId="31065AE1" w14:textId="77777777" w:rsidR="00721529" w:rsidRDefault="00721529" w:rsidP="00721529">
      <w:pPr>
        <w:pStyle w:val="TextoNormal"/>
      </w:pPr>
      <w:r>
        <w:tab/>
      </w:r>
    </w:p>
    <w:p w14:paraId="5BD92ED2" w14:textId="05510BC4" w:rsidR="00721529" w:rsidRDefault="00721529" w:rsidP="00721529">
      <w:pPr>
        <w:pStyle w:val="SubtituloCapitulo"/>
      </w:pPr>
      <w:bookmarkStart w:id="92" w:name="_Toc453788099"/>
      <w:r>
        <w:t xml:space="preserve">TDD (Test </w:t>
      </w:r>
      <w:proofErr w:type="spellStart"/>
      <w:r>
        <w:t>Driven</w:t>
      </w:r>
      <w:proofErr w:type="spellEnd"/>
      <w:r>
        <w:t xml:space="preserve"> </w:t>
      </w:r>
      <w:proofErr w:type="spellStart"/>
      <w:r>
        <w:t>Development</w:t>
      </w:r>
      <w:proofErr w:type="spellEnd"/>
      <w:r>
        <w:t>)</w:t>
      </w:r>
      <w:bookmarkEnd w:id="92"/>
    </w:p>
    <w:p w14:paraId="35E625C3" w14:textId="113D0698" w:rsidR="00721529" w:rsidRDefault="00721529" w:rsidP="00721529">
      <w:pPr>
        <w:pStyle w:val="TextoNormal"/>
      </w:pPr>
      <w:r>
        <w:t xml:space="preserve">TDD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93" w:name="_Toc453788100"/>
      <w:r>
        <w:t>Teste de Unidade</w:t>
      </w:r>
      <w:bookmarkEnd w:id="93"/>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w:t>
      </w:r>
      <w:r>
        <w:lastRenderedPageBreak/>
        <w:t xml:space="preserve">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94" w:name="_Toc453788101"/>
      <w:r>
        <w:t>Personas</w:t>
      </w:r>
      <w:bookmarkEnd w:id="94"/>
    </w:p>
    <w:p w14:paraId="760480BC" w14:textId="32109B79" w:rsidR="00721529" w:rsidRDefault="00721529" w:rsidP="00721529">
      <w:pPr>
        <w:pStyle w:val="TextoNormal"/>
      </w:pPr>
      <w:r>
        <w:t xml:space="preserve">Criado para representar diferentes tipos de usuário as personas são personagens fictícios que ajuda a identificar os diferentes tipos de pessoas, seu </w:t>
      </w:r>
      <w:r w:rsidR="00824F00">
        <w:t>comportamento, atitude e etc. um</w:t>
      </w:r>
      <w:r>
        <w:t xml:space="preserve"> exemplo de aplicação desse método dentro de um projeto é definir como uma pessoa poderia utilizar uma marca, site ou um produto.</w:t>
      </w:r>
    </w:p>
    <w:p w14:paraId="10130E5B" w14:textId="6ED780C2" w:rsidR="00721529" w:rsidRDefault="00721529" w:rsidP="00721529">
      <w:pPr>
        <w:pStyle w:val="SubtituloCapitulo"/>
      </w:pPr>
      <w:bookmarkStart w:id="95" w:name="_Toc453788102"/>
      <w:r>
        <w:t>Design de</w:t>
      </w:r>
      <w:r w:rsidRPr="00721529">
        <w:t xml:space="preserve"> Interação</w:t>
      </w:r>
      <w:bookmarkEnd w:id="95"/>
    </w:p>
    <w:p w14:paraId="461A748D" w14:textId="77777777" w:rsidR="00721529" w:rsidRDefault="00721529" w:rsidP="00721529">
      <w:pPr>
        <w:pStyle w:val="TextoNormal"/>
      </w:pPr>
      <w:r>
        <w:t xml:space="preserve">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 </w:t>
      </w:r>
    </w:p>
    <w:p w14:paraId="69B982CA" w14:textId="77777777" w:rsidR="00C83871" w:rsidRDefault="00C83871" w:rsidP="00C83871">
      <w:pPr>
        <w:pStyle w:val="TextoNormal"/>
        <w:ind w:firstLine="0"/>
      </w:pPr>
    </w:p>
    <w:p w14:paraId="0CDB75D9" w14:textId="5A44BFFA" w:rsidR="00C83871" w:rsidRDefault="00C83871" w:rsidP="00C83871">
      <w:pPr>
        <w:pStyle w:val="SubtituloCapitulo"/>
      </w:pPr>
      <w:bookmarkStart w:id="96" w:name="_Toc453788103"/>
      <w:r>
        <w:t>Material Design</w:t>
      </w:r>
      <w:bookmarkEnd w:id="96"/>
    </w:p>
    <w:p w14:paraId="1EB0E693" w14:textId="77777777" w:rsidR="00C83871" w:rsidRDefault="00C83871" w:rsidP="00C83871">
      <w:pPr>
        <w:pStyle w:val="TextoNormal"/>
      </w:pPr>
      <w:r>
        <w:t xml:space="preserve">Material Design é um framework criado pelo Google que possui uma diversidade de componentes e plug-ins em </w:t>
      </w:r>
      <w:proofErr w:type="spellStart"/>
      <w:r>
        <w:t>JavaScript</w:t>
      </w:r>
      <w:proofErr w:type="spellEnd"/>
      <w:r>
        <w:t xml:space="preserve"> (</w:t>
      </w:r>
      <w:proofErr w:type="spellStart"/>
      <w:r>
        <w:t>Jquery</w:t>
      </w:r>
      <w:proofErr w:type="spellEnd"/>
      <w:r>
        <w:t xml:space="preserve">) para auxiliar designers e desenvolvedores a implementar menus, </w:t>
      </w:r>
      <w:proofErr w:type="spellStart"/>
      <w:r>
        <w:t>modals</w:t>
      </w:r>
      <w:proofErr w:type="spellEnd"/>
      <w:r>
        <w:t xml:space="preserve">, </w:t>
      </w:r>
      <w:proofErr w:type="spellStart"/>
      <w:r>
        <w:t>slideshow</w:t>
      </w:r>
      <w:proofErr w:type="spellEnd"/>
      <w:r>
        <w:t xml:space="preserve"> e outros objetos com efeitos visuais com facilidade. Utilizando o framework é possível inserir os itens acima inserindo apenas algumas linhas de código.</w:t>
      </w:r>
    </w:p>
    <w:p w14:paraId="038A51B9" w14:textId="77777777" w:rsidR="00C83871" w:rsidRDefault="00C83871" w:rsidP="00C83871">
      <w:pPr>
        <w:pStyle w:val="TextoNormal"/>
      </w:pPr>
      <w:r>
        <w:t xml:space="preserve">O Material Design foi apresentado pela Google em 2014 em um evento. Essa nova linguagem de design animou designers e desenvolvedores de todo o mundo com um conjunto de princípios e estilos mostrados de uma forma diferente e com </w:t>
      </w:r>
      <w:r>
        <w:lastRenderedPageBreak/>
        <w:t>novidades como interação em terceira dimensão. Eles foram inspirados em materiais e objetos do mundo real, reagindo na medida em que são manuseados.</w:t>
      </w:r>
    </w:p>
    <w:p w14:paraId="6C6DE226" w14:textId="77777777" w:rsidR="00C83871" w:rsidRDefault="00C83871" w:rsidP="00C83871">
      <w:pPr>
        <w:pStyle w:val="SubtituloCapitulo"/>
        <w:numPr>
          <w:ilvl w:val="2"/>
          <w:numId w:val="1"/>
        </w:numPr>
      </w:pPr>
      <w:bookmarkStart w:id="97" w:name="_Toc453788104"/>
      <w:r>
        <w:t>Princípios do Material Design</w:t>
      </w:r>
      <w:bookmarkEnd w:id="97"/>
    </w:p>
    <w:p w14:paraId="4E89B1A2" w14:textId="77777777" w:rsidR="00C83871" w:rsidRDefault="00C83871" w:rsidP="00C83871">
      <w:pPr>
        <w:pStyle w:val="TextoNormal"/>
      </w:pPr>
      <w:r>
        <w:t xml:space="preserve">Propõe uma única forma de design permitindo que o usuário tenha a mesma experiência em diferentes plataformas e dispositivos. </w:t>
      </w:r>
    </w:p>
    <w:p w14:paraId="5A527ACD" w14:textId="77777777" w:rsidR="00C83871" w:rsidRDefault="00C83871" w:rsidP="00C83871">
      <w:pPr>
        <w:pStyle w:val="SubtituloCapitulo"/>
        <w:numPr>
          <w:ilvl w:val="2"/>
          <w:numId w:val="1"/>
        </w:numPr>
      </w:pPr>
      <w:bookmarkStart w:id="98" w:name="_Toc453788105"/>
      <w:r>
        <w:t>Material Design Aplicado na construção do “Protótipo”</w:t>
      </w:r>
      <w:bookmarkEnd w:id="98"/>
    </w:p>
    <w:p w14:paraId="293DEA28" w14:textId="77777777" w:rsidR="00C83871" w:rsidRDefault="00C83871" w:rsidP="00C83871">
      <w:pPr>
        <w:pStyle w:val="TextoNormal"/>
      </w:pPr>
      <w:r>
        <w:t>A escolha pelo framework levou em consideração a praticidade no desenvolvimento, uma vez que os estilos e scripts são fornecidos na ferramenta diminuindo o tempo e custo de produção.</w:t>
      </w:r>
    </w:p>
    <w:p w14:paraId="215A2BBE" w14:textId="474CD8A6" w:rsidR="00721529" w:rsidRDefault="00C83871" w:rsidP="00C83871">
      <w:pPr>
        <w:pStyle w:val="TextoNormal"/>
        <w:ind w:firstLine="0"/>
      </w:pPr>
      <w:r>
        <w: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t>
      </w:r>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r>
        <w:t xml:space="preserve">Framework </w:t>
      </w:r>
      <w:proofErr w:type="spellStart"/>
      <w:r>
        <w:t>AngularJS</w:t>
      </w:r>
      <w:proofErr w:type="spellEnd"/>
    </w:p>
    <w:p w14:paraId="1B4CE7F9" w14:textId="4BBE85A0" w:rsidR="00721529" w:rsidRDefault="00117D79" w:rsidP="00721529">
      <w:pPr>
        <w:pStyle w:val="TextoNormal"/>
      </w:pPr>
      <w:r>
        <w:t>Digitar texto...</w:t>
      </w:r>
    </w:p>
    <w:p w14:paraId="706C0E06" w14:textId="7F2A478C" w:rsidR="00721529" w:rsidRDefault="00721529" w:rsidP="00721529">
      <w:pPr>
        <w:pStyle w:val="SubtituloCapitulo"/>
      </w:pPr>
      <w:bookmarkStart w:id="99" w:name="_Toc453788106"/>
      <w:proofErr w:type="spellStart"/>
      <w:r>
        <w:t>Moodboard</w:t>
      </w:r>
      <w:bookmarkEnd w:id="99"/>
      <w:proofErr w:type="spellEnd"/>
    </w:p>
    <w:p w14:paraId="7C6302D3" w14:textId="77777777" w:rsidR="00721529" w:rsidRDefault="00721529" w:rsidP="00721529">
      <w:pPr>
        <w:pStyle w:val="TextoNormal"/>
      </w:pPr>
      <w:r>
        <w:t>Traduzido para o português “</w:t>
      </w:r>
      <w:proofErr w:type="spellStart"/>
      <w:r>
        <w:t>moodboard</w:t>
      </w:r>
      <w:proofErr w:type="spellEnd"/>
      <w:r>
        <w:t>”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t>
      </w:r>
    </w:p>
    <w:p w14:paraId="7D704239" w14:textId="77777777" w:rsidR="00721529" w:rsidRDefault="00721529" w:rsidP="00721529">
      <w:pPr>
        <w:pStyle w:val="TextoNormal"/>
      </w:pPr>
    </w:p>
    <w:p w14:paraId="56A9825C" w14:textId="1C5868F5" w:rsidR="00721529" w:rsidRDefault="00721529" w:rsidP="00721529">
      <w:pPr>
        <w:pStyle w:val="SubtituloCapitulo"/>
      </w:pPr>
      <w:bookmarkStart w:id="100" w:name="_Toc453788107"/>
      <w:proofErr w:type="spellStart"/>
      <w:r>
        <w:lastRenderedPageBreak/>
        <w:t>StyleGuide</w:t>
      </w:r>
      <w:bookmarkEnd w:id="100"/>
      <w:proofErr w:type="spellEnd"/>
    </w:p>
    <w:p w14:paraId="3FFAF4CA" w14:textId="23FF832F" w:rsidR="00721529" w:rsidRDefault="00721529" w:rsidP="00721529">
      <w:pPr>
        <w:pStyle w:val="TextoNormal"/>
      </w:pPr>
      <w:r>
        <w:t>Em português “</w:t>
      </w:r>
      <w:proofErr w:type="spellStart"/>
      <w:r>
        <w:t>styleguide</w:t>
      </w:r>
      <w:proofErr w:type="spellEnd"/>
      <w:r>
        <w:t>” significa “guia de estilos” uma ferramenta muito usada para documentar o trabalho do designer referente a uma marca, produto ou serviço. Essa ferramenta possibilita desenvolver componentes para aplicações web, criar um guia visual com cores, tipografia, diagramação e etc.</w:t>
      </w:r>
    </w:p>
    <w:p w14:paraId="198DBC68" w14:textId="77777777" w:rsidR="00721529" w:rsidRDefault="00721529" w:rsidP="00721529">
      <w:pPr>
        <w:pStyle w:val="TextoNormal"/>
      </w:pPr>
    </w:p>
    <w:p w14:paraId="6D819F25" w14:textId="26B1D6F4" w:rsidR="00721529" w:rsidRDefault="00721529" w:rsidP="00721529">
      <w:pPr>
        <w:pStyle w:val="SubtituloCapitulo"/>
      </w:pPr>
      <w:bookmarkStart w:id="101" w:name="_Toc453788108"/>
      <w:proofErr w:type="spellStart"/>
      <w:r>
        <w:t>Story</w:t>
      </w:r>
      <w:proofErr w:type="spellEnd"/>
      <w:r>
        <w:t xml:space="preserve"> </w:t>
      </w:r>
      <w:proofErr w:type="spellStart"/>
      <w:r>
        <w:t>board</w:t>
      </w:r>
      <w:bookmarkEnd w:id="101"/>
      <w:proofErr w:type="spellEnd"/>
    </w:p>
    <w:p w14:paraId="20D414E8" w14:textId="7017ACDF" w:rsidR="00721529" w:rsidRDefault="00721529" w:rsidP="00721529">
      <w:pPr>
        <w:pStyle w:val="TextoNormal"/>
      </w:pPr>
      <w:r>
        <w:t xml:space="preserve">Basicamente um </w:t>
      </w:r>
      <w:proofErr w:type="spellStart"/>
      <w:r>
        <w:t>story</w:t>
      </w:r>
      <w:proofErr w:type="spellEnd"/>
      <w:r>
        <w:t xml:space="preserve"> </w:t>
      </w:r>
      <w:proofErr w:type="spellStart"/>
      <w:r>
        <w:t>board</w:t>
      </w:r>
      <w:proofErr w:type="spellEnd"/>
      <w:r>
        <w:t xml:space="preserve"> é um guia visual que narra cenas de uma obra. Geralmente são desenhos rápidos e pouco detalhados, aqui o foco é ser objetivo, os desenhos por mais simples que pareça, auxilia a visualizar toda a </w:t>
      </w:r>
      <w:r w:rsidR="00824F00">
        <w:t>movimentação da</w:t>
      </w:r>
      <w:r>
        <w:t xml:space="preserve"> câmera ou o posicionamento de atores. Resumidamente o </w:t>
      </w:r>
      <w:proofErr w:type="spellStart"/>
      <w:r>
        <w:t>story</w:t>
      </w:r>
      <w:proofErr w:type="spellEnd"/>
      <w:r>
        <w:t xml:space="preserve"> </w:t>
      </w:r>
      <w:proofErr w:type="spellStart"/>
      <w:r>
        <w:t>board</w:t>
      </w:r>
      <w:proofErr w:type="spellEnd"/>
      <w:r>
        <w:t xml:space="preserve"> é um mapa que auxilia os profissionais a compreender melhor o cenário onde atuaram. A aplicação dessa técnica para o desenvolvimento de sites, aplicativos e </w:t>
      </w:r>
      <w:proofErr w:type="spellStart"/>
      <w:r>
        <w:t>etc</w:t>
      </w:r>
      <w:proofErr w:type="spellEnd"/>
      <w:r>
        <w:t xml:space="preserve"> permite os desenvolvedores obter um layout das páginas no qual os usuários irão interagir.</w:t>
      </w:r>
    </w:p>
    <w:p w14:paraId="0BAFE85D" w14:textId="77777777" w:rsidR="00453293" w:rsidRPr="00A521ED" w:rsidRDefault="00453293" w:rsidP="00721529">
      <w:pPr>
        <w:pStyle w:val="TextoNormal"/>
      </w:pPr>
    </w:p>
    <w:p w14:paraId="764DDAF2" w14:textId="77777777" w:rsidR="00CD5B56" w:rsidRDefault="00CD5B56">
      <w:pPr>
        <w:rPr>
          <w:rFonts w:ascii="Times New Roman" w:hAnsi="Times New Roman" w:cs="Times New Roman"/>
          <w:b/>
        </w:rPr>
      </w:pPr>
      <w:bookmarkStart w:id="102" w:name="_Toc453788109"/>
      <w:r>
        <w:br w:type="page"/>
      </w:r>
    </w:p>
    <w:bookmarkEnd w:id="102"/>
    <w:p w14:paraId="5C47882A" w14:textId="1EC20EF2" w:rsidR="00BF2AD1" w:rsidRDefault="00CD5B56" w:rsidP="00C463EE">
      <w:pPr>
        <w:pStyle w:val="TituloCapitulo"/>
        <w:numPr>
          <w:ilvl w:val="0"/>
          <w:numId w:val="1"/>
        </w:numPr>
      </w:pPr>
      <w:r>
        <w:lastRenderedPageBreak/>
        <w:t>A COTAÇÃO DE PRODUTOS EM ATACADISTAS</w:t>
      </w:r>
    </w:p>
    <w:p w14:paraId="74C8F342" w14:textId="4769DF1B" w:rsidR="00721529" w:rsidRDefault="001F1004" w:rsidP="00721529">
      <w:pPr>
        <w:pStyle w:val="SubtituloCapitulo"/>
      </w:pPr>
      <w:bookmarkStart w:id="103" w:name="_Toc453788110"/>
      <w:r>
        <w:t>Detalhamento do Problema (</w:t>
      </w:r>
      <w:r w:rsidR="00830B7A">
        <w:t>com fundamentação teórica</w:t>
      </w:r>
      <w:r>
        <w:t>)</w:t>
      </w:r>
      <w:bookmarkEnd w:id="103"/>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104" w:name="_Toc453788111"/>
      <w:r>
        <w:t>Detalhamento da Solução (</w:t>
      </w:r>
      <w:r w:rsidR="00830B7A">
        <w:t>com fundamentação teórica</w:t>
      </w:r>
      <w:r>
        <w:t>)</w:t>
      </w:r>
      <w:bookmarkEnd w:id="104"/>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w:t>
      </w:r>
      <w:proofErr w:type="spellStart"/>
      <w:r>
        <w:t>Application</w:t>
      </w:r>
      <w:proofErr w:type="spellEnd"/>
      <w:r>
        <w:t xml:space="preserve"> </w:t>
      </w:r>
      <w:proofErr w:type="spellStart"/>
      <w:r>
        <w:t>Programming</w:t>
      </w:r>
      <w:proofErr w:type="spellEnd"/>
      <w:r>
        <w:t xml:space="preserve"> Interface). Essa solução tem como objetivo disponibilizar recursos para serem consumidos via protocolo HTTP, retornando dados no formato 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04C4BDF5" w:rsidR="00721529" w:rsidRDefault="00414756" w:rsidP="00721529">
      <w:pPr>
        <w:pStyle w:val="TextoNormal"/>
      </w:pPr>
      <w:r>
        <w:rPr>
          <w:noProof/>
        </w:rPr>
        <mc:AlternateContent>
          <mc:Choice Requires="wps">
            <w:drawing>
              <wp:anchor distT="0" distB="0" distL="114300" distR="114300" simplePos="0" relativeHeight="251670528" behindDoc="0" locked="0" layoutInCell="1" allowOverlap="1" wp14:anchorId="0AB8197A" wp14:editId="379600A3">
                <wp:simplePos x="0" y="0"/>
                <wp:positionH relativeFrom="column">
                  <wp:posOffset>-155575</wp:posOffset>
                </wp:positionH>
                <wp:positionV relativeFrom="paragraph">
                  <wp:posOffset>3919220</wp:posOffset>
                </wp:positionV>
                <wp:extent cx="5760720"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08307DFE" w14:textId="6305F489" w:rsidR="00B03D23" w:rsidRPr="00366ED8" w:rsidRDefault="00B03D23" w:rsidP="00414756">
                            <w:pPr>
                              <w:pStyle w:val="Legenda"/>
                              <w:jc w:val="center"/>
                              <w:rPr>
                                <w:noProof/>
                                <w:color w:val="000000"/>
                                <w:sz w:val="24"/>
                                <w:szCs w:val="20"/>
                              </w:rPr>
                            </w:pPr>
                            <w:bookmarkStart w:id="105" w:name="_Toc453786194"/>
                            <w:r>
                              <w:t xml:space="preserve">Figura </w:t>
                            </w:r>
                            <w:fldSimple w:instr=" SEQ Figura \* ARABIC ">
                              <w:r>
                                <w:rPr>
                                  <w:noProof/>
                                </w:rPr>
                                <w:t>4</w:t>
                              </w:r>
                            </w:fldSimple>
                            <w:r>
                              <w:t xml:space="preserve"> - </w:t>
                            </w:r>
                            <w:r w:rsidRPr="00F03643">
                              <w:t xml:space="preserve">BPM (Business </w:t>
                            </w:r>
                            <w:proofErr w:type="spellStart"/>
                            <w:r w:rsidRPr="00F03643">
                              <w:t>Process</w:t>
                            </w:r>
                            <w:proofErr w:type="spellEnd"/>
                            <w:r w:rsidRPr="00F03643">
                              <w:t xml:space="preserve"> </w:t>
                            </w:r>
                            <w:proofErr w:type="spellStart"/>
                            <w:r w:rsidRPr="00F03643">
                              <w:t>Model</w:t>
                            </w:r>
                            <w:proofErr w:type="spellEnd"/>
                            <w:r w:rsidRPr="00F03643">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8197A" id="Caixa de texto 18" o:spid="_x0000_s1027" type="#_x0000_t202" style="position:absolute;left:0;text-align:left;margin-left:-12.25pt;margin-top:308.6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" stroked="f">
                <v:textbox style="mso-fit-shape-to-text:t" inset="0,0,0,0">
                  <w:txbxContent>
                    <w:p w14:paraId="08307DFE" w14:textId="6305F489" w:rsidR="00B03D23" w:rsidRPr="00366ED8" w:rsidRDefault="00B03D23" w:rsidP="00414756">
                      <w:pPr>
                        <w:pStyle w:val="Legenda"/>
                        <w:jc w:val="center"/>
                        <w:rPr>
                          <w:noProof/>
                          <w:color w:val="000000"/>
                          <w:sz w:val="24"/>
                          <w:szCs w:val="20"/>
                        </w:rPr>
                      </w:pPr>
                      <w:bookmarkStart w:id="106" w:name="_Toc453786194"/>
                      <w:r>
                        <w:t xml:space="preserve">Figura </w:t>
                      </w:r>
                      <w:fldSimple w:instr=" SEQ Figura \* ARABIC ">
                        <w:r>
                          <w:rPr>
                            <w:noProof/>
                          </w:rPr>
                          <w:t>4</w:t>
                        </w:r>
                      </w:fldSimple>
                      <w:r>
                        <w:t xml:space="preserve"> - </w:t>
                      </w:r>
                      <w:r w:rsidRPr="00F03643">
                        <w:t xml:space="preserve">BPM (Business </w:t>
                      </w:r>
                      <w:proofErr w:type="spellStart"/>
                      <w:r w:rsidRPr="00F03643">
                        <w:t>Process</w:t>
                      </w:r>
                      <w:proofErr w:type="spellEnd"/>
                      <w:r w:rsidRPr="00F03643">
                        <w:t xml:space="preserve"> </w:t>
                      </w:r>
                      <w:proofErr w:type="spellStart"/>
                      <w:r w:rsidRPr="00F03643">
                        <w:t>Model</w:t>
                      </w:r>
                      <w:proofErr w:type="spellEnd"/>
                      <w:r w:rsidRPr="00F03643">
                        <w:t>)</w:t>
                      </w:r>
                      <w:bookmarkEnd w:id="106"/>
                    </w:p>
                  </w:txbxContent>
                </v:textbox>
                <w10:wrap type="square"/>
              </v:shape>
            </w:pict>
          </mc:Fallback>
        </mc:AlternateContent>
      </w:r>
      <w:r w:rsidR="001315C0">
        <w:rPr>
          <w:noProof/>
        </w:rPr>
        <w:drawing>
          <wp:anchor distT="114300" distB="114300" distL="114300" distR="114300" simplePos="0" relativeHeight="251643904" behindDoc="0" locked="0" layoutInCell="0" hidden="0" allowOverlap="1" wp14:anchorId="75489B21" wp14:editId="3E504676">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5"/>
                    <a:srcRect/>
                    <a:stretch>
                      <a:fillRect/>
                    </a:stretch>
                  </pic:blipFill>
                  <pic:spPr>
                    <a:xfrm>
                      <a:off x="0" y="0"/>
                      <a:ext cx="5760720" cy="1752600"/>
                    </a:xfrm>
                    <a:prstGeom prst="rect">
                      <a:avLst/>
                    </a:prstGeom>
                    <a:ln/>
                  </pic:spPr>
                </pic:pic>
              </a:graphicData>
            </a:graphic>
          </wp:anchor>
        </w:drawing>
      </w:r>
      <w:r w:rsidR="00721529">
        <w:t>As redes atacadistas conveniadas que possuírem grande diversidade de produtos e preços competitivos podem se destacar nas pesquisas e cotações realizadas na API, os atacadistas que lançam promoções frequentes também podem aumentar o fluxo de consumidores.</w:t>
      </w:r>
      <w:r w:rsidR="00721529">
        <w:cr/>
      </w:r>
    </w:p>
    <w:p w14:paraId="4847BF5B" w14:textId="64CABBB7" w:rsidR="001315C0" w:rsidRDefault="001315C0" w:rsidP="00C83871">
      <w:pPr>
        <w:pStyle w:val="TextoNormal"/>
      </w:pPr>
      <w:r>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107" w:name="_Toc453788112"/>
      <w:r w:rsidRPr="001315C0">
        <w:t>Requisitos</w:t>
      </w:r>
      <w:bookmarkEnd w:id="107"/>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 xml:space="preserve">Eu como API devo pesquisar os atacadistas que estão dentro dos valores de raio e </w:t>
            </w:r>
            <w:proofErr w:type="spellStart"/>
            <w:r>
              <w:rPr>
                <w:sz w:val="20"/>
              </w:rPr>
              <w:t>geolocalização</w:t>
            </w:r>
            <w:proofErr w:type="spellEnd"/>
            <w:r>
              <w:rPr>
                <w:sz w:val="20"/>
              </w:rPr>
              <w:t xml:space="preserve">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108" w:name="_Toc453785455"/>
      <w:r>
        <w:t xml:space="preserve">Tabela </w:t>
      </w:r>
      <w:fldSimple w:instr=" SEQ Tabela \* ARABIC ">
        <w:r>
          <w:rPr>
            <w:noProof/>
          </w:rPr>
          <w:t>1</w:t>
        </w:r>
      </w:fldSimple>
      <w:r>
        <w:t xml:space="preserve"> - </w:t>
      </w:r>
      <w:r w:rsidRPr="005373D6">
        <w:t>Requisitos Funcionais</w:t>
      </w:r>
      <w:bookmarkEnd w:id="108"/>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w:t>
            </w:r>
            <w:proofErr w:type="spellStart"/>
            <w:r>
              <w:rPr>
                <w:sz w:val="20"/>
              </w:rPr>
              <w:t>Maps</w:t>
            </w:r>
            <w:proofErr w:type="spellEnd"/>
            <w:r>
              <w:rPr>
                <w:sz w:val="20"/>
              </w:rPr>
              <w:t xml:space="preserve">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 xml:space="preserve">Eu como API devo validar o </w:t>
            </w:r>
            <w:proofErr w:type="spellStart"/>
            <w:r>
              <w:rPr>
                <w:sz w:val="20"/>
              </w:rPr>
              <w:t>token</w:t>
            </w:r>
            <w:proofErr w:type="spellEnd"/>
            <w:r>
              <w:rPr>
                <w:sz w:val="20"/>
              </w:rPr>
              <w:t xml:space="preserve">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lastRenderedPageBreak/>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 xml:space="preserve">Eu como administrador devo disparar a geração de </w:t>
            </w:r>
            <w:proofErr w:type="spellStart"/>
            <w:r>
              <w:rPr>
                <w:sz w:val="20"/>
              </w:rPr>
              <w:t>tokens</w:t>
            </w:r>
            <w:proofErr w:type="spellEnd"/>
            <w:r>
              <w:rPr>
                <w:sz w:val="20"/>
              </w:rPr>
              <w:t xml:space="preserve">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109" w:name="_Toc453785456"/>
      <w:r>
        <w:t xml:space="preserve">Tabela </w:t>
      </w:r>
      <w:fldSimple w:instr=" SEQ Tabela \* ARABIC ">
        <w:r>
          <w:rPr>
            <w:noProof/>
          </w:rPr>
          <w:t>2</w:t>
        </w:r>
      </w:fldSimple>
      <w:r>
        <w:t xml:space="preserve"> - </w:t>
      </w:r>
      <w:r w:rsidRPr="00677224">
        <w:t>Requisitos Não Funcionais</w:t>
      </w:r>
      <w:bookmarkEnd w:id="109"/>
    </w:p>
    <w:p w14:paraId="757C435A" w14:textId="3C858CC6" w:rsidR="001315C0" w:rsidRDefault="00453293" w:rsidP="00AE188A">
      <w:pPr>
        <w:pStyle w:val="SubtituloCapitulo"/>
        <w:numPr>
          <w:ilvl w:val="2"/>
          <w:numId w:val="1"/>
        </w:numPr>
      </w:pPr>
      <w:bookmarkStart w:id="110" w:name="_Toc453788113"/>
      <w:r w:rsidRPr="00453293">
        <w:t>MER (Modelo Entidade Relacional)</w:t>
      </w:r>
      <w:bookmarkEnd w:id="110"/>
    </w:p>
    <w:p w14:paraId="4DA85C18" w14:textId="11CCC814" w:rsidR="00673797" w:rsidRPr="001315C0" w:rsidRDefault="00673797" w:rsidP="00AE188A">
      <w:pPr>
        <w:pStyle w:val="TextoNormal"/>
      </w:pPr>
      <w:r w:rsidRPr="00673797">
        <w:t>Digitar texto...</w:t>
      </w:r>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6"/>
                    <a:srcRect/>
                    <a:stretch>
                      <a:fillRect/>
                    </a:stretch>
                  </pic:blipFill>
                  <pic:spPr>
                    <a:xfrm>
                      <a:off x="0" y="0"/>
                      <a:ext cx="5229225" cy="4525963"/>
                    </a:xfrm>
                    <a:prstGeom prst="rect">
                      <a:avLst/>
                    </a:prstGeom>
                    <a:ln/>
                  </pic:spPr>
                </pic:pic>
              </a:graphicData>
            </a:graphic>
          </wp:inline>
        </w:drawing>
      </w:r>
    </w:p>
    <w:p w14:paraId="7C44EFFF" w14:textId="6BFDFE27" w:rsidR="001315C0" w:rsidRDefault="00414756" w:rsidP="00414756">
      <w:pPr>
        <w:pStyle w:val="Legenda"/>
        <w:spacing w:after="0"/>
      </w:pPr>
      <w:bookmarkStart w:id="111" w:name="_Toc453786195"/>
      <w:r>
        <w:t xml:space="preserve">Figura </w:t>
      </w:r>
      <w:fldSimple w:instr=" SEQ Figura \* ARABIC ">
        <w:r w:rsidR="00CD5B56">
          <w:rPr>
            <w:noProof/>
          </w:rPr>
          <w:t>5</w:t>
        </w:r>
      </w:fldSimple>
      <w:r>
        <w:t xml:space="preserve"> - </w:t>
      </w:r>
      <w:r w:rsidRPr="00912653">
        <w:t>MER (Modelo Entidade Relacional)</w:t>
      </w:r>
      <w:bookmarkEnd w:id="111"/>
    </w:p>
    <w:p w14:paraId="395271A9" w14:textId="77777777" w:rsidR="00414756" w:rsidRPr="00414756" w:rsidRDefault="00414756" w:rsidP="00414756"/>
    <w:p w14:paraId="757AEE59" w14:textId="2918F469" w:rsidR="001315C0" w:rsidRDefault="001315C0" w:rsidP="00AE188A">
      <w:pPr>
        <w:pStyle w:val="SubtituloCapitulo"/>
        <w:numPr>
          <w:ilvl w:val="2"/>
          <w:numId w:val="1"/>
        </w:numPr>
      </w:pPr>
      <w:bookmarkStart w:id="112" w:name="_Toc453788114"/>
      <w:r w:rsidRPr="001315C0">
        <w:t>Big Picture (Arquitetura)</w:t>
      </w:r>
      <w:bookmarkEnd w:id="112"/>
    </w:p>
    <w:p w14:paraId="11BE304D" w14:textId="3B2B93AB" w:rsidR="001315C0" w:rsidRDefault="00673797" w:rsidP="00AE188A">
      <w:pPr>
        <w:pStyle w:val="TextoNormal"/>
      </w:pPr>
      <w:commentRangeStart w:id="113"/>
      <w:r w:rsidRPr="00673797">
        <w:lastRenderedPageBreak/>
        <w:t>Digitar</w:t>
      </w:r>
      <w:commentRangeEnd w:id="113"/>
      <w:r w:rsidR="00CD5B56">
        <w:rPr>
          <w:rStyle w:val="Refdecomentrio"/>
        </w:rPr>
        <w:commentReference w:id="113"/>
      </w:r>
      <w:r w:rsidRPr="00673797">
        <w:t xml:space="preserve"> </w:t>
      </w:r>
      <w:proofErr w:type="gramStart"/>
      <w:r w:rsidRPr="00673797">
        <w:t>texto</w:t>
      </w:r>
      <w:bookmarkStart w:id="114" w:name="_Toc453788115"/>
      <w:r w:rsidR="00AE188A">
        <w:t>..</w:t>
      </w:r>
      <w:proofErr w:type="gramEnd"/>
      <w:r w:rsidR="00414756">
        <w:rPr>
          <w:noProof/>
        </w:rPr>
        <mc:AlternateContent>
          <mc:Choice Requires="wps">
            <w:drawing>
              <wp:anchor distT="0" distB="0" distL="114300" distR="114300" simplePos="0" relativeHeight="251681792" behindDoc="0" locked="0" layoutInCell="1" allowOverlap="1" wp14:anchorId="3A789BEE" wp14:editId="38F127AE">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525359FE" w:rsidR="00B03D23" w:rsidRPr="00244431" w:rsidRDefault="00B03D23" w:rsidP="00414756">
                            <w:pPr>
                              <w:pStyle w:val="Legenda"/>
                              <w:spacing w:before="120" w:after="0"/>
                              <w:jc w:val="center"/>
                              <w:rPr>
                                <w:rFonts w:ascii="Times New Roman" w:hAnsi="Times New Roman" w:cs="Times New Roman"/>
                                <w:b/>
                                <w:noProof/>
                                <w:color w:val="000000"/>
                                <w:sz w:val="24"/>
                                <w:szCs w:val="20"/>
                              </w:rPr>
                            </w:pPr>
                            <w:bookmarkStart w:id="115" w:name="_Toc453786196"/>
                            <w:r>
                              <w:t xml:space="preserve">Figura </w:t>
                            </w:r>
                            <w:fldSimple w:instr=" SEQ Figura \* ARABIC ">
                              <w:r>
                                <w:rPr>
                                  <w:noProof/>
                                </w:rPr>
                                <w:t>6</w:t>
                              </w:r>
                            </w:fldSimple>
                            <w:r>
                              <w:t xml:space="preserve"> - </w:t>
                            </w:r>
                            <w:r w:rsidRPr="009B0774">
                              <w:t>Big Picture (Arquitetura)</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28"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6GOAIAAHoEAAAOAAAAZHJzL2Uyb0RvYy54bWysVMFu2zAMvQ/YPwi6L04yNF2N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B5sE6GOAIAAHoEAAAOAAAAAAAA&#10;AAAAAAAAAC4CAABkcnMvZTJvRG9jLnhtbFBLAQItABQABgAIAAAAIQCzw6In4AAAAAgBAAAPAAAA&#10;AAAAAAAAAAAAAJIEAABkcnMvZG93bnJldi54bWxQSwUGAAAAAAQABADzAAAAnwUAAAAA&#10;" stroked="f">
                <v:textbox style="mso-fit-shape-to-text:t" inset="0,0,0,0">
                  <w:txbxContent>
                    <w:p w14:paraId="6BF4610C" w14:textId="525359FE" w:rsidR="00B03D23" w:rsidRPr="00244431" w:rsidRDefault="00B03D23" w:rsidP="00414756">
                      <w:pPr>
                        <w:pStyle w:val="Legenda"/>
                        <w:spacing w:before="120" w:after="0"/>
                        <w:jc w:val="center"/>
                        <w:rPr>
                          <w:rFonts w:ascii="Times New Roman" w:hAnsi="Times New Roman" w:cs="Times New Roman"/>
                          <w:b/>
                          <w:noProof/>
                          <w:color w:val="000000"/>
                          <w:sz w:val="24"/>
                          <w:szCs w:val="20"/>
                        </w:rPr>
                      </w:pPr>
                      <w:bookmarkStart w:id="116" w:name="_Toc453786196"/>
                      <w:r>
                        <w:t xml:space="preserve">Figura </w:t>
                      </w:r>
                      <w:fldSimple w:instr=" SEQ Figura \* ARABIC ">
                        <w:r>
                          <w:rPr>
                            <w:noProof/>
                          </w:rPr>
                          <w:t>6</w:t>
                        </w:r>
                      </w:fldSimple>
                      <w:r>
                        <w:t xml:space="preserve"> - </w:t>
                      </w:r>
                      <w:r w:rsidRPr="009B0774">
                        <w:t>Big Picture (Arquitetura)</w:t>
                      </w:r>
                      <w:bookmarkEnd w:id="116"/>
                    </w:p>
                  </w:txbxContent>
                </v:textbox>
                <w10:wrap type="square"/>
              </v:shape>
            </w:pict>
          </mc:Fallback>
        </mc:AlternateContent>
      </w:r>
      <w:r w:rsidR="00414756">
        <w:rPr>
          <w:noProof/>
        </w:rPr>
        <w:drawing>
          <wp:anchor distT="114300" distB="114300" distL="114300" distR="114300" simplePos="0" relativeHeight="251663360" behindDoc="0" locked="0" layoutInCell="0" hidden="0" allowOverlap="1" wp14:anchorId="5C40C0D7" wp14:editId="3B32CD26">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7"/>
                    <a:srcRect/>
                    <a:stretch>
                      <a:fillRect/>
                    </a:stretch>
                  </pic:blipFill>
                  <pic:spPr>
                    <a:xfrm>
                      <a:off x="0" y="0"/>
                      <a:ext cx="5761045" cy="2489200"/>
                    </a:xfrm>
                    <a:prstGeom prst="rect">
                      <a:avLst/>
                    </a:prstGeom>
                    <a:ln/>
                  </pic:spPr>
                </pic:pic>
              </a:graphicData>
            </a:graphic>
          </wp:anchor>
        </w:drawing>
      </w:r>
      <w:bookmarkEnd w:id="114"/>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 xml:space="preserve">Após a construção do contrato inicial na ferramenta </w:t>
      </w:r>
      <w:proofErr w:type="spellStart"/>
      <w:r>
        <w:t>Swagger</w:t>
      </w:r>
      <w:proofErr w:type="spellEnd"/>
      <w:r>
        <w:t xml:space="preserve">, todas as rotas serão geradas na API. Para validar o status </w:t>
      </w:r>
      <w:proofErr w:type="spellStart"/>
      <w:r>
        <w:t>code</w:t>
      </w:r>
      <w:proofErr w:type="spellEnd"/>
      <w:r>
        <w:t xml:space="preserve"> 200 das requisições nas </w:t>
      </w:r>
      <w:proofErr w:type="spellStart"/>
      <w:r>
        <w:t>URIs</w:t>
      </w:r>
      <w:proofErr w:type="spellEnd"/>
      <w:r>
        <w:t xml:space="preserve"> será utilizado a ferramenta </w:t>
      </w:r>
      <w:proofErr w:type="spellStart"/>
      <w:r>
        <w:t>SoapUI</w:t>
      </w:r>
      <w:proofErr w:type="spellEnd"/>
      <w:r>
        <w:t>.</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 xml:space="preserve">Utilizando a ferramenta </w:t>
      </w:r>
      <w:proofErr w:type="spellStart"/>
      <w:r>
        <w:t>SoapUI</w:t>
      </w:r>
      <w:proofErr w:type="spellEnd"/>
      <w:r>
        <w:t xml:space="preserve">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2A0E1520" w:rsidR="001315C0" w:rsidRDefault="001315C0" w:rsidP="006A6073">
      <w:pPr>
        <w:pStyle w:val="TextoNormal"/>
      </w:pPr>
      <w:r>
        <w:t xml:space="preserve">Pedro, Bruno e Ana… pessoas </w:t>
      </w:r>
      <w:r w:rsidR="00414756">
        <w:t>com características diferentes,</w:t>
      </w:r>
      <w:r>
        <w:t xml:space="preserve"> porém com interesses em comum. Pedro e Bruno são empresários, um é chefe de cozinha e o </w:t>
      </w:r>
      <w:r>
        <w:lastRenderedPageBreak/>
        <w:t xml:space="preserve">outro proprietário de um </w:t>
      </w:r>
      <w:proofErr w:type="spellStart"/>
      <w:r>
        <w:t>Food</w:t>
      </w:r>
      <w:proofErr w:type="spellEnd"/>
      <w:r>
        <w:t xml:space="preserve"> </w:t>
      </w:r>
      <w:proofErr w:type="spellStart"/>
      <w:r>
        <w:t>Truck</w:t>
      </w:r>
      <w:proofErr w:type="spellEnd"/>
      <w:r>
        <w:t xml:space="preserve">, já Ana é uma esposa amorosa, mãe e dona de casa. Todos possuem interesse em tecnologia e acompanham </w:t>
      </w:r>
      <w:proofErr w:type="spellStart"/>
      <w:r>
        <w:t>noticias</w:t>
      </w:r>
      <w:proofErr w:type="spellEnd"/>
      <w:r>
        <w:t xml:space="preserve">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 xml:space="preserve">Quando perguntado se já haviam se deparado com um problema similar e qual foi a solução encontrada, uma das personas relatou que ao planejar suas férias procurava por hotéis nas cidades onde pretendia visitar e graças a aplicação Web </w:t>
      </w:r>
      <w:proofErr w:type="spellStart"/>
      <w:r>
        <w:t>Trivago</w:t>
      </w:r>
      <w:proofErr w:type="spellEnd"/>
      <w:r>
        <w:t xml:space="preserve">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605897A3" w14:textId="77777777" w:rsidR="00414756" w:rsidRDefault="006A6073" w:rsidP="00414756">
      <w:pPr>
        <w:pStyle w:val="TextoNormal"/>
        <w:keepNext/>
        <w:ind w:firstLine="0"/>
      </w:pPr>
      <w:r>
        <w:rPr>
          <w:noProof/>
        </w:rPr>
        <w:lastRenderedPageBreak/>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l="8486" t="13712" r="5902" b="14240"/>
                    <a:stretch>
                      <a:fillRect/>
                    </a:stretch>
                  </pic:blipFill>
                  <pic:spPr>
                    <a:xfrm>
                      <a:off x="0" y="0"/>
                      <a:ext cx="4933950" cy="2606675"/>
                    </a:xfrm>
                    <a:prstGeom prst="rect">
                      <a:avLst/>
                    </a:prstGeom>
                    <a:ln/>
                  </pic:spPr>
                </pic:pic>
              </a:graphicData>
            </a:graphic>
          </wp:inline>
        </w:drawing>
      </w:r>
    </w:p>
    <w:p w14:paraId="528761EF" w14:textId="7CE56EED" w:rsidR="006A6073" w:rsidRDefault="00414756" w:rsidP="00414756">
      <w:pPr>
        <w:pStyle w:val="Legenda"/>
        <w:spacing w:before="120" w:after="0"/>
        <w:jc w:val="center"/>
        <w:rPr>
          <w:noProof/>
        </w:rPr>
      </w:pPr>
      <w:bookmarkStart w:id="117" w:name="_Toc453786197"/>
      <w:r>
        <w:t xml:space="preserve">Figura </w:t>
      </w:r>
      <w:fldSimple w:instr=" SEQ Figura \* ARABIC ">
        <w:r w:rsidR="00CD5B56">
          <w:rPr>
            <w:noProof/>
          </w:rPr>
          <w:t>7</w:t>
        </w:r>
      </w:fldSimple>
      <w:r>
        <w:t xml:space="preserve"> - </w:t>
      </w:r>
      <w:r w:rsidRPr="004C244C">
        <w:t>Persona</w:t>
      </w:r>
      <w:r>
        <w:rPr>
          <w:noProof/>
        </w:rPr>
        <w:t xml:space="preserve"> (Pedro da Silva)</w:t>
      </w:r>
      <w:bookmarkEnd w:id="117"/>
    </w:p>
    <w:p w14:paraId="1018A85B" w14:textId="77777777" w:rsidR="00414756" w:rsidRDefault="00414756" w:rsidP="00414756"/>
    <w:p w14:paraId="1CFF59D1" w14:textId="77777777" w:rsidR="00414756" w:rsidRPr="00414756" w:rsidRDefault="00414756" w:rsidP="00414756"/>
    <w:p w14:paraId="03660FA9" w14:textId="77777777" w:rsidR="00414756" w:rsidRDefault="006A6073" w:rsidP="00414756">
      <w:pPr>
        <w:pStyle w:val="TextoNormal"/>
        <w:keepNext/>
        <w:ind w:firstLine="0"/>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9201" t="17836" r="3859" b="9322"/>
                    <a:stretch>
                      <a:fillRect/>
                    </a:stretch>
                  </pic:blipFill>
                  <pic:spPr>
                    <a:xfrm>
                      <a:off x="0" y="0"/>
                      <a:ext cx="5010150" cy="2632075"/>
                    </a:xfrm>
                    <a:prstGeom prst="rect">
                      <a:avLst/>
                    </a:prstGeom>
                    <a:ln/>
                  </pic:spPr>
                </pic:pic>
              </a:graphicData>
            </a:graphic>
          </wp:inline>
        </w:drawing>
      </w:r>
    </w:p>
    <w:p w14:paraId="306085A9" w14:textId="51E3D501" w:rsidR="006A6073" w:rsidRDefault="00414756" w:rsidP="00414756">
      <w:pPr>
        <w:pStyle w:val="Legenda"/>
        <w:jc w:val="center"/>
      </w:pPr>
      <w:bookmarkStart w:id="118" w:name="_Toc453786198"/>
      <w:r>
        <w:t xml:space="preserve">Figura </w:t>
      </w:r>
      <w:fldSimple w:instr=" SEQ Figura \* ARABIC ">
        <w:r w:rsidR="00CD5B56">
          <w:rPr>
            <w:noProof/>
          </w:rPr>
          <w:t>8</w:t>
        </w:r>
      </w:fldSimple>
      <w:r w:rsidR="00FA406B">
        <w:t xml:space="preserve"> - Persona</w:t>
      </w:r>
      <w:r w:rsidRPr="00267198">
        <w:t xml:space="preserve"> </w:t>
      </w:r>
      <w:r>
        <w:t>(Bruno Siqueira)</w:t>
      </w:r>
      <w:bookmarkEnd w:id="118"/>
    </w:p>
    <w:p w14:paraId="6ADD3932" w14:textId="77777777" w:rsidR="00414756" w:rsidRDefault="006A6073" w:rsidP="00414756">
      <w:pPr>
        <w:pStyle w:val="TextoNormal"/>
        <w:keepNext/>
        <w:ind w:firstLine="0"/>
      </w:pPr>
      <w:r>
        <w:rPr>
          <w:noProof/>
        </w:rPr>
        <w:lastRenderedPageBreak/>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8539" t="14321" r="3859" b="12225"/>
                    <a:stretch>
                      <a:fillRect/>
                    </a:stretch>
                  </pic:blipFill>
                  <pic:spPr>
                    <a:xfrm>
                      <a:off x="0" y="0"/>
                      <a:ext cx="5048250" cy="2651125"/>
                    </a:xfrm>
                    <a:prstGeom prst="rect">
                      <a:avLst/>
                    </a:prstGeom>
                    <a:ln/>
                  </pic:spPr>
                </pic:pic>
              </a:graphicData>
            </a:graphic>
          </wp:inline>
        </w:drawing>
      </w:r>
    </w:p>
    <w:p w14:paraId="564D0A9B" w14:textId="0BD298B4" w:rsidR="006A6073" w:rsidRDefault="00414756" w:rsidP="00D37B34">
      <w:pPr>
        <w:pStyle w:val="Legenda"/>
        <w:jc w:val="center"/>
      </w:pPr>
      <w:bookmarkStart w:id="119" w:name="_Toc453786199"/>
      <w:r>
        <w:t xml:space="preserve">Figura </w:t>
      </w:r>
      <w:fldSimple w:instr=" SEQ Figura \* ARABIC ">
        <w:r w:rsidR="00CD5B56">
          <w:rPr>
            <w:noProof/>
          </w:rPr>
          <w:t>9</w:t>
        </w:r>
      </w:fldSimple>
      <w:r w:rsidRPr="00C23C36">
        <w:t xml:space="preserve"> -</w:t>
      </w:r>
      <w:r w:rsidR="00FA406B">
        <w:t xml:space="preserve"> Persona</w:t>
      </w:r>
      <w:r w:rsidRPr="00C23C36">
        <w:t xml:space="preserve"> </w:t>
      </w:r>
      <w:r>
        <w:t>(Ana Carolina)</w:t>
      </w:r>
      <w:bookmarkEnd w:id="119"/>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w:t>
      </w:r>
      <w:proofErr w:type="spellStart"/>
      <w:r>
        <w:t>Materials</w:t>
      </w:r>
      <w:proofErr w:type="spellEnd"/>
      <w:r>
        <w:t xml:space="preserve">,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proofErr w:type="spellStart"/>
      <w:r w:rsidRPr="006A6073">
        <w:rPr>
          <w:rFonts w:ascii="Times New Roman" w:hAnsi="Times New Roman" w:cs="Times New Roman"/>
          <w:b/>
        </w:rPr>
        <w:t>Moodboard</w:t>
      </w:r>
      <w:proofErr w:type="spellEnd"/>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77777777" w:rsidR="001315C0" w:rsidRDefault="001315C0" w:rsidP="006A6073">
      <w:pPr>
        <w:pStyle w:val="TextoNormal"/>
      </w:pPr>
      <w:r>
        <w:lastRenderedPageBreak/>
        <w:t xml:space="preserve">Ao término da pesquisa, o próximo passo foi a organização </w:t>
      </w:r>
      <w:proofErr w:type="gramStart"/>
      <w:r>
        <w:t>das  informações</w:t>
      </w:r>
      <w:proofErr w:type="gramEnd"/>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1E0A4F0B" w14:textId="77777777" w:rsidR="00D37B34" w:rsidRDefault="006A6073" w:rsidP="00D37B34">
      <w:pPr>
        <w:pStyle w:val="TextoNormal"/>
        <w:keepNext/>
        <w:ind w:firstLine="0"/>
      </w:pPr>
      <w:r>
        <w:rPr>
          <w:noProof/>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1"/>
                    <a:srcRect/>
                    <a:stretch>
                      <a:fillRect/>
                    </a:stretch>
                  </pic:blipFill>
                  <pic:spPr>
                    <a:xfrm>
                      <a:off x="0" y="0"/>
                      <a:ext cx="5533228" cy="3062171"/>
                    </a:xfrm>
                    <a:prstGeom prst="rect">
                      <a:avLst/>
                    </a:prstGeom>
                    <a:ln/>
                  </pic:spPr>
                </pic:pic>
              </a:graphicData>
            </a:graphic>
          </wp:inline>
        </w:drawing>
      </w:r>
    </w:p>
    <w:p w14:paraId="78CD97B2" w14:textId="1D0D9AED" w:rsidR="006A6073" w:rsidRDefault="00D37B34" w:rsidP="00D37B34">
      <w:pPr>
        <w:pStyle w:val="Legenda"/>
        <w:jc w:val="center"/>
      </w:pPr>
      <w:bookmarkStart w:id="120" w:name="_Toc453786200"/>
      <w:r>
        <w:t xml:space="preserve">Figura </w:t>
      </w:r>
      <w:fldSimple w:instr=" SEQ Figura \* ARABIC ">
        <w:r w:rsidR="00CD5B56">
          <w:rPr>
            <w:noProof/>
          </w:rPr>
          <w:t>10</w:t>
        </w:r>
      </w:fldSimple>
      <w:r>
        <w:t xml:space="preserve"> – </w:t>
      </w:r>
      <w:proofErr w:type="spellStart"/>
      <w:r w:rsidRPr="0006631B">
        <w:t>Moodboard</w:t>
      </w:r>
      <w:bookmarkEnd w:id="120"/>
      <w:proofErr w:type="spellEnd"/>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w:t>
      </w:r>
      <w:proofErr w:type="spellStart"/>
      <w:r w:rsidRPr="006A6073">
        <w:rPr>
          <w:rFonts w:ascii="Times New Roman" w:hAnsi="Times New Roman" w:cs="Times New Roman"/>
          <w:b/>
        </w:rPr>
        <w:t>Style</w:t>
      </w:r>
      <w:proofErr w:type="spellEnd"/>
      <w:r w:rsidRPr="006A6073">
        <w:rPr>
          <w:rFonts w:ascii="Times New Roman" w:hAnsi="Times New Roman" w:cs="Times New Roman"/>
          <w:b/>
        </w:rPr>
        <w:t xml:space="preserve"> </w:t>
      </w:r>
      <w:proofErr w:type="spellStart"/>
      <w:r w:rsidRPr="006A6073">
        <w:rPr>
          <w:rFonts w:ascii="Times New Roman" w:hAnsi="Times New Roman" w:cs="Times New Roman"/>
          <w:b/>
        </w:rPr>
        <w:t>Guide</w:t>
      </w:r>
      <w:proofErr w:type="spellEnd"/>
    </w:p>
    <w:p w14:paraId="619F42F8" w14:textId="77777777" w:rsidR="001315C0" w:rsidRDefault="001315C0" w:rsidP="006A6073">
      <w:pPr>
        <w:pStyle w:val="TextoNormal"/>
      </w:pPr>
      <w:r>
        <w:t xml:space="preserve">O desenvolvimento do </w:t>
      </w:r>
      <w:proofErr w:type="spellStart"/>
      <w:r>
        <w:t>Style</w:t>
      </w:r>
      <w:proofErr w:type="spellEnd"/>
      <w:r>
        <w:t xml:space="preserve"> </w:t>
      </w:r>
      <w:proofErr w:type="spellStart"/>
      <w:r>
        <w:t>Guide</w:t>
      </w:r>
      <w:proofErr w:type="spellEnd"/>
      <w:r>
        <w:t xml:space="preserv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77777777" w:rsidR="001315C0" w:rsidRDefault="001315C0" w:rsidP="006A6073">
      <w:pPr>
        <w:pStyle w:val="TextoNormal"/>
      </w:pPr>
      <w:r>
        <w:t xml:space="preserve">As fontes </w:t>
      </w:r>
      <w:proofErr w:type="spellStart"/>
      <w:r>
        <w:t>Sans</w:t>
      </w:r>
      <w:proofErr w:type="spellEnd"/>
      <w:r>
        <w:t xml:space="preserve"> </w:t>
      </w:r>
      <w:proofErr w:type="spellStart"/>
      <w:r>
        <w:t>Serif</w:t>
      </w:r>
      <w:proofErr w:type="spellEnd"/>
      <w:r>
        <w:t xml:space="preserve"> (</w:t>
      </w:r>
      <w:proofErr w:type="spellStart"/>
      <w:r>
        <w:t>sans</w:t>
      </w:r>
      <w:proofErr w:type="spellEnd"/>
      <w:r>
        <w:t xml:space="preserve">, em francês, significa “sem”) possuem </w:t>
      </w:r>
      <w:proofErr w:type="gramStart"/>
      <w:r>
        <w:t>uma  aparência</w:t>
      </w:r>
      <w:proofErr w:type="gramEnd"/>
      <w:r>
        <w:t xml:space="preserve"> simples e mais “limpa”, ou seja, mais fáceis de serem lidas no meio digital. </w:t>
      </w:r>
      <w:proofErr w:type="gramStart"/>
      <w:r>
        <w:t>A  NEOTERIC</w:t>
      </w:r>
      <w:proofErr w:type="gramEnd"/>
      <w:r>
        <w:t xml:space="preserve"> foi escolhida como fonte para compor a aplicação web, por ser uma fonte básica e simples, além de possuir variações para compor títulos.</w:t>
      </w:r>
    </w:p>
    <w:p w14:paraId="748B1459" w14:textId="77777777" w:rsidR="00D37B34" w:rsidRDefault="006A6073" w:rsidP="00D37B34">
      <w:pPr>
        <w:pStyle w:val="TextoNormal"/>
        <w:keepNext/>
        <w:ind w:firstLine="0"/>
      </w:pPr>
      <w:r>
        <w:rPr>
          <w:noProof/>
        </w:rPr>
        <w:lastRenderedPageBreak/>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l="5730" t="11235" r="11962" b="12834"/>
                    <a:stretch>
                      <a:fillRect/>
                    </a:stretch>
                  </pic:blipFill>
                  <pic:spPr>
                    <a:xfrm>
                      <a:off x="0" y="0"/>
                      <a:ext cx="4743450" cy="2746375"/>
                    </a:xfrm>
                    <a:prstGeom prst="rect">
                      <a:avLst/>
                    </a:prstGeom>
                    <a:ln/>
                  </pic:spPr>
                </pic:pic>
              </a:graphicData>
            </a:graphic>
          </wp:inline>
        </w:drawing>
      </w:r>
    </w:p>
    <w:p w14:paraId="375915AB" w14:textId="1D5ECBE1" w:rsidR="006A6073" w:rsidRDefault="00D37B34" w:rsidP="00D37B34">
      <w:pPr>
        <w:pStyle w:val="Legenda"/>
        <w:jc w:val="center"/>
      </w:pPr>
      <w:bookmarkStart w:id="121" w:name="_Toc453786201"/>
      <w:r>
        <w:t xml:space="preserve">Figura </w:t>
      </w:r>
      <w:fldSimple w:instr=" SEQ Figura \* ARABIC ">
        <w:r w:rsidR="00CD5B56">
          <w:rPr>
            <w:noProof/>
          </w:rPr>
          <w:t>11</w:t>
        </w:r>
      </w:fldSimple>
      <w:r>
        <w:t xml:space="preserve"> - </w:t>
      </w:r>
      <w:proofErr w:type="spellStart"/>
      <w:r w:rsidRPr="008A41D7">
        <w:t>Style</w:t>
      </w:r>
      <w:proofErr w:type="spellEnd"/>
      <w:r w:rsidRPr="008A41D7">
        <w:t xml:space="preserve"> </w:t>
      </w:r>
      <w:proofErr w:type="spellStart"/>
      <w:r w:rsidRPr="008A41D7">
        <w:t>Guide</w:t>
      </w:r>
      <w:proofErr w:type="spellEnd"/>
      <w:r>
        <w:t xml:space="preserve"> (Tipografia)</w:t>
      </w:r>
      <w:bookmarkEnd w:id="121"/>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 xml:space="preserve">No que tange as cores foi realizado um estudo com as cores </w:t>
      </w:r>
      <w:proofErr w:type="spellStart"/>
      <w:r>
        <w:t>triádicas</w:t>
      </w:r>
      <w:proofErr w:type="spellEnd"/>
      <w:r>
        <w:t>. Esse estudo utiliza as três cores da Roda de cores, igualmente espaçadas (120º uma da outra), em torna da roda de cores.</w:t>
      </w:r>
    </w:p>
    <w:p w14:paraId="5143773A" w14:textId="77777777" w:rsidR="001315C0" w:rsidRDefault="001315C0" w:rsidP="006A6073">
      <w:pPr>
        <w:pStyle w:val="TextoNormal"/>
      </w:pPr>
      <w:r>
        <w:t xml:space="preserve">Esse método é popular porque oferece um forte contraste visual e é considerado por muitos como o melhor dos esquemas. Nesse aspecto as cores escolhidas foram </w:t>
      </w:r>
      <w:proofErr w:type="gramStart"/>
      <w:r>
        <w:t>azul</w:t>
      </w:r>
      <w:proofErr w:type="gramEnd"/>
      <w:r>
        <w:t xml:space="preserve">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65009C8E" w14:textId="77777777" w:rsidR="00D37B34" w:rsidRDefault="006A6073" w:rsidP="00D37B34">
      <w:pPr>
        <w:pStyle w:val="TextoNormal"/>
        <w:keepNext/>
        <w:ind w:firstLine="0"/>
      </w:pPr>
      <w:r>
        <w:rPr>
          <w:noProof/>
        </w:rPr>
        <w:lastRenderedPageBreak/>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l="17353" t="14488" r="16638" b="4666"/>
                    <a:stretch>
                      <a:fillRect/>
                    </a:stretch>
                  </pic:blipFill>
                  <pic:spPr>
                    <a:xfrm>
                      <a:off x="0" y="0"/>
                      <a:ext cx="5276850" cy="3619500"/>
                    </a:xfrm>
                    <a:prstGeom prst="rect">
                      <a:avLst/>
                    </a:prstGeom>
                    <a:ln/>
                  </pic:spPr>
                </pic:pic>
              </a:graphicData>
            </a:graphic>
          </wp:inline>
        </w:drawing>
      </w:r>
    </w:p>
    <w:p w14:paraId="560BEC02" w14:textId="4E07CFAB" w:rsidR="006A6073" w:rsidRDefault="00D37B34" w:rsidP="00D37B34">
      <w:pPr>
        <w:pStyle w:val="Legenda"/>
        <w:jc w:val="center"/>
      </w:pPr>
      <w:bookmarkStart w:id="122" w:name="_Toc453786202"/>
      <w:r>
        <w:t xml:space="preserve">Figura </w:t>
      </w:r>
      <w:fldSimple w:instr=" SEQ Figura \* ARABIC ">
        <w:r w:rsidR="00CD5B56">
          <w:rPr>
            <w:noProof/>
          </w:rPr>
          <w:t>12</w:t>
        </w:r>
      </w:fldSimple>
      <w:r>
        <w:t xml:space="preserve"> - </w:t>
      </w:r>
      <w:proofErr w:type="spellStart"/>
      <w:r w:rsidRPr="003F55B7">
        <w:t>Style</w:t>
      </w:r>
      <w:proofErr w:type="spellEnd"/>
      <w:r w:rsidRPr="003F55B7">
        <w:t xml:space="preserve"> </w:t>
      </w:r>
      <w:proofErr w:type="spellStart"/>
      <w:r w:rsidRPr="003F55B7">
        <w:t>Guide</w:t>
      </w:r>
      <w:proofErr w:type="spellEnd"/>
      <w:r>
        <w:t xml:space="preserve"> (Cores)</w:t>
      </w:r>
      <w:bookmarkEnd w:id="122"/>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5F8F0849" w14:textId="77777777" w:rsidR="00D37B34" w:rsidRDefault="006A6073" w:rsidP="00D37B34">
      <w:pPr>
        <w:pStyle w:val="TextoNormal"/>
        <w:keepNext/>
        <w:ind w:firstLine="0"/>
        <w:jc w:val="center"/>
      </w:pPr>
      <w:r>
        <w:rPr>
          <w:noProof/>
        </w:rPr>
        <w:lastRenderedPageBreak/>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47878" t="12223" r="21565" b="27408"/>
                    <a:stretch>
                      <a:fillRect/>
                    </a:stretch>
                  </pic:blipFill>
                  <pic:spPr>
                    <a:xfrm>
                      <a:off x="0" y="0"/>
                      <a:ext cx="2572353" cy="3401459"/>
                    </a:xfrm>
                    <a:prstGeom prst="rect">
                      <a:avLst/>
                    </a:prstGeom>
                    <a:ln/>
                  </pic:spPr>
                </pic:pic>
              </a:graphicData>
            </a:graphic>
          </wp:inline>
        </w:drawing>
      </w:r>
    </w:p>
    <w:p w14:paraId="531F79AF" w14:textId="1CC6D751" w:rsidR="006A6073" w:rsidRDefault="00D37B34" w:rsidP="00D37B34">
      <w:pPr>
        <w:pStyle w:val="Legenda"/>
        <w:jc w:val="center"/>
      </w:pPr>
      <w:bookmarkStart w:id="123" w:name="_Toc453786203"/>
      <w:r>
        <w:t xml:space="preserve">Figura </w:t>
      </w:r>
      <w:fldSimple w:instr=" SEQ Figura \* ARABIC ">
        <w:r w:rsidR="00CD5B56">
          <w:rPr>
            <w:noProof/>
          </w:rPr>
          <w:t>13</w:t>
        </w:r>
      </w:fldSimple>
      <w:r>
        <w:t xml:space="preserve"> - </w:t>
      </w:r>
      <w:proofErr w:type="spellStart"/>
      <w:r w:rsidRPr="00113A93">
        <w:t>Style</w:t>
      </w:r>
      <w:proofErr w:type="spellEnd"/>
      <w:r w:rsidRPr="00113A93">
        <w:t xml:space="preserve"> </w:t>
      </w:r>
      <w:proofErr w:type="spellStart"/>
      <w:r w:rsidRPr="00113A93">
        <w:t>Guide</w:t>
      </w:r>
      <w:proofErr w:type="spellEnd"/>
      <w:r>
        <w:t xml:space="preserve"> (Ícones)</w:t>
      </w:r>
      <w:bookmarkEnd w:id="123"/>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proofErr w:type="spellStart"/>
      <w:r w:rsidRPr="006A6073">
        <w:rPr>
          <w:rFonts w:ascii="Times New Roman" w:hAnsi="Times New Roman" w:cs="Times New Roman"/>
          <w:b/>
        </w:rPr>
        <w:t>Story</w:t>
      </w:r>
      <w:proofErr w:type="spellEnd"/>
      <w:r w:rsidRPr="006A6073">
        <w:rPr>
          <w:rFonts w:ascii="Times New Roman" w:hAnsi="Times New Roman" w:cs="Times New Roman"/>
          <w:b/>
        </w:rPr>
        <w:t xml:space="preserve"> </w:t>
      </w:r>
      <w:proofErr w:type="spellStart"/>
      <w:r w:rsidRPr="006A6073">
        <w:rPr>
          <w:rFonts w:ascii="Times New Roman" w:hAnsi="Times New Roman" w:cs="Times New Roman"/>
          <w:b/>
        </w:rPr>
        <w:t>board</w:t>
      </w:r>
      <w:proofErr w:type="spellEnd"/>
    </w:p>
    <w:p w14:paraId="6EF0521A" w14:textId="77777777" w:rsidR="001315C0" w:rsidRDefault="001315C0" w:rsidP="006A6073">
      <w:pPr>
        <w:pStyle w:val="TextoNormal"/>
      </w:pPr>
      <w:r>
        <w:t xml:space="preserve">O </w:t>
      </w:r>
      <w:proofErr w:type="spellStart"/>
      <w:r>
        <w:t>Story</w:t>
      </w:r>
      <w:proofErr w:type="spellEnd"/>
      <w:r>
        <w:t xml:space="preserve"> </w:t>
      </w:r>
      <w:proofErr w:type="spellStart"/>
      <w:r>
        <w:t>board</w:t>
      </w:r>
      <w:proofErr w:type="spellEnd"/>
      <w:r>
        <w:t xml:space="preserve"> proporcionou uma maior visibilidade do projeto por meio de imagens dos elementos interativos. Durante o desenvolvimento foi percebido nuances na </w:t>
      </w:r>
      <w:proofErr w:type="spellStart"/>
      <w:r>
        <w:t>sequencia</w:t>
      </w:r>
      <w:proofErr w:type="spellEnd"/>
      <w:r>
        <w:t xml:space="preserve"> da interação e, posteriormente a correção mais adequada possível. O </w:t>
      </w:r>
      <w:proofErr w:type="spellStart"/>
      <w:r>
        <w:t>Story</w:t>
      </w:r>
      <w:proofErr w:type="spellEnd"/>
      <w:r>
        <w:t xml:space="preserve"> </w:t>
      </w:r>
      <w:proofErr w:type="spellStart"/>
      <w:r>
        <w:t>board</w:t>
      </w:r>
      <w:proofErr w:type="spellEnd"/>
      <w:r>
        <w:t xml:space="preserve">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6F2AC0CC" w14:textId="77777777" w:rsidR="003165A8" w:rsidRDefault="006A6073" w:rsidP="003165A8">
      <w:pPr>
        <w:pStyle w:val="TextoNormal"/>
        <w:keepNext/>
        <w:ind w:firstLine="0"/>
      </w:pPr>
      <w:r>
        <w:rPr>
          <w:noProof/>
        </w:rPr>
        <w:lastRenderedPageBreak/>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l="9342" t="6508" r="21462" b="1760"/>
                    <a:stretch>
                      <a:fillRect/>
                    </a:stretch>
                  </pic:blipFill>
                  <pic:spPr>
                    <a:xfrm>
                      <a:off x="0" y="0"/>
                      <a:ext cx="4795669" cy="3983038"/>
                    </a:xfrm>
                    <a:prstGeom prst="rect">
                      <a:avLst/>
                    </a:prstGeom>
                    <a:ln/>
                  </pic:spPr>
                </pic:pic>
              </a:graphicData>
            </a:graphic>
          </wp:inline>
        </w:drawing>
      </w:r>
    </w:p>
    <w:p w14:paraId="4CA015AA" w14:textId="2E2212B3" w:rsidR="001315C0" w:rsidRDefault="003165A8" w:rsidP="003165A8">
      <w:pPr>
        <w:pStyle w:val="Legenda"/>
        <w:jc w:val="center"/>
      </w:pPr>
      <w:bookmarkStart w:id="124" w:name="_Toc453786204"/>
      <w:r>
        <w:t xml:space="preserve">Figura </w:t>
      </w:r>
      <w:fldSimple w:instr=" SEQ Figura \* ARABIC ">
        <w:r w:rsidR="00CD5B56">
          <w:rPr>
            <w:noProof/>
          </w:rPr>
          <w:t>14</w:t>
        </w:r>
      </w:fldSimple>
      <w:r>
        <w:t xml:space="preserve"> - </w:t>
      </w:r>
      <w:proofErr w:type="spellStart"/>
      <w:r w:rsidRPr="00A618DD">
        <w:t>Story</w:t>
      </w:r>
      <w:proofErr w:type="spellEnd"/>
      <w:r w:rsidRPr="00A618DD">
        <w:t xml:space="preserve"> </w:t>
      </w:r>
      <w:proofErr w:type="spellStart"/>
      <w:r w:rsidRPr="00A618DD">
        <w:t>board</w:t>
      </w:r>
      <w:proofErr w:type="spellEnd"/>
      <w:r>
        <w:rPr>
          <w:noProof/>
        </w:rPr>
        <w:t xml:space="preserve"> (Pesquisa)</w:t>
      </w:r>
      <w:bookmarkEnd w:id="124"/>
    </w:p>
    <w:p w14:paraId="4E9C5728" w14:textId="77777777" w:rsidR="006A6073" w:rsidRDefault="006A6073" w:rsidP="006A6073">
      <w:pPr>
        <w:pStyle w:val="TextoNormal"/>
        <w:ind w:firstLine="0"/>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090F00AD" w14:textId="77777777" w:rsidR="003165A8" w:rsidRDefault="006A6073" w:rsidP="003165A8">
      <w:pPr>
        <w:pStyle w:val="TextoNormal"/>
        <w:keepNext/>
        <w:ind w:firstLine="0"/>
      </w:pPr>
      <w:r>
        <w:rPr>
          <w:noProof/>
        </w:rPr>
        <w:drawing>
          <wp:inline distT="114300" distB="114300" distL="114300" distR="114300" wp14:anchorId="1A9B5C64" wp14:editId="5534332E">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l="5841" t="9410" r="4191" b="6426"/>
                    <a:stretch>
                      <a:fillRect/>
                    </a:stretch>
                  </pic:blipFill>
                  <pic:spPr>
                    <a:xfrm>
                      <a:off x="0" y="0"/>
                      <a:ext cx="5181600" cy="3035300"/>
                    </a:xfrm>
                    <a:prstGeom prst="rect">
                      <a:avLst/>
                    </a:prstGeom>
                    <a:ln/>
                  </pic:spPr>
                </pic:pic>
              </a:graphicData>
            </a:graphic>
          </wp:inline>
        </w:drawing>
      </w:r>
    </w:p>
    <w:p w14:paraId="69A53741" w14:textId="736D5BDE" w:rsidR="001315C0" w:rsidRDefault="003165A8" w:rsidP="003165A8">
      <w:pPr>
        <w:pStyle w:val="Legenda"/>
        <w:jc w:val="center"/>
      </w:pPr>
      <w:bookmarkStart w:id="125" w:name="_Toc453786205"/>
      <w:r>
        <w:t xml:space="preserve">Figura </w:t>
      </w:r>
      <w:fldSimple w:instr=" SEQ Figura \* ARABIC ">
        <w:r w:rsidR="00CD5B56">
          <w:rPr>
            <w:noProof/>
          </w:rPr>
          <w:t>15</w:t>
        </w:r>
      </w:fldSimple>
      <w:r>
        <w:t xml:space="preserve"> - </w:t>
      </w:r>
      <w:proofErr w:type="spellStart"/>
      <w:r>
        <w:t>S</w:t>
      </w:r>
      <w:r w:rsidRPr="00FB4628">
        <w:t>tory</w:t>
      </w:r>
      <w:proofErr w:type="spellEnd"/>
      <w:r w:rsidRPr="00FB4628">
        <w:t xml:space="preserve"> </w:t>
      </w:r>
      <w:proofErr w:type="spellStart"/>
      <w:r w:rsidRPr="00FB4628">
        <w:t>board</w:t>
      </w:r>
      <w:proofErr w:type="spellEnd"/>
      <w:r>
        <w:t xml:space="preserve"> (Cotação)</w:t>
      </w:r>
      <w:bookmarkEnd w:id="125"/>
    </w:p>
    <w:p w14:paraId="3ED57323" w14:textId="77777777" w:rsidR="001F1004" w:rsidRDefault="001F1004" w:rsidP="00830B7A">
      <w:pPr>
        <w:pStyle w:val="SubtituloCapitulo"/>
      </w:pPr>
      <w:bookmarkStart w:id="126" w:name="_Toc453788116"/>
      <w:commentRangeStart w:id="127"/>
      <w:r>
        <w:lastRenderedPageBreak/>
        <w:t>Metodologia de Pesquisa</w:t>
      </w:r>
      <w:commentRangeEnd w:id="127"/>
      <w:r>
        <w:rPr>
          <w:rStyle w:val="Refdecomentrio"/>
          <w:rFonts w:ascii="Arial" w:hAnsi="Arial" w:cs="Arial"/>
          <w:b w:val="0"/>
        </w:rPr>
        <w:commentReference w:id="127"/>
      </w:r>
      <w:r w:rsidR="00830B7A">
        <w:t xml:space="preserve"> (com detalhamento da solução técnica)</w:t>
      </w:r>
      <w:bookmarkEnd w:id="126"/>
    </w:p>
    <w:p w14:paraId="1DAECE8C" w14:textId="77777777" w:rsidR="001F1004" w:rsidRDefault="001F1004" w:rsidP="00C463EE">
      <w:pPr>
        <w:pStyle w:val="SubtituloCapitulo"/>
        <w:numPr>
          <w:ilvl w:val="2"/>
          <w:numId w:val="1"/>
        </w:numPr>
      </w:pPr>
      <w:bookmarkStart w:id="128" w:name="_Toc453788117"/>
      <w:commentRangeStart w:id="129"/>
      <w:r>
        <w:t>Instrumentos de Pesquisa</w:t>
      </w:r>
      <w:commentRangeEnd w:id="129"/>
      <w:r>
        <w:rPr>
          <w:rStyle w:val="Refdecomentrio"/>
          <w:rFonts w:ascii="Arial" w:hAnsi="Arial" w:cs="Arial"/>
          <w:b w:val="0"/>
        </w:rPr>
        <w:commentReference w:id="129"/>
      </w:r>
      <w:bookmarkEnd w:id="128"/>
    </w:p>
    <w:p w14:paraId="63DFFBB3" w14:textId="55EACC9E" w:rsidR="006A6073" w:rsidRDefault="006A6073" w:rsidP="00C463EE">
      <w:pPr>
        <w:pStyle w:val="SubtituloCapitulo"/>
        <w:numPr>
          <w:ilvl w:val="3"/>
          <w:numId w:val="1"/>
        </w:numPr>
      </w:pPr>
      <w:bookmarkStart w:id="130" w:name="_Toc453788118"/>
      <w:r>
        <w:t>Mercado:</w:t>
      </w:r>
      <w:bookmarkEnd w:id="130"/>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131" w:name="_Toc453788119"/>
      <w:r>
        <w:t>Cientifico</w:t>
      </w:r>
      <w:bookmarkEnd w:id="131"/>
    </w:p>
    <w:p w14:paraId="3F8087DF" w14:textId="5CABD7E7" w:rsidR="006A6073" w:rsidRDefault="006A6073" w:rsidP="006A6073">
      <w:pPr>
        <w:pStyle w:val="TextoNormal"/>
      </w:pPr>
      <w:r>
        <w:t xml:space="preserve">Pesquisas de monografias sobre o desenvolvimento de aplicativos híbridos, usabilidade, disponibilização de </w:t>
      </w:r>
      <w:proofErr w:type="spellStart"/>
      <w:r>
        <w:t>APIs</w:t>
      </w:r>
      <w:proofErr w:type="spellEnd"/>
      <w:r>
        <w:t>.</w:t>
      </w:r>
    </w:p>
    <w:p w14:paraId="5636999D" w14:textId="77777777" w:rsidR="001F1004" w:rsidRDefault="001F1004" w:rsidP="00C463EE">
      <w:pPr>
        <w:pStyle w:val="SubtituloCapitulo"/>
        <w:numPr>
          <w:ilvl w:val="2"/>
          <w:numId w:val="1"/>
        </w:numPr>
      </w:pPr>
      <w:bookmarkStart w:id="132" w:name="_Toc453788120"/>
      <w:commentRangeStart w:id="133"/>
      <w:r>
        <w:t>Coleta de Dados</w:t>
      </w:r>
      <w:commentRangeEnd w:id="133"/>
      <w:r>
        <w:rPr>
          <w:rStyle w:val="Refdecomentrio"/>
          <w:rFonts w:ascii="Arial" w:hAnsi="Arial" w:cs="Arial"/>
          <w:b w:val="0"/>
        </w:rPr>
        <w:commentReference w:id="133"/>
      </w:r>
      <w:bookmarkEnd w:id="132"/>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134"/>
      <w:proofErr w:type="spellStart"/>
      <w:r w:rsidR="00CD5B56">
        <w:t>C</w:t>
      </w:r>
      <w:r>
        <w:t>ordova</w:t>
      </w:r>
      <w:proofErr w:type="spellEnd"/>
      <w:r>
        <w:t xml:space="preserve"> </w:t>
      </w:r>
      <w:commentRangeEnd w:id="134"/>
      <w:r w:rsidR="00CD5B56">
        <w:rPr>
          <w:rStyle w:val="Refdecomentrio"/>
        </w:rPr>
        <w:commentReference w:id="134"/>
      </w:r>
      <w:r>
        <w:t xml:space="preserve">e para interface o framework </w:t>
      </w:r>
      <w:proofErr w:type="spellStart"/>
      <w:r>
        <w:t>Ionic</w:t>
      </w:r>
      <w:proofErr w:type="spellEnd"/>
      <w:r>
        <w:t xml:space="preserve">, ambos com suporte a desenvolvimento com HTML, CSS e </w:t>
      </w:r>
      <w:proofErr w:type="spellStart"/>
      <w:r>
        <w:t>JavaScript</w:t>
      </w:r>
      <w:proofErr w:type="spellEnd"/>
      <w:r>
        <w:t>.</w:t>
      </w:r>
    </w:p>
    <w:p w14:paraId="25336650" w14:textId="77777777" w:rsidR="006A6073" w:rsidRDefault="006A6073" w:rsidP="006A6073">
      <w:pPr>
        <w:pStyle w:val="TextoNormal"/>
      </w:pPr>
      <w:r>
        <w:t xml:space="preserve">Os dados serão importados em base de dados na WEB e posteriormente serão consumidos através de API desenvolvida com PHP e o framework </w:t>
      </w:r>
      <w:proofErr w:type="spellStart"/>
      <w:r>
        <w:t>Swagger</w:t>
      </w:r>
      <w:proofErr w:type="spellEnd"/>
      <w:r>
        <w:t>.</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t>Para o desenvolvimento da API será utilizado a metod</w:t>
      </w:r>
      <w:r w:rsidR="00CD5B56">
        <w:t xml:space="preserve">ologia TDD (Test </w:t>
      </w:r>
      <w:proofErr w:type="spellStart"/>
      <w:r w:rsidR="00CD5B56">
        <w:t>Driven</w:t>
      </w:r>
      <w:proofErr w:type="spellEnd"/>
      <w:r w:rsidR="00CD5B56">
        <w:t xml:space="preserve"> </w:t>
      </w:r>
      <w:proofErr w:type="spellStart"/>
      <w:r w:rsidR="00CD5B56">
        <w:t>Develop</w:t>
      </w:r>
      <w:r>
        <w:t>ment</w:t>
      </w:r>
      <w:proofErr w:type="spellEnd"/>
      <w:r>
        <w:t>) para realizar testes nos módulos de importação de dados.</w:t>
      </w:r>
    </w:p>
    <w:p w14:paraId="07B00430" w14:textId="52B05028" w:rsidR="001F1004" w:rsidRDefault="001F1004" w:rsidP="00C463EE">
      <w:pPr>
        <w:pStyle w:val="SubtituloCapitulo"/>
        <w:numPr>
          <w:ilvl w:val="2"/>
          <w:numId w:val="1"/>
        </w:numPr>
      </w:pPr>
      <w:bookmarkStart w:id="135" w:name="_Toc453788121"/>
      <w:commentRangeStart w:id="136"/>
      <w:r>
        <w:lastRenderedPageBreak/>
        <w:t>Resultados</w:t>
      </w:r>
      <w:commentRangeEnd w:id="136"/>
      <w:r>
        <w:rPr>
          <w:rStyle w:val="Refdecomentrio"/>
          <w:rFonts w:ascii="Arial" w:hAnsi="Arial" w:cs="Arial"/>
          <w:b w:val="0"/>
        </w:rPr>
        <w:commentReference w:id="136"/>
      </w:r>
      <w:r w:rsidR="006A6073">
        <w:t xml:space="preserve"> Esperados</w:t>
      </w:r>
      <w:bookmarkEnd w:id="135"/>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137" w:name="_Toc453788122"/>
      <w:r>
        <w:t>C</w:t>
      </w:r>
      <w:r w:rsidR="00453293">
        <w:t>ONSIDERAÇÕES FINAIS</w:t>
      </w:r>
      <w:bookmarkEnd w:id="137"/>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lastRenderedPageBreak/>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 xml:space="preserve">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w:t>
      </w:r>
      <w:proofErr w:type="spellStart"/>
      <w:r>
        <w:t>render</w:t>
      </w:r>
      <w:r w:rsidR="00453293">
        <w:t>izar</w:t>
      </w:r>
      <w:proofErr w:type="spellEnd"/>
      <w:r w:rsidR="00453293">
        <w:t xml:space="preserve">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 xml:space="preserve">Como sugestão para trabalhos futuros poderá ser adicionado a funcionalidade de </w:t>
      </w:r>
      <w:proofErr w:type="spellStart"/>
      <w:r>
        <w:t>geo-localização</w:t>
      </w:r>
      <w:proofErr w:type="spellEnd"/>
      <w:r>
        <w:t xml:space="preserve">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0366F90A" w:rsidR="007044BB" w:rsidRPr="00736E06" w:rsidRDefault="00C130C4" w:rsidP="00736E06">
      <w:pPr>
        <w:pStyle w:val="TituloCapitulo"/>
      </w:pPr>
      <w:bookmarkStart w:id="138" w:name="h.v8j6y3g6j2a1" w:colFirst="0" w:colLast="0"/>
      <w:bookmarkStart w:id="139" w:name="_Toc453788123"/>
      <w:bookmarkEnd w:id="138"/>
      <w:commentRangeStart w:id="140"/>
      <w:commentRangeStart w:id="141"/>
      <w:r w:rsidRPr="00736E06">
        <w:lastRenderedPageBreak/>
        <w:t>REFERÊNCIAS</w:t>
      </w:r>
      <w:commentRangeEnd w:id="140"/>
      <w:r w:rsidR="00F63B94">
        <w:rPr>
          <w:rStyle w:val="Refdecomentrio"/>
          <w:rFonts w:ascii="Arial" w:hAnsi="Arial" w:cs="Arial"/>
          <w:b w:val="0"/>
        </w:rPr>
        <w:commentReference w:id="140"/>
      </w:r>
      <w:bookmarkEnd w:id="139"/>
      <w:commentRangeEnd w:id="141"/>
      <w:r w:rsidR="00890B5E">
        <w:rPr>
          <w:rStyle w:val="Refdecomentrio"/>
          <w:rFonts w:ascii="Arial" w:hAnsi="Arial" w:cs="Arial"/>
          <w:b w:val="0"/>
        </w:rPr>
        <w:commentReference w:id="141"/>
      </w:r>
    </w:p>
    <w:p w14:paraId="18C52A3E" w14:textId="09082962"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t>Especificações Técnicas</w:t>
      </w:r>
    </w:p>
    <w:p w14:paraId="60194864" w14:textId="77777777" w:rsidR="00F0523D" w:rsidRDefault="00F0523D" w:rsidP="00F0523D">
      <w:pPr>
        <w:jc w:val="left"/>
      </w:pPr>
      <w:r w:rsidRPr="00F0523D">
        <w:t xml:space="preserve">Especificação do Protocolo HTTP/1.1   RFC: 2616                                                Título: Hypertext </w:t>
      </w:r>
      <w:proofErr w:type="spellStart"/>
      <w:r w:rsidRPr="00F0523D">
        <w:t>Transfer</w:t>
      </w:r>
      <w:proofErr w:type="spellEnd"/>
      <w:r w:rsidRPr="00F0523D">
        <w:t xml:space="preserve"> </w:t>
      </w:r>
      <w:proofErr w:type="spellStart"/>
      <w:r w:rsidRPr="00F0523D">
        <w:t>Protocol</w:t>
      </w:r>
      <w:proofErr w:type="spellEnd"/>
      <w:r w:rsidRPr="00F0523D">
        <w:t xml:space="preserve"> -- HTTP/1.1 </w:t>
      </w:r>
    </w:p>
    <w:p w14:paraId="2CAE7F7F" w14:textId="41FFC43F" w:rsidR="00F0523D" w:rsidRDefault="00F0523D" w:rsidP="00F0523D">
      <w:pPr>
        <w:jc w:val="left"/>
      </w:pPr>
      <w:r w:rsidRPr="00F0523D">
        <w:t xml:space="preserve">Link: </w:t>
      </w:r>
      <w:r w:rsidR="00A504A7" w:rsidRPr="00A504A7">
        <w:t>https://tools.ietf.org/html/rfc2616</w:t>
      </w:r>
    </w:p>
    <w:p w14:paraId="5182A1F7" w14:textId="22639B83" w:rsidR="00A504A7" w:rsidRPr="00F0523D" w:rsidRDefault="00A504A7" w:rsidP="00F0523D">
      <w:pPr>
        <w:jc w:val="left"/>
      </w:pPr>
      <w:r>
        <w:rPr>
          <w:color w:val="auto"/>
          <w:highlight w:val="white"/>
        </w:rPr>
        <w:t xml:space="preserve">Acesso em: </w:t>
      </w:r>
      <w:r>
        <w:rPr>
          <w:color w:val="auto"/>
        </w:rPr>
        <w:t>23 MAR 16</w:t>
      </w:r>
    </w:p>
    <w:p w14:paraId="1423BD68" w14:textId="77777777" w:rsidR="00F0523D" w:rsidRDefault="00F0523D" w:rsidP="00F0523D">
      <w:pPr>
        <w:jc w:val="left"/>
        <w:rPr>
          <w:rFonts w:ascii="Times New Roman" w:hAnsi="Times New Roman" w:cs="Times New Roman"/>
          <w:b/>
        </w:rPr>
      </w:pPr>
    </w:p>
    <w:p w14:paraId="3A25F82D" w14:textId="77777777" w:rsidR="00F0523D" w:rsidRPr="00F0523D" w:rsidRDefault="00F0523D" w:rsidP="00F0523D">
      <w:pPr>
        <w:jc w:val="left"/>
      </w:pPr>
      <w:r w:rsidRPr="00F0523D">
        <w:t xml:space="preserve">Especificação do Protocolo HTTP/1.1   RFC: 2616/5785                                                 Título: </w:t>
      </w:r>
      <w:proofErr w:type="spellStart"/>
      <w:r w:rsidRPr="00F0523D">
        <w:t>Defining</w:t>
      </w:r>
      <w:proofErr w:type="spellEnd"/>
      <w:r w:rsidRPr="00F0523D">
        <w:t xml:space="preserve"> </w:t>
      </w:r>
      <w:proofErr w:type="spellStart"/>
      <w:r w:rsidRPr="00F0523D">
        <w:t>Well-Known</w:t>
      </w:r>
      <w:proofErr w:type="spellEnd"/>
      <w:r w:rsidRPr="00F0523D">
        <w:t xml:space="preserve"> </w:t>
      </w:r>
      <w:proofErr w:type="spellStart"/>
      <w:r w:rsidRPr="00F0523D">
        <w:t>Uniform</w:t>
      </w:r>
      <w:proofErr w:type="spellEnd"/>
      <w:r w:rsidRPr="00F0523D">
        <w:t xml:space="preserve"> </w:t>
      </w:r>
      <w:proofErr w:type="spellStart"/>
      <w:r w:rsidRPr="00F0523D">
        <w:t>Resource</w:t>
      </w:r>
      <w:proofErr w:type="spellEnd"/>
      <w:r w:rsidRPr="00F0523D">
        <w:t xml:space="preserve"> </w:t>
      </w:r>
      <w:proofErr w:type="spellStart"/>
      <w:r w:rsidRPr="00F0523D">
        <w:t>Identifiers</w:t>
      </w:r>
      <w:proofErr w:type="spellEnd"/>
      <w:r w:rsidRPr="00F0523D">
        <w:t xml:space="preserve"> (</w:t>
      </w:r>
      <w:proofErr w:type="spellStart"/>
      <w:r w:rsidRPr="00F0523D">
        <w:t>URIs</w:t>
      </w:r>
      <w:proofErr w:type="spellEnd"/>
      <w:r w:rsidRPr="00F0523D">
        <w:t xml:space="preserve">) </w:t>
      </w:r>
    </w:p>
    <w:p w14:paraId="53E05492" w14:textId="29F9CFB0" w:rsidR="00F0523D" w:rsidRPr="00F0523D" w:rsidRDefault="00F0523D" w:rsidP="00F0523D">
      <w:pPr>
        <w:jc w:val="left"/>
      </w:pPr>
      <w:r w:rsidRPr="00F0523D">
        <w:t>Link: https://tools.ietf.org/html/rfc5785</w:t>
      </w:r>
    </w:p>
    <w:p w14:paraId="1512CB15" w14:textId="7420AE8A" w:rsidR="00A504A7" w:rsidRPr="00F0523D" w:rsidRDefault="00A504A7" w:rsidP="00A504A7">
      <w:pPr>
        <w:jc w:val="left"/>
      </w:pPr>
      <w:r>
        <w:rPr>
          <w:color w:val="auto"/>
          <w:highlight w:val="white"/>
        </w:rPr>
        <w:t xml:space="preserve">Acesso em: </w:t>
      </w:r>
      <w:r>
        <w:rPr>
          <w:color w:val="auto"/>
        </w:rPr>
        <w:t>23 MAR 16</w:t>
      </w:r>
    </w:p>
    <w:p w14:paraId="6FA1674E" w14:textId="77777777" w:rsidR="00F0523D" w:rsidRPr="00E4285E" w:rsidRDefault="00F0523D" w:rsidP="00E4285E">
      <w:pPr>
        <w:jc w:val="left"/>
      </w:pPr>
    </w:p>
    <w:p w14:paraId="2F60C439" w14:textId="77777777" w:rsidR="00E4285E" w:rsidRPr="00E4285E" w:rsidRDefault="00E4285E" w:rsidP="00E4285E">
      <w:pPr>
        <w:jc w:val="left"/>
      </w:pPr>
      <w:r w:rsidRPr="00E4285E">
        <w:t xml:space="preserve">Especificação do Protocolo HTTP/1.1   RFC: 2616/6266                                             Título: Use </w:t>
      </w:r>
      <w:proofErr w:type="spellStart"/>
      <w:r w:rsidRPr="00E4285E">
        <w:t>of</w:t>
      </w:r>
      <w:proofErr w:type="spellEnd"/>
      <w:r w:rsidRPr="00E4285E">
        <w:t xml:space="preserve"> </w:t>
      </w:r>
      <w:proofErr w:type="spellStart"/>
      <w:r w:rsidRPr="00E4285E">
        <w:t>the</w:t>
      </w:r>
      <w:proofErr w:type="spellEnd"/>
      <w:r w:rsidRPr="00E4285E">
        <w:t xml:space="preserve"> </w:t>
      </w:r>
      <w:proofErr w:type="spellStart"/>
      <w:r w:rsidRPr="00E4285E">
        <w:t>Content-Disposition</w:t>
      </w:r>
      <w:proofErr w:type="spellEnd"/>
      <w:r w:rsidRPr="00E4285E">
        <w:t xml:space="preserve"> Header Field in </w:t>
      </w:r>
      <w:proofErr w:type="spellStart"/>
      <w:r w:rsidRPr="00E4285E">
        <w:t>the</w:t>
      </w:r>
      <w:proofErr w:type="spellEnd"/>
    </w:p>
    <w:p w14:paraId="5B975ECD" w14:textId="71C14D9F" w:rsidR="00E4285E" w:rsidRPr="00E4285E" w:rsidRDefault="00E4285E" w:rsidP="00E4285E">
      <w:pPr>
        <w:jc w:val="left"/>
      </w:pPr>
      <w:r w:rsidRPr="00E4285E">
        <w:t xml:space="preserve">Hypertext </w:t>
      </w:r>
      <w:proofErr w:type="spellStart"/>
      <w:r w:rsidRPr="00E4285E">
        <w:t>Transfer</w:t>
      </w:r>
      <w:proofErr w:type="spellEnd"/>
      <w:r w:rsidRPr="00E4285E">
        <w:t xml:space="preserve"> </w:t>
      </w:r>
      <w:proofErr w:type="spellStart"/>
      <w:r w:rsidRPr="00E4285E">
        <w:t>Protocol</w:t>
      </w:r>
      <w:proofErr w:type="spellEnd"/>
      <w:r w:rsidRPr="00E4285E">
        <w:t xml:space="preserve"> (HTTP) Link:</w:t>
      </w:r>
      <w:r w:rsidR="007A437A">
        <w:t xml:space="preserve"> </w:t>
      </w:r>
      <w:r w:rsidRPr="00E4285E">
        <w:t>https://tools.ietf.org/html/rfc6266</w:t>
      </w:r>
    </w:p>
    <w:p w14:paraId="0D05A705" w14:textId="24D4D760" w:rsidR="00A504A7" w:rsidRPr="00F0523D" w:rsidRDefault="00A504A7" w:rsidP="00A504A7">
      <w:pPr>
        <w:jc w:val="left"/>
      </w:pPr>
      <w:r>
        <w:rPr>
          <w:color w:val="auto"/>
          <w:highlight w:val="white"/>
        </w:rPr>
        <w:t xml:space="preserve">Acesso em: </w:t>
      </w:r>
      <w:r>
        <w:rPr>
          <w:color w:val="auto"/>
        </w:rPr>
        <w:t>23 MAR 16</w:t>
      </w:r>
    </w:p>
    <w:p w14:paraId="3D277818" w14:textId="77777777" w:rsidR="00E4285E" w:rsidRDefault="00E4285E" w:rsidP="007B3A45">
      <w:pPr>
        <w:spacing w:after="240"/>
        <w:jc w:val="left"/>
        <w:rPr>
          <w:rFonts w:ascii="Times New Roman" w:hAnsi="Times New Roman" w:cs="Times New Roman"/>
          <w:b/>
        </w:rPr>
      </w:pPr>
    </w:p>
    <w:p w14:paraId="063B6DDB" w14:textId="77777777" w:rsidR="00E4285E" w:rsidRDefault="00E4285E" w:rsidP="00E4285E">
      <w:pPr>
        <w:jc w:val="left"/>
      </w:pPr>
      <w:r w:rsidRPr="00E4285E">
        <w:t xml:space="preserve">Especificação do Protocolo HTTP/1.1   RFC: 2616/6585                                                        Título:  </w:t>
      </w:r>
      <w:proofErr w:type="spellStart"/>
      <w:r w:rsidRPr="00E4285E">
        <w:t>Additional</w:t>
      </w:r>
      <w:proofErr w:type="spellEnd"/>
      <w:r w:rsidRPr="00E4285E">
        <w:t xml:space="preserve"> HTTP Status Codes   </w:t>
      </w:r>
    </w:p>
    <w:p w14:paraId="114959DD" w14:textId="30F2295A" w:rsidR="00E4285E" w:rsidRPr="00E4285E" w:rsidRDefault="00E4285E" w:rsidP="00E4285E">
      <w:pPr>
        <w:jc w:val="left"/>
      </w:pPr>
      <w:r w:rsidRPr="00E4285E">
        <w:t>Link: https://tools.ietf.org/html/rfc6585</w:t>
      </w:r>
    </w:p>
    <w:p w14:paraId="2CE51BBF" w14:textId="14573F71" w:rsidR="00A504A7" w:rsidRPr="00F0523D" w:rsidRDefault="00A504A7" w:rsidP="00A504A7">
      <w:pPr>
        <w:jc w:val="left"/>
      </w:pPr>
      <w:r>
        <w:rPr>
          <w:color w:val="auto"/>
          <w:highlight w:val="white"/>
        </w:rPr>
        <w:t xml:space="preserve">Acesso em: </w:t>
      </w:r>
      <w:r>
        <w:rPr>
          <w:color w:val="auto"/>
        </w:rPr>
        <w:t>23 MAR 16</w:t>
      </w:r>
    </w:p>
    <w:p w14:paraId="2E370F0E" w14:textId="77777777" w:rsidR="00E4285E" w:rsidRDefault="00E4285E" w:rsidP="007B3A45">
      <w:pPr>
        <w:spacing w:after="240"/>
        <w:jc w:val="left"/>
        <w:rPr>
          <w:rFonts w:ascii="Times New Roman" w:hAnsi="Times New Roman" w:cs="Times New Roman"/>
          <w:b/>
        </w:rPr>
      </w:pPr>
    </w:p>
    <w:p w14:paraId="44F37326" w14:textId="77777777" w:rsidR="00214723" w:rsidRDefault="00214723" w:rsidP="00214723">
      <w:pPr>
        <w:jc w:val="left"/>
      </w:pPr>
      <w:r w:rsidRPr="00214723">
        <w:t xml:space="preserve">Especificação Técnica plataforma </w:t>
      </w:r>
      <w:proofErr w:type="spellStart"/>
      <w:r w:rsidRPr="00214723">
        <w:t>Swagger</w:t>
      </w:r>
      <w:proofErr w:type="spellEnd"/>
      <w:r w:rsidRPr="00214723">
        <w:t xml:space="preserve"> </w:t>
      </w:r>
    </w:p>
    <w:p w14:paraId="5B83466B" w14:textId="5F875EFB" w:rsidR="00214723" w:rsidRPr="00214723" w:rsidRDefault="00214723" w:rsidP="00214723">
      <w:pPr>
        <w:jc w:val="left"/>
      </w:pPr>
      <w:r w:rsidRPr="00214723">
        <w:t>Link:</w:t>
      </w:r>
      <w:r>
        <w:t xml:space="preserve"> </w:t>
      </w:r>
      <w:r w:rsidRPr="00214723">
        <w:t>http://swagger.io/specification/</w:t>
      </w:r>
    </w:p>
    <w:p w14:paraId="6C663950" w14:textId="2BA8688E" w:rsidR="00A504A7" w:rsidRPr="00F0523D" w:rsidRDefault="00A504A7" w:rsidP="00A504A7">
      <w:pPr>
        <w:jc w:val="left"/>
      </w:pPr>
      <w:r>
        <w:rPr>
          <w:color w:val="auto"/>
          <w:highlight w:val="white"/>
        </w:rPr>
        <w:t xml:space="preserve">Acesso em: </w:t>
      </w:r>
      <w:r>
        <w:rPr>
          <w:color w:val="auto"/>
        </w:rPr>
        <w:t>29 MAR 16</w:t>
      </w:r>
    </w:p>
    <w:p w14:paraId="56317054" w14:textId="77777777" w:rsidR="00214723" w:rsidRDefault="00214723" w:rsidP="007A437A">
      <w:pPr>
        <w:jc w:val="left"/>
        <w:rPr>
          <w:rFonts w:ascii="Times New Roman" w:hAnsi="Times New Roman" w:cs="Times New Roman"/>
          <w:b/>
        </w:rPr>
      </w:pPr>
    </w:p>
    <w:p w14:paraId="728187F9" w14:textId="357A40D2"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t>Dissertações</w:t>
      </w:r>
    </w:p>
    <w:p w14:paraId="41CCDE13" w14:textId="503460C1" w:rsidR="004D1DEE" w:rsidRDefault="004D1DEE" w:rsidP="007A437A">
      <w:pPr>
        <w:jc w:val="left"/>
      </w:pPr>
      <w:r w:rsidRPr="007A437A">
        <w:t xml:space="preserve">Tema: </w:t>
      </w:r>
      <w:proofErr w:type="spellStart"/>
      <w:r w:rsidRPr="007A437A">
        <w:t>Architectural</w:t>
      </w:r>
      <w:proofErr w:type="spellEnd"/>
      <w:r w:rsidRPr="007A437A">
        <w:t xml:space="preserve"> </w:t>
      </w:r>
      <w:proofErr w:type="spellStart"/>
      <w:r w:rsidRPr="007A437A">
        <w:t>Styles</w:t>
      </w:r>
      <w:proofErr w:type="spellEnd"/>
      <w:r w:rsidRPr="007A437A">
        <w:t xml:space="preserve"> </w:t>
      </w:r>
      <w:proofErr w:type="spellStart"/>
      <w:r w:rsidRPr="007A437A">
        <w:t>and</w:t>
      </w:r>
      <w:proofErr w:type="spellEnd"/>
      <w:r>
        <w:t xml:space="preserve"> </w:t>
      </w:r>
      <w:proofErr w:type="spellStart"/>
      <w:r w:rsidRPr="007A437A">
        <w:t>the</w:t>
      </w:r>
      <w:proofErr w:type="spellEnd"/>
      <w:r w:rsidRPr="007A437A">
        <w:t xml:space="preserve"> Design </w:t>
      </w:r>
      <w:proofErr w:type="spellStart"/>
      <w:r w:rsidRPr="007A437A">
        <w:t>of</w:t>
      </w:r>
      <w:proofErr w:type="spellEnd"/>
      <w:r w:rsidRPr="007A437A">
        <w:t xml:space="preserve"> Network-</w:t>
      </w:r>
      <w:proofErr w:type="spellStart"/>
      <w:r w:rsidRPr="007A437A">
        <w:t>based</w:t>
      </w:r>
      <w:proofErr w:type="spellEnd"/>
      <w:r w:rsidRPr="007A437A">
        <w:t xml:space="preserve"> Software </w:t>
      </w:r>
      <w:proofErr w:type="spellStart"/>
      <w:r w:rsidRPr="007A437A">
        <w:t>Architectures</w:t>
      </w:r>
      <w:proofErr w:type="spellEnd"/>
      <w:r w:rsidRPr="007A437A">
        <w:t xml:space="preserve"> Capítulo: 05 (</w:t>
      </w:r>
      <w:proofErr w:type="spellStart"/>
      <w:r w:rsidRPr="007A437A">
        <w:t>Representational</w:t>
      </w:r>
      <w:proofErr w:type="spellEnd"/>
      <w:r w:rsidRPr="007A437A">
        <w:t xml:space="preserve"> </w:t>
      </w:r>
      <w:proofErr w:type="spellStart"/>
      <w:r w:rsidRPr="007A437A">
        <w:t>State</w:t>
      </w:r>
      <w:proofErr w:type="spellEnd"/>
      <w:r w:rsidRPr="007A437A">
        <w:t xml:space="preserve"> </w:t>
      </w:r>
      <w:proofErr w:type="spellStart"/>
      <w:r w:rsidRPr="007A437A">
        <w:t>Transfer</w:t>
      </w:r>
      <w:proofErr w:type="spellEnd"/>
      <w:r w:rsidRPr="007A437A">
        <w:t xml:space="preserve"> (REST)</w:t>
      </w:r>
    </w:p>
    <w:p w14:paraId="36E82C20" w14:textId="77777777" w:rsidR="007A437A" w:rsidRDefault="007A437A" w:rsidP="007A437A">
      <w:pPr>
        <w:jc w:val="left"/>
      </w:pPr>
      <w:r w:rsidRPr="007A437A">
        <w:t>Autor: Roy Thomas Fielding</w:t>
      </w:r>
    </w:p>
    <w:p w14:paraId="774D5ED0" w14:textId="77777777" w:rsidR="007A437A" w:rsidRDefault="007A437A" w:rsidP="007A437A">
      <w:pPr>
        <w:jc w:val="left"/>
      </w:pPr>
      <w:r>
        <w:t>Ano de Publicação: 2000</w:t>
      </w:r>
    </w:p>
    <w:p w14:paraId="2E157B47" w14:textId="260A5067"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lastRenderedPageBreak/>
        <w:t>Livros</w:t>
      </w:r>
    </w:p>
    <w:p w14:paraId="688D5AFE" w14:textId="77777777" w:rsidR="00F24CB1" w:rsidRDefault="00F24CB1" w:rsidP="00F24CB1">
      <w:pPr>
        <w:jc w:val="left"/>
      </w:pPr>
      <w:r w:rsidRPr="00F24CB1">
        <w:t xml:space="preserve">Título: UML Uma Abordagem Prática </w:t>
      </w:r>
    </w:p>
    <w:p w14:paraId="6BDD1B73" w14:textId="3432CC31" w:rsidR="00F24CB1" w:rsidRPr="00F24CB1" w:rsidRDefault="00F24CB1" w:rsidP="00F24CB1">
      <w:pPr>
        <w:jc w:val="left"/>
      </w:pPr>
      <w:r w:rsidRPr="00F24CB1">
        <w:t>Capítulos: 03 (DIAGRAMA DE CASOS DE USO)</w:t>
      </w:r>
      <w:r>
        <w:t xml:space="preserve"> e 04 (DIAGRAMA DE CLASSES).</w:t>
      </w:r>
    </w:p>
    <w:p w14:paraId="72C8FA38" w14:textId="77777777" w:rsidR="004D1DEE" w:rsidRDefault="004D1DEE" w:rsidP="004D1DEE">
      <w:pPr>
        <w:jc w:val="left"/>
      </w:pPr>
      <w:r w:rsidRPr="00F24CB1">
        <w:t xml:space="preserve">Autor: </w:t>
      </w:r>
      <w:proofErr w:type="spellStart"/>
      <w:r w:rsidRPr="00F24CB1">
        <w:t>Gilleanes</w:t>
      </w:r>
      <w:proofErr w:type="spellEnd"/>
      <w:r w:rsidRPr="00F24CB1">
        <w:t xml:space="preserve"> T. A. Guedes </w:t>
      </w:r>
    </w:p>
    <w:p w14:paraId="1C73006B" w14:textId="10A8EB4B" w:rsidR="00F24CB1" w:rsidRDefault="004D1DEE" w:rsidP="001060AA">
      <w:pPr>
        <w:jc w:val="left"/>
      </w:pPr>
      <w:r>
        <w:t>Ano de Publicação:</w:t>
      </w:r>
      <w:r w:rsidR="00F86741">
        <w:t xml:space="preserve"> </w:t>
      </w:r>
      <w:r w:rsidR="00F86741" w:rsidRPr="00F86741">
        <w:t xml:space="preserve">2ª Ed. </w:t>
      </w:r>
      <w:r w:rsidR="00EC22D9">
        <w:t>–</w:t>
      </w:r>
      <w:r w:rsidR="00F86741" w:rsidRPr="00F86741">
        <w:t xml:space="preserve"> 2011</w:t>
      </w:r>
    </w:p>
    <w:p w14:paraId="24EBCA2E" w14:textId="77777777" w:rsidR="00EC22D9" w:rsidRDefault="00EC22D9" w:rsidP="001060AA">
      <w:pPr>
        <w:jc w:val="left"/>
      </w:pPr>
    </w:p>
    <w:p w14:paraId="4EFF241A" w14:textId="77777777" w:rsidR="00EC22D9" w:rsidRDefault="00EC22D9" w:rsidP="00EC22D9">
      <w:pPr>
        <w:jc w:val="left"/>
      </w:pPr>
      <w:r w:rsidRPr="00EC22D9">
        <w:t xml:space="preserve">Título: SOA aplicado Integrando com </w:t>
      </w:r>
      <w:proofErr w:type="spellStart"/>
      <w:r w:rsidRPr="00EC22D9">
        <w:t>WebServices</w:t>
      </w:r>
      <w:proofErr w:type="spellEnd"/>
      <w:r w:rsidRPr="00EC22D9">
        <w:t xml:space="preserve"> e além                                                    Autor: Alexandre </w:t>
      </w:r>
      <w:proofErr w:type="spellStart"/>
      <w:r w:rsidRPr="00EC22D9">
        <w:t>Saudate</w:t>
      </w:r>
      <w:proofErr w:type="spellEnd"/>
    </w:p>
    <w:p w14:paraId="2C7FA86B" w14:textId="77777777" w:rsidR="00EC22D9" w:rsidRDefault="00EC22D9" w:rsidP="00EC22D9">
      <w:pPr>
        <w:jc w:val="left"/>
      </w:pPr>
      <w:r w:rsidRPr="00EC22D9">
        <w:t xml:space="preserve">Publicado: 2012 </w:t>
      </w:r>
    </w:p>
    <w:p w14:paraId="21C9822A" w14:textId="41AF453E" w:rsidR="00EC22D9" w:rsidRPr="00EC22D9" w:rsidRDefault="00EC22D9" w:rsidP="00EC22D9">
      <w:pPr>
        <w:jc w:val="left"/>
      </w:pPr>
      <w:r w:rsidRPr="00EC22D9">
        <w:t>Capítulos: 07 (DESIGN PATTERNS E SOA), 08 (SEGURANÇA EM EBSERVICES)</w:t>
      </w:r>
    </w:p>
    <w:p w14:paraId="3B576467" w14:textId="77777777" w:rsidR="00EC22D9" w:rsidRDefault="00EC22D9" w:rsidP="001060AA">
      <w:pPr>
        <w:jc w:val="left"/>
        <w:rPr>
          <w:rFonts w:ascii="Times New Roman" w:hAnsi="Times New Roman" w:cs="Times New Roman"/>
          <w:b/>
        </w:rPr>
      </w:pPr>
    </w:p>
    <w:p w14:paraId="5090AF23" w14:textId="2A259A8D" w:rsidR="001060AA" w:rsidRDefault="001060AA" w:rsidP="001060AA">
      <w:pPr>
        <w:jc w:val="left"/>
      </w:pPr>
      <w:r w:rsidRPr="001060AA">
        <w:t>Título: Padrões de Projeto em PHP</w:t>
      </w:r>
    </w:p>
    <w:p w14:paraId="3560568E" w14:textId="77777777" w:rsidR="001060AA" w:rsidRDefault="001060AA" w:rsidP="001060AA">
      <w:pPr>
        <w:jc w:val="left"/>
      </w:pPr>
      <w:r w:rsidRPr="001060AA">
        <w:t xml:space="preserve">Autor: William </w:t>
      </w:r>
      <w:proofErr w:type="spellStart"/>
      <w:r w:rsidRPr="001060AA">
        <w:t>Sanders</w:t>
      </w:r>
      <w:proofErr w:type="spellEnd"/>
    </w:p>
    <w:p w14:paraId="35D33514" w14:textId="77777777" w:rsidR="001060AA" w:rsidRDefault="001060AA" w:rsidP="001060AA">
      <w:pPr>
        <w:jc w:val="left"/>
      </w:pPr>
      <w:r w:rsidRPr="001060AA">
        <w:t xml:space="preserve">Publicado: 2013 </w:t>
      </w:r>
    </w:p>
    <w:p w14:paraId="162BDEAC" w14:textId="02A808A7" w:rsidR="001060AA" w:rsidRPr="001060AA" w:rsidRDefault="001060AA" w:rsidP="001060AA">
      <w:pPr>
        <w:jc w:val="left"/>
      </w:pPr>
      <w:r w:rsidRPr="001060AA">
        <w:t>Capítulos: 04 (USANDO UML COM PADRÕES DE PROJETO)</w:t>
      </w:r>
    </w:p>
    <w:p w14:paraId="55861A87" w14:textId="77777777" w:rsidR="003D34CD" w:rsidRDefault="003D34CD" w:rsidP="00F97107">
      <w:pPr>
        <w:jc w:val="left"/>
        <w:rPr>
          <w:rFonts w:ascii="Times New Roman" w:hAnsi="Times New Roman" w:cs="Times New Roman"/>
          <w:b/>
        </w:rPr>
      </w:pPr>
    </w:p>
    <w:p w14:paraId="2DA8F95D" w14:textId="77777777" w:rsidR="00F97107" w:rsidRDefault="00F97107" w:rsidP="00F97107">
      <w:pPr>
        <w:jc w:val="left"/>
      </w:pPr>
      <w:r>
        <w:t>Título: WEB Services em PHP</w:t>
      </w:r>
    </w:p>
    <w:p w14:paraId="70BAE4DF" w14:textId="77777777" w:rsidR="00F97107" w:rsidRDefault="003D34CD" w:rsidP="00F97107">
      <w:pPr>
        <w:jc w:val="left"/>
      </w:pPr>
      <w:r w:rsidRPr="00F97107">
        <w:t xml:space="preserve">Autor: </w:t>
      </w:r>
      <w:proofErr w:type="spellStart"/>
      <w:r w:rsidRPr="00F97107">
        <w:t>Lorna</w:t>
      </w:r>
      <w:proofErr w:type="spellEnd"/>
      <w:r w:rsidRPr="00F97107">
        <w:t xml:space="preserve"> Jane Mitchell</w:t>
      </w:r>
    </w:p>
    <w:p w14:paraId="6D28B7F4" w14:textId="4CEB316D" w:rsidR="003D34CD" w:rsidRPr="00F97107" w:rsidRDefault="003D34CD" w:rsidP="00F97107">
      <w:pPr>
        <w:jc w:val="left"/>
      </w:pPr>
      <w:r w:rsidRPr="00F97107">
        <w:t>Publicado: 2014 Capítulos: 05 (JSON), 08 (REST), 10 (TOMANDO DECISÕES SOBRE DESIGN DE SERVIÇOS), 12 (TRATAMENTO DE ERROS EM API), 13 (DOCUMENTAÇÃO)</w:t>
      </w:r>
    </w:p>
    <w:p w14:paraId="14B48A42" w14:textId="77777777" w:rsidR="003D34CD" w:rsidRDefault="003D34CD" w:rsidP="009F3B41">
      <w:pPr>
        <w:jc w:val="left"/>
        <w:rPr>
          <w:rFonts w:ascii="Times New Roman" w:hAnsi="Times New Roman" w:cs="Times New Roman"/>
          <w:b/>
        </w:rPr>
      </w:pPr>
    </w:p>
    <w:p w14:paraId="74BB4B18" w14:textId="35A33370" w:rsidR="00107612" w:rsidRPr="00107612" w:rsidRDefault="00107612" w:rsidP="007B3A45">
      <w:pPr>
        <w:spacing w:after="240"/>
        <w:jc w:val="left"/>
        <w:rPr>
          <w:rFonts w:ascii="Times New Roman" w:hAnsi="Times New Roman" w:cs="Times New Roman"/>
          <w:b/>
        </w:rPr>
      </w:pPr>
      <w:r w:rsidRPr="00107612">
        <w:rPr>
          <w:rFonts w:ascii="Times New Roman" w:hAnsi="Times New Roman" w:cs="Times New Roman"/>
          <w:b/>
        </w:rPr>
        <w:t>Sites</w:t>
      </w:r>
    </w:p>
    <w:p w14:paraId="58865D8F" w14:textId="77777777" w:rsidR="00DD3D80" w:rsidRDefault="00DD3D80">
      <w:r>
        <w:br w:type="page"/>
      </w:r>
    </w:p>
    <w:p w14:paraId="398D8662" w14:textId="3D8DC1EB" w:rsidR="006C5A7C" w:rsidRPr="00736E06" w:rsidRDefault="00DD3D80" w:rsidP="00736E06">
      <w:pPr>
        <w:pStyle w:val="AnexoEApendice"/>
      </w:pPr>
      <w:bookmarkStart w:id="142" w:name="_Toc453788125"/>
      <w:commentRangeStart w:id="143"/>
      <w:r w:rsidRPr="00736E06">
        <w:lastRenderedPageBreak/>
        <w:t xml:space="preserve">APÊNDICE A – </w:t>
      </w:r>
      <w:r w:rsidR="00400E77" w:rsidRPr="00736E06">
        <w:t>Topo da página inicial do portal</w:t>
      </w:r>
      <w:commentRangeEnd w:id="143"/>
      <w:r w:rsidR="001F1004">
        <w:rPr>
          <w:rStyle w:val="Refdecomentrio"/>
          <w:rFonts w:ascii="Arial" w:hAnsi="Arial" w:cs="Arial"/>
          <w:b w:val="0"/>
        </w:rPr>
        <w:commentReference w:id="143"/>
      </w:r>
      <w:bookmarkEnd w:id="142"/>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7"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144" w:name="_Toc453788126"/>
      <w:r w:rsidR="00400E77">
        <w:lastRenderedPageBreak/>
        <w:t>ANEXO A – Tabela de calorias</w:t>
      </w:r>
      <w:bookmarkEnd w:id="144"/>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7"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28"/>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Paz de Araújo" w:date="2016-05-04T17:28:00Z" w:initials="DPdA">
    <w:p w14:paraId="5D24DF08" w14:textId="77777777" w:rsidR="00B03D23" w:rsidRDefault="00B03D23" w:rsidP="00F63B94">
      <w:pPr>
        <w:pStyle w:val="01TEXTOCORPO"/>
      </w:pPr>
      <w:r>
        <w:rPr>
          <w:rStyle w:val="Refdecomentrio"/>
        </w:rPr>
        <w:annotationRef/>
      </w:r>
      <w:r>
        <w:t xml:space="preserve">Apesar de se tratar de um elemento </w:t>
      </w:r>
      <w:proofErr w:type="spellStart"/>
      <w:r>
        <w:t>pré</w:t>
      </w:r>
      <w:proofErr w:type="spellEnd"/>
      <w:r>
        <w:t>-textual,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B03D23" w:rsidRPr="00E461D6" w:rsidRDefault="00B03D23" w:rsidP="00F63B94">
      <w:pPr>
        <w:pStyle w:val="01TEXTOCORPO"/>
        <w:spacing w:after="120" w:line="240" w:lineRule="auto"/>
        <w:ind w:left="2268" w:firstLine="0"/>
        <w:rPr>
          <w:sz w:val="20"/>
          <w:szCs w:val="20"/>
        </w:rPr>
      </w:pPr>
      <w:proofErr w:type="gramStart"/>
      <w:r w:rsidRPr="00E461D6">
        <w:rPr>
          <w:sz w:val="20"/>
          <w:szCs w:val="20"/>
        </w:rPr>
        <w:t>o</w:t>
      </w:r>
      <w:proofErr w:type="gramEnd"/>
      <w:r w:rsidRPr="00E461D6">
        <w:rPr>
          <w:sz w:val="20"/>
          <w:szCs w:val="20"/>
        </w:rPr>
        <w:t xml:space="preserve">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B03D23" w:rsidRDefault="00B03D23"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B03D23" w:rsidRDefault="00B03D23" w:rsidP="00F63B94">
      <w:pPr>
        <w:pStyle w:val="01TEXTOCORPO"/>
      </w:pPr>
      <w:r>
        <w:t>Segundo SENAC (2014, p.26), o resumo deve “u</w:t>
      </w:r>
      <w:r w:rsidRPr="003E21B9">
        <w:t>sar frases precisas e informativas e de 150 a 500 palavras, em parágrafo único</w:t>
      </w:r>
      <w:r>
        <w:t>”.</w:t>
      </w:r>
    </w:p>
    <w:p w14:paraId="72EFCF61" w14:textId="77777777" w:rsidR="00B03D23" w:rsidRDefault="00B03D23"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B03D23" w:rsidRDefault="00B03D23" w:rsidP="00F63B94">
      <w:pPr>
        <w:pStyle w:val="01TEXTOCORPO"/>
      </w:pPr>
      <w:r>
        <w:t xml:space="preserve">Em tempo, juntos aos elementos </w:t>
      </w:r>
      <w:proofErr w:type="spellStart"/>
      <w:r>
        <w:t>pr</w:t>
      </w:r>
      <w:r>
        <w:rPr>
          <w:rStyle w:val="Refdecomentrio"/>
          <w:rFonts w:eastAsiaTheme="minorHAnsi" w:cstheme="minorBidi"/>
          <w:color w:val="auto"/>
        </w:rPr>
        <w:annotationRef/>
      </w:r>
      <w:r>
        <w:rPr>
          <w:rStyle w:val="Refdecomentrio"/>
          <w:rFonts w:eastAsiaTheme="minorHAnsi" w:cstheme="minorBidi"/>
          <w:color w:val="auto"/>
        </w:rPr>
        <w:annotationRef/>
      </w:r>
      <w:r>
        <w:t>é</w:t>
      </w:r>
      <w:proofErr w:type="spellEnd"/>
      <w:r>
        <w:t xml:space="preserve">-textuais, o trabalho deve-se apresentar uma seção chamada </w:t>
      </w:r>
      <w:proofErr w:type="spellStart"/>
      <w:r w:rsidRPr="009D424D">
        <w:rPr>
          <w:i/>
        </w:rPr>
        <w:t>Abstact</w:t>
      </w:r>
      <w:proofErr w:type="spellEnd"/>
      <w:r>
        <w:t xml:space="preserve">, correspondente ao Resumo em língua Inglesa, seguida de </w:t>
      </w:r>
      <w:proofErr w:type="spellStart"/>
      <w:r w:rsidRPr="009D424D">
        <w:rPr>
          <w:i/>
        </w:rPr>
        <w:t>keywords</w:t>
      </w:r>
      <w:proofErr w:type="spellEnd"/>
      <w:r>
        <w:t xml:space="preserve"> (palavras-chaves).</w:t>
      </w:r>
    </w:p>
    <w:p w14:paraId="4C178615" w14:textId="3D7FA0E1" w:rsidR="00B03D23" w:rsidRDefault="00B03D23">
      <w:pPr>
        <w:pStyle w:val="Textodecomentrio"/>
      </w:pPr>
    </w:p>
  </w:comment>
  <w:comment w:id="3" w:author="Daniel Paz de Araújo" w:date="2016-05-04T17:21:00Z" w:initials="DPdA">
    <w:p w14:paraId="42D841DE" w14:textId="77777777" w:rsidR="00B03D23" w:rsidRDefault="00B03D23"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B03D23" w:rsidRDefault="00B03D23"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B03D23" w:rsidRPr="00A9152C" w:rsidRDefault="00B03D23"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w:t>
      </w:r>
      <w:proofErr w:type="spellStart"/>
      <w:r w:rsidRPr="00A9152C">
        <w:rPr>
          <w:sz w:val="20"/>
          <w:szCs w:val="20"/>
        </w:rPr>
        <w:t>ões</w:t>
      </w:r>
      <w:proofErr w:type="spellEnd"/>
      <w:r w:rsidRPr="00A9152C">
        <w:rPr>
          <w:sz w:val="20"/>
          <w:szCs w:val="20"/>
        </w:rPr>
        <w:t>) de pesquisa foram identificados. Permita que se tenha uma visualização situacional do problema. Restrinja sua abordagem apresentando a(s) questão (</w:t>
      </w:r>
      <w:proofErr w:type="spellStart"/>
      <w:r w:rsidRPr="00A9152C">
        <w:rPr>
          <w:sz w:val="20"/>
          <w:szCs w:val="20"/>
        </w:rPr>
        <w:t>ões</w:t>
      </w:r>
      <w:proofErr w:type="spellEnd"/>
      <w:r w:rsidRPr="00A9152C">
        <w:rPr>
          <w:sz w:val="20"/>
          <w:szCs w:val="20"/>
        </w:rPr>
        <w:t>) que fizeram você propor esta pesquisa. (SILVA; MENEZES, 2005, p.</w:t>
      </w:r>
      <w:r>
        <w:rPr>
          <w:sz w:val="20"/>
          <w:szCs w:val="20"/>
        </w:rPr>
        <w:t xml:space="preserve"> </w:t>
      </w:r>
      <w:r w:rsidRPr="00A9152C">
        <w:rPr>
          <w:sz w:val="20"/>
          <w:szCs w:val="20"/>
        </w:rPr>
        <w:t>92)</w:t>
      </w:r>
    </w:p>
    <w:p w14:paraId="21341D47" w14:textId="77777777" w:rsidR="00B03D23" w:rsidRDefault="00B03D23"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B03D23" w:rsidRDefault="00B03D23"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B03D23" w:rsidRDefault="00B03D23" w:rsidP="00D711FE">
      <w:pPr>
        <w:pStyle w:val="01TEXTOCORPO"/>
      </w:pPr>
    </w:p>
  </w:comment>
  <w:comment w:id="5" w:author="Daniel Paz de Araújo" w:date="2016-05-04T17:22:00Z" w:initials="DPdA">
    <w:p w14:paraId="2C539E5A" w14:textId="77777777" w:rsidR="00B03D23" w:rsidRDefault="00B03D23"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B03D23" w:rsidRDefault="00B03D23"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B03D23" w:rsidRDefault="00B03D23"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B03D23" w:rsidRDefault="00B03D23"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B03D23" w:rsidRPr="003E0B3F" w:rsidRDefault="00B03D23"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B03D23" w:rsidRDefault="00B03D23" w:rsidP="00A26E7A">
      <w:pPr>
        <w:pStyle w:val="01TEXTOCORPO"/>
      </w:pPr>
      <w:r>
        <w:t xml:space="preserve">Segundo </w:t>
      </w:r>
      <w:proofErr w:type="spellStart"/>
      <w:r>
        <w:t>Moresi</w:t>
      </w:r>
      <w:proofErr w:type="spellEnd"/>
      <w:r>
        <w:t xml:space="preserve"> (2003), a contextualização deve ser exposta em um item (iniciado com um subtítulo) e deve permitir uma visão situacional do problema. Para </w:t>
      </w:r>
      <w:proofErr w:type="spellStart"/>
      <w:r>
        <w:t>Wazlawick</w:t>
      </w:r>
      <w:proofErr w:type="spellEnd"/>
      <w:r>
        <w:t xml:space="preserve">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B03D23" w:rsidRDefault="00B03D23">
      <w:pPr>
        <w:pStyle w:val="Textodecomentrio"/>
      </w:pPr>
    </w:p>
  </w:comment>
  <w:comment w:id="7" w:author="Daniel Paz de Araújo" w:date="2016-05-04T17:22:00Z" w:initials="DPdA">
    <w:p w14:paraId="41603408" w14:textId="77777777" w:rsidR="00B03D23" w:rsidRDefault="00B03D23"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w:t>
      </w:r>
      <w:proofErr w:type="spellStart"/>
      <w:r>
        <w:t>a</w:t>
      </w:r>
      <w:proofErr w:type="spellEnd"/>
      <w:r>
        <w:t xml:space="preserve"> frente. </w:t>
      </w:r>
    </w:p>
    <w:p w14:paraId="22B8F565" w14:textId="77777777" w:rsidR="00B03D23" w:rsidRDefault="00B03D23"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B03D23" w:rsidRDefault="00B03D23"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B03D23" w:rsidRDefault="00B03D23">
      <w:pPr>
        <w:pStyle w:val="Textodecomentrio"/>
      </w:pPr>
    </w:p>
  </w:comment>
  <w:comment w:id="9" w:author="Daniel Paz de Araújo" w:date="2016-05-04T17:22:00Z" w:initials="DPdA">
    <w:p w14:paraId="15F2B5E5" w14:textId="77777777" w:rsidR="00B03D23" w:rsidRDefault="00B03D23"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B03D23" w:rsidRDefault="00B03D23"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B03D23" w:rsidRDefault="00B03D23"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B03D23" w:rsidRDefault="00B03D23"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B03D23" w:rsidRDefault="00B03D23">
      <w:pPr>
        <w:pStyle w:val="Textodecomentrio"/>
      </w:pPr>
    </w:p>
  </w:comment>
  <w:comment w:id="10" w:author="OSNIR ESTEVAM DE LIMA" w:date="2016-06-15T21:47:00Z" w:initials="OEDL">
    <w:p w14:paraId="79C44324" w14:textId="3B2082EA" w:rsidR="00B03D23" w:rsidRDefault="00B03D23">
      <w:pPr>
        <w:pStyle w:val="Textodecomentrio"/>
      </w:pPr>
      <w:r>
        <w:rPr>
          <w:rStyle w:val="Refdecomentrio"/>
        </w:rPr>
        <w:annotationRef/>
      </w:r>
      <w:r>
        <w:t xml:space="preserve">Objetivos específicos: em forma de ação: criar, fazer, </w:t>
      </w:r>
      <w:proofErr w:type="gramStart"/>
      <w:r>
        <w:t>etc...</w:t>
      </w:r>
      <w:proofErr w:type="gramEnd"/>
    </w:p>
  </w:comment>
  <w:comment w:id="12" w:author="Daniel Paz de Araújo" w:date="2016-05-04T17:22:00Z" w:initials="DPdA">
    <w:p w14:paraId="0C8E1983" w14:textId="77777777" w:rsidR="00B03D23" w:rsidRDefault="00B03D23"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B03D23" w:rsidRDefault="00B03D23"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B03D23" w:rsidRDefault="00B03D23"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B03D23" w:rsidRDefault="00B03D23"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74" w:author="Daniel Paz de Araújo" w:date="2016-05-04T17:23:00Z" w:initials="DPdA">
    <w:p w14:paraId="15ED4D36" w14:textId="77777777" w:rsidR="00B03D23" w:rsidRDefault="00B03D23"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B03D23" w:rsidRDefault="00B03D23"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B03D23" w:rsidRDefault="00B03D23"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B03D23" w:rsidRDefault="00B03D23"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B03D23" w:rsidRDefault="00B03D23" w:rsidP="00A26E7A">
      <w:pPr>
        <w:pStyle w:val="01TEXTOCORPO"/>
      </w:pPr>
      <w:r>
        <w:t xml:space="preserve">As etapas ou passos para o desenvolvimento da pesquisa (com a definição de como será aplicada a técnica ou ferramenta definida) devem ser descritas. </w:t>
      </w:r>
    </w:p>
    <w:p w14:paraId="1B301B00" w14:textId="77777777" w:rsidR="00B03D23" w:rsidRDefault="00B03D23"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B03D23" w:rsidRDefault="00B03D23"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B03D23" w:rsidRDefault="00B03D23">
      <w:pPr>
        <w:pStyle w:val="Textodecomentrio"/>
      </w:pPr>
    </w:p>
  </w:comment>
  <w:comment w:id="75" w:author="OSNIR ESTEVAM DE LIMA" w:date="2016-06-15T21:48:00Z" w:initials="OEDL">
    <w:p w14:paraId="74B17085" w14:textId="1D706F5D" w:rsidR="00B03D23" w:rsidRDefault="00B03D23">
      <w:pPr>
        <w:pStyle w:val="Textodecomentrio"/>
      </w:pPr>
      <w:r>
        <w:rPr>
          <w:rStyle w:val="Refdecomentrio"/>
        </w:rPr>
        <w:annotationRef/>
      </w:r>
      <w:r>
        <w:t>Pesquisa bibliográfica. Engenharia web. Pesquisas, entrevista...</w:t>
      </w:r>
    </w:p>
  </w:comment>
  <w:comment w:id="77" w:author="Daniel Paz de Araújo" w:date="2016-05-04T17:23:00Z" w:initials="DPdA">
    <w:p w14:paraId="2D7DEC0F" w14:textId="77777777" w:rsidR="00B03D23" w:rsidRDefault="00B03D23"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B03D23" w:rsidRDefault="00B03D23">
      <w:pPr>
        <w:pStyle w:val="Textodecomentrio"/>
      </w:pPr>
    </w:p>
  </w:comment>
  <w:comment w:id="79" w:author="Daniel Paz de Araújo" w:date="2016-05-04T17:25:00Z" w:initials="DPdA">
    <w:p w14:paraId="3A3AC606" w14:textId="357AFA3D" w:rsidR="00B03D23" w:rsidRDefault="00B03D23"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B03D23" w:rsidRDefault="00B03D23"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B03D23" w:rsidRDefault="00B03D23"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B03D23" w:rsidRPr="003E0B3F" w:rsidRDefault="00B03D23"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B03D23" w:rsidRDefault="00B03D23"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B03D23" w:rsidRDefault="00B03D23"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B03D23" w:rsidRDefault="00B03D23" w:rsidP="001F1004">
      <w:pPr>
        <w:pStyle w:val="Textodecomentrio"/>
      </w:pPr>
    </w:p>
  </w:comment>
  <w:comment w:id="113" w:author="OSNIR ESTEVAM DE LIMA" w:date="2016-06-15T21:56:00Z" w:initials="OEDL">
    <w:p w14:paraId="15C41CD4" w14:textId="4E4C2853" w:rsidR="00B03D23" w:rsidRDefault="00B03D23">
      <w:pPr>
        <w:pStyle w:val="Textodecomentrio"/>
      </w:pPr>
      <w:r>
        <w:rPr>
          <w:rStyle w:val="Refdecomentrio"/>
        </w:rPr>
        <w:annotationRef/>
      </w:r>
      <w:r>
        <w:t>Explicar como as técnicas foram utilizadas no projeto?</w:t>
      </w:r>
    </w:p>
  </w:comment>
  <w:comment w:id="127" w:author="Daniel Paz de Araújo" w:date="2016-05-04T17:34:00Z" w:initials="DPdA">
    <w:p w14:paraId="3199488B" w14:textId="77777777" w:rsidR="00B03D23" w:rsidRDefault="00B03D23"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B03D23" w:rsidRDefault="00B03D23"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B03D23" w:rsidRDefault="00B03D23">
      <w:pPr>
        <w:pStyle w:val="Textodecomentrio"/>
      </w:pPr>
    </w:p>
  </w:comment>
  <w:comment w:id="129" w:author="Daniel Paz de Araújo" w:date="2016-05-04T17:25:00Z" w:initials="DPdA">
    <w:p w14:paraId="50E9DA0D" w14:textId="77777777" w:rsidR="00B03D23" w:rsidRDefault="00B03D23"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B03D23" w:rsidRPr="0081463E" w:rsidRDefault="00B03D23"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B03D23" w:rsidRDefault="00B03D23"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B03D23" w:rsidRDefault="00B03D23"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B03D23" w:rsidRDefault="00B03D23"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B03D23" w:rsidRDefault="00B03D23"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133" w:author="Daniel Paz de Araújo" w:date="2016-05-04T17:26:00Z" w:initials="DPdA">
    <w:p w14:paraId="54C895C6" w14:textId="77777777" w:rsidR="00B03D23" w:rsidRDefault="00B03D23"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B03D23" w:rsidRDefault="00B03D23"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B03D23" w:rsidRDefault="00B03D23"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B03D23" w:rsidRDefault="00B03D23" w:rsidP="001F1004">
      <w:pPr>
        <w:pStyle w:val="Textodecomentrio"/>
      </w:pPr>
    </w:p>
  </w:comment>
  <w:comment w:id="134" w:author="OSNIR ESTEVAM DE LIMA" w:date="2016-06-15T21:58:00Z" w:initials="OEDL">
    <w:p w14:paraId="5D74541E" w14:textId="72198DBE" w:rsidR="00B03D23" w:rsidRDefault="00B03D23">
      <w:pPr>
        <w:pStyle w:val="Textodecomentrio"/>
      </w:pPr>
      <w:r>
        <w:rPr>
          <w:rStyle w:val="Refdecomentrio"/>
        </w:rPr>
        <w:annotationRef/>
      </w:r>
      <w:r>
        <w:t>Revisar</w:t>
      </w:r>
    </w:p>
  </w:comment>
  <w:comment w:id="136" w:author="Daniel Paz de Araújo" w:date="2016-05-04T17:26:00Z" w:initials="DPdA">
    <w:p w14:paraId="6BAEA1EF" w14:textId="77777777" w:rsidR="00B03D23" w:rsidRDefault="00B03D23" w:rsidP="001F1004">
      <w:pPr>
        <w:pStyle w:val="01TEXTOCORPO"/>
      </w:pPr>
      <w:r>
        <w:rPr>
          <w:rStyle w:val="Refdecomentrio"/>
        </w:rPr>
        <w:annotationRef/>
      </w:r>
      <w:r>
        <w:t xml:space="preserve">Vale lembrar, novamente, que o TCC corresponde a um relatório de pesquisa que objetiva uma contribuição ou resolução de um problema. É com a análise e interpretação dos dados coletados que o pesquisador pode extrair as respostas </w:t>
      </w:r>
      <w:proofErr w:type="gramStart"/>
      <w:r>
        <w:t>à este problema</w:t>
      </w:r>
      <w:proofErr w:type="gramEnd"/>
      <w:r>
        <w:t xml:space="preserve">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B03D23" w:rsidRPr="007D1AA5" w:rsidRDefault="00B03D23"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B03D23" w:rsidRDefault="00B03D23"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B03D23" w:rsidRDefault="00B03D23"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B03D23" w:rsidRDefault="00B03D23"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B03D23" w:rsidRDefault="00B03D23"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B03D23" w:rsidRDefault="00B03D23"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B03D23" w:rsidRDefault="00B03D23" w:rsidP="001F1004">
      <w:pPr>
        <w:pStyle w:val="01TEXTOCORPO"/>
      </w:pPr>
      <w:r>
        <w:t xml:space="preserve">A análise e interpretação de dados deve fornecer subsídios possibilitando, ao pesquisador, conclusões ou considerações finais – esta </w:t>
      </w:r>
      <w:proofErr w:type="spellStart"/>
      <w:r>
        <w:t>ultima</w:t>
      </w:r>
      <w:proofErr w:type="spellEnd"/>
      <w:r>
        <w:t xml:space="preserve"> incomum em trabalhos de conclusões de cursos, utilizada quando a contribuição do trabalho não é conclusiva ou parcial.</w:t>
      </w:r>
    </w:p>
    <w:p w14:paraId="0C139243" w14:textId="77777777" w:rsidR="00B03D23" w:rsidRDefault="00B03D23" w:rsidP="001F1004">
      <w:pPr>
        <w:pStyle w:val="Textodecomentrio"/>
      </w:pPr>
    </w:p>
  </w:comment>
  <w:comment w:id="140" w:author="Daniel Paz de Araújo" w:date="2016-05-04T17:28:00Z" w:initials="DPdA">
    <w:p w14:paraId="5A175195" w14:textId="77777777" w:rsidR="00B03D23" w:rsidRDefault="00B03D23" w:rsidP="00F63B94">
      <w:pPr>
        <w:pStyle w:val="01TEXTOCORPO"/>
      </w:pPr>
      <w:r>
        <w:rPr>
          <w:rStyle w:val="Refdecomentrio"/>
        </w:rPr>
        <w:annotationRef/>
      </w:r>
      <w:r>
        <w:t xml:space="preserve">A referência apresenta a lista de documentos (como livros, artigos, </w:t>
      </w:r>
      <w:proofErr w:type="spellStart"/>
      <w:r>
        <w:t>etc</w:t>
      </w:r>
      <w:proofErr w:type="spellEnd"/>
      <w:r>
        <w:t>) que aparecem durante o texto, “permitindo a identificação dos documentos citados no trabalho” (SENAC, 2014, p.57).</w:t>
      </w:r>
    </w:p>
    <w:p w14:paraId="4BA1A35C" w14:textId="77777777" w:rsidR="00B03D23" w:rsidRDefault="00B03D23"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B03D23" w:rsidRDefault="00B03D23">
      <w:pPr>
        <w:pStyle w:val="Textodecomentrio"/>
      </w:pPr>
    </w:p>
  </w:comment>
  <w:comment w:id="141" w:author="OSNIR ESTEVAM DE LIMA" w:date="2016-06-15T22:02:00Z" w:initials="OEDL">
    <w:p w14:paraId="11469EF5" w14:textId="59A5A73D" w:rsidR="00B03D23" w:rsidRDefault="00B03D23">
      <w:pPr>
        <w:pStyle w:val="Textodecomentrio"/>
      </w:pPr>
      <w:r>
        <w:rPr>
          <w:rStyle w:val="Refdecomentrio"/>
        </w:rPr>
        <w:annotationRef/>
      </w:r>
      <w:r>
        <w:t>Colocar em ordem alfabética formatado de acordo com o guia do Senac</w:t>
      </w:r>
    </w:p>
  </w:comment>
  <w:comment w:id="143" w:author="Daniel Paz de Araújo" w:date="2016-05-04T17:36:00Z" w:initials="DPdA">
    <w:p w14:paraId="18AA0BB0" w14:textId="77777777" w:rsidR="00B03D23" w:rsidRDefault="00B03D23"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w:t>
      </w:r>
      <w:proofErr w:type="spellStart"/>
      <w:r>
        <w:t>prótotipos</w:t>
      </w:r>
      <w:proofErr w:type="spellEnd"/>
      <w:r>
        <w:t xml:space="preser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B03D23" w:rsidRDefault="00B03D23" w:rsidP="001F1004">
      <w:pPr>
        <w:pStyle w:val="01TEXTOCORPO"/>
      </w:pPr>
      <w:r>
        <w:t>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w:t>
      </w:r>
      <w:proofErr w:type="spellStart"/>
      <w:r>
        <w:t>Ex</w:t>
      </w:r>
      <w:proofErr w:type="spellEnd"/>
      <w:r>
        <w:t xml:space="preserve">: APÊNDICE A – QUESTIONARIO APLICADO). </w:t>
      </w:r>
    </w:p>
    <w:p w14:paraId="65AD710B" w14:textId="7DD33358" w:rsidR="00B03D23" w:rsidRDefault="00B03D23"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B03D23" w:rsidRDefault="00B03D23">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B9C4F3" w14:textId="77777777" w:rsidR="007B1C0C" w:rsidRDefault="007B1C0C">
      <w:pPr>
        <w:spacing w:line="240" w:lineRule="auto"/>
      </w:pPr>
      <w:r>
        <w:separator/>
      </w:r>
    </w:p>
  </w:endnote>
  <w:endnote w:type="continuationSeparator" w:id="0">
    <w:p w14:paraId="002A6B38" w14:textId="77777777" w:rsidR="007B1C0C" w:rsidRDefault="007B1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668D95" w14:textId="77777777" w:rsidR="007B1C0C" w:rsidRDefault="007B1C0C">
      <w:pPr>
        <w:spacing w:line="240" w:lineRule="auto"/>
      </w:pPr>
      <w:r>
        <w:separator/>
      </w:r>
    </w:p>
  </w:footnote>
  <w:footnote w:type="continuationSeparator" w:id="0">
    <w:p w14:paraId="4F841B69" w14:textId="77777777" w:rsidR="007B1C0C" w:rsidRDefault="007B1C0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7149913"/>
      <w:docPartObj>
        <w:docPartGallery w:val="Page Numbers (Top of Page)"/>
        <w:docPartUnique/>
      </w:docPartObj>
    </w:sdtPr>
    <w:sdtContent>
      <w:p w14:paraId="767DE084" w14:textId="15F84F66" w:rsidR="00B03D23" w:rsidRDefault="00B03D23">
        <w:pPr>
          <w:pStyle w:val="Cabealho"/>
          <w:jc w:val="right"/>
        </w:pPr>
        <w:r>
          <w:fldChar w:fldCharType="begin"/>
        </w:r>
        <w:r>
          <w:instrText>PAGE   \* MERGEFORMAT</w:instrText>
        </w:r>
        <w:r>
          <w:fldChar w:fldCharType="separate"/>
        </w:r>
        <w:r w:rsidR="00785DCA">
          <w:rPr>
            <w:noProof/>
          </w:rPr>
          <w:t>xiv</w:t>
        </w:r>
        <w:r>
          <w:fldChar w:fldCharType="end"/>
        </w:r>
      </w:p>
    </w:sdtContent>
  </w:sdt>
  <w:p w14:paraId="45E1F028" w14:textId="77777777" w:rsidR="00B03D23" w:rsidRDefault="00B03D2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31124"/>
      <w:docPartObj>
        <w:docPartGallery w:val="Page Numbers (Top of Page)"/>
        <w:docPartUnique/>
      </w:docPartObj>
    </w:sdtPr>
    <w:sdtEndPr>
      <w:rPr>
        <w:noProof/>
      </w:rPr>
    </w:sdtEndPr>
    <w:sdtContent>
      <w:p w14:paraId="76EDE385" w14:textId="49EE9552" w:rsidR="00B03D23" w:rsidRDefault="00B03D23">
        <w:pPr>
          <w:pStyle w:val="Cabealho"/>
          <w:jc w:val="right"/>
        </w:pPr>
        <w:r>
          <w:fldChar w:fldCharType="begin"/>
        </w:r>
        <w:r>
          <w:instrText xml:space="preserve"> PAGE   \* MERGEFORMAT </w:instrText>
        </w:r>
        <w:r>
          <w:fldChar w:fldCharType="separate"/>
        </w:r>
        <w:r w:rsidR="00785DCA">
          <w:rPr>
            <w:noProof/>
          </w:rPr>
          <w:t>5</w:t>
        </w:r>
        <w:r>
          <w:rPr>
            <w:noProof/>
          </w:rPr>
          <w:fldChar w:fldCharType="end"/>
        </w:r>
      </w:p>
    </w:sdtContent>
  </w:sdt>
  <w:p w14:paraId="65DFBAE0" w14:textId="77777777" w:rsidR="00B03D23" w:rsidRDefault="00B03D2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Paz de Araújo">
    <w15:presenceInfo w15:providerId="Windows Live" w15:userId="8126b3851f2bc83f"/>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isplayBackgroundShape/>
  <w:activeWritingStyle w:appName="MSWord" w:lang="pt-BR" w:vendorID="64" w:dllVersion="131078" w:nlCheck="1" w:checkStyle="0"/>
  <w:activeWritingStyle w:appName="MSWord" w:lang="en-US"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11860"/>
    <w:rsid w:val="00020410"/>
    <w:rsid w:val="000361EB"/>
    <w:rsid w:val="000512D2"/>
    <w:rsid w:val="00064341"/>
    <w:rsid w:val="000677A6"/>
    <w:rsid w:val="000746F7"/>
    <w:rsid w:val="0008425C"/>
    <w:rsid w:val="00085CCB"/>
    <w:rsid w:val="00093B72"/>
    <w:rsid w:val="000A5437"/>
    <w:rsid w:val="00105ED8"/>
    <w:rsid w:val="001060AA"/>
    <w:rsid w:val="0010620A"/>
    <w:rsid w:val="00107612"/>
    <w:rsid w:val="00117D79"/>
    <w:rsid w:val="00130B6C"/>
    <w:rsid w:val="001315C0"/>
    <w:rsid w:val="00132EF2"/>
    <w:rsid w:val="00133C28"/>
    <w:rsid w:val="001440FA"/>
    <w:rsid w:val="0014588C"/>
    <w:rsid w:val="00146D1D"/>
    <w:rsid w:val="00161ED2"/>
    <w:rsid w:val="00163235"/>
    <w:rsid w:val="0016726B"/>
    <w:rsid w:val="001729F3"/>
    <w:rsid w:val="0017381E"/>
    <w:rsid w:val="0018734D"/>
    <w:rsid w:val="001B3797"/>
    <w:rsid w:val="001B637E"/>
    <w:rsid w:val="001C57B1"/>
    <w:rsid w:val="001D3915"/>
    <w:rsid w:val="001D5642"/>
    <w:rsid w:val="001E1888"/>
    <w:rsid w:val="001E50E1"/>
    <w:rsid w:val="001E55C2"/>
    <w:rsid w:val="001F1004"/>
    <w:rsid w:val="001F344C"/>
    <w:rsid w:val="001F47BE"/>
    <w:rsid w:val="00206FB1"/>
    <w:rsid w:val="0021358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D744B"/>
    <w:rsid w:val="002D7649"/>
    <w:rsid w:val="002E4D1F"/>
    <w:rsid w:val="002E6635"/>
    <w:rsid w:val="002E69BC"/>
    <w:rsid w:val="002F0595"/>
    <w:rsid w:val="002F5F63"/>
    <w:rsid w:val="002F6C33"/>
    <w:rsid w:val="003165A8"/>
    <w:rsid w:val="0031751D"/>
    <w:rsid w:val="0032757A"/>
    <w:rsid w:val="0033786E"/>
    <w:rsid w:val="003520B8"/>
    <w:rsid w:val="0035731A"/>
    <w:rsid w:val="003A7024"/>
    <w:rsid w:val="003B6A52"/>
    <w:rsid w:val="003D086D"/>
    <w:rsid w:val="003D3005"/>
    <w:rsid w:val="003D34CD"/>
    <w:rsid w:val="003D571A"/>
    <w:rsid w:val="003E0D4C"/>
    <w:rsid w:val="003E2F2A"/>
    <w:rsid w:val="003F0B7D"/>
    <w:rsid w:val="003F2EF1"/>
    <w:rsid w:val="003F60CB"/>
    <w:rsid w:val="00400E77"/>
    <w:rsid w:val="0040470C"/>
    <w:rsid w:val="00412A6B"/>
    <w:rsid w:val="00414756"/>
    <w:rsid w:val="00417A69"/>
    <w:rsid w:val="00420DA0"/>
    <w:rsid w:val="00430FE9"/>
    <w:rsid w:val="00432625"/>
    <w:rsid w:val="00434033"/>
    <w:rsid w:val="00434E07"/>
    <w:rsid w:val="004350BD"/>
    <w:rsid w:val="00450EAC"/>
    <w:rsid w:val="00453293"/>
    <w:rsid w:val="004761B8"/>
    <w:rsid w:val="004847D5"/>
    <w:rsid w:val="0048705D"/>
    <w:rsid w:val="004C0B5C"/>
    <w:rsid w:val="004C0EF4"/>
    <w:rsid w:val="004C240E"/>
    <w:rsid w:val="004C4DD4"/>
    <w:rsid w:val="004D1DEE"/>
    <w:rsid w:val="004D233B"/>
    <w:rsid w:val="004D44C9"/>
    <w:rsid w:val="004F08EF"/>
    <w:rsid w:val="00503CD0"/>
    <w:rsid w:val="00512985"/>
    <w:rsid w:val="00513180"/>
    <w:rsid w:val="00513E5E"/>
    <w:rsid w:val="00540816"/>
    <w:rsid w:val="00543B08"/>
    <w:rsid w:val="00544F2F"/>
    <w:rsid w:val="0055635F"/>
    <w:rsid w:val="00557CD5"/>
    <w:rsid w:val="00571214"/>
    <w:rsid w:val="00580D77"/>
    <w:rsid w:val="005849A4"/>
    <w:rsid w:val="00591A5D"/>
    <w:rsid w:val="005A6ED2"/>
    <w:rsid w:val="005B22F0"/>
    <w:rsid w:val="005C329D"/>
    <w:rsid w:val="005C6C72"/>
    <w:rsid w:val="005D5C28"/>
    <w:rsid w:val="005E6BDE"/>
    <w:rsid w:val="005F3AE2"/>
    <w:rsid w:val="006003EE"/>
    <w:rsid w:val="006225EB"/>
    <w:rsid w:val="006277F7"/>
    <w:rsid w:val="00632D97"/>
    <w:rsid w:val="0064544B"/>
    <w:rsid w:val="00651FC6"/>
    <w:rsid w:val="006661D3"/>
    <w:rsid w:val="0067322B"/>
    <w:rsid w:val="00673797"/>
    <w:rsid w:val="0068333E"/>
    <w:rsid w:val="00683A82"/>
    <w:rsid w:val="00685F18"/>
    <w:rsid w:val="006A2664"/>
    <w:rsid w:val="006A5659"/>
    <w:rsid w:val="006A6073"/>
    <w:rsid w:val="006A75ED"/>
    <w:rsid w:val="006B0A7F"/>
    <w:rsid w:val="006C1596"/>
    <w:rsid w:val="006C2A69"/>
    <w:rsid w:val="006C5A7C"/>
    <w:rsid w:val="006C702B"/>
    <w:rsid w:val="006D53ED"/>
    <w:rsid w:val="006D6B35"/>
    <w:rsid w:val="006D7CBC"/>
    <w:rsid w:val="006E34B5"/>
    <w:rsid w:val="006E3D14"/>
    <w:rsid w:val="006E41BB"/>
    <w:rsid w:val="006F06CD"/>
    <w:rsid w:val="006F3668"/>
    <w:rsid w:val="007044BB"/>
    <w:rsid w:val="00721529"/>
    <w:rsid w:val="007240E0"/>
    <w:rsid w:val="00726027"/>
    <w:rsid w:val="00733209"/>
    <w:rsid w:val="00736E06"/>
    <w:rsid w:val="00743124"/>
    <w:rsid w:val="00750B1D"/>
    <w:rsid w:val="00754F5C"/>
    <w:rsid w:val="007567B4"/>
    <w:rsid w:val="00764E34"/>
    <w:rsid w:val="00785DCA"/>
    <w:rsid w:val="007A2B23"/>
    <w:rsid w:val="007A2CD0"/>
    <w:rsid w:val="007A437A"/>
    <w:rsid w:val="007B1C0C"/>
    <w:rsid w:val="007B3A45"/>
    <w:rsid w:val="007B5F62"/>
    <w:rsid w:val="007B604A"/>
    <w:rsid w:val="007C4E10"/>
    <w:rsid w:val="007D7973"/>
    <w:rsid w:val="007E2EEE"/>
    <w:rsid w:val="007E35BB"/>
    <w:rsid w:val="007E57D3"/>
    <w:rsid w:val="0082381C"/>
    <w:rsid w:val="00824F00"/>
    <w:rsid w:val="008268A1"/>
    <w:rsid w:val="00830B7A"/>
    <w:rsid w:val="0083125D"/>
    <w:rsid w:val="008317F4"/>
    <w:rsid w:val="0084050E"/>
    <w:rsid w:val="00840B63"/>
    <w:rsid w:val="0085435A"/>
    <w:rsid w:val="00856B94"/>
    <w:rsid w:val="00860135"/>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40BD4"/>
    <w:rsid w:val="009440C6"/>
    <w:rsid w:val="00946AEC"/>
    <w:rsid w:val="00953EF8"/>
    <w:rsid w:val="0097584D"/>
    <w:rsid w:val="00981C36"/>
    <w:rsid w:val="00982607"/>
    <w:rsid w:val="00983522"/>
    <w:rsid w:val="00987164"/>
    <w:rsid w:val="009A530C"/>
    <w:rsid w:val="009C095A"/>
    <w:rsid w:val="009E1E6B"/>
    <w:rsid w:val="009E3339"/>
    <w:rsid w:val="009E5AED"/>
    <w:rsid w:val="009F3B41"/>
    <w:rsid w:val="009F6A3A"/>
    <w:rsid w:val="00A07982"/>
    <w:rsid w:val="00A26E7A"/>
    <w:rsid w:val="00A300A8"/>
    <w:rsid w:val="00A330E8"/>
    <w:rsid w:val="00A42DD7"/>
    <w:rsid w:val="00A504A7"/>
    <w:rsid w:val="00A50B23"/>
    <w:rsid w:val="00A521ED"/>
    <w:rsid w:val="00A527B6"/>
    <w:rsid w:val="00A5630B"/>
    <w:rsid w:val="00A82A64"/>
    <w:rsid w:val="00A95304"/>
    <w:rsid w:val="00A95DD1"/>
    <w:rsid w:val="00AC271B"/>
    <w:rsid w:val="00AE188A"/>
    <w:rsid w:val="00AE64E1"/>
    <w:rsid w:val="00AF2671"/>
    <w:rsid w:val="00AF473C"/>
    <w:rsid w:val="00B00D4F"/>
    <w:rsid w:val="00B03D23"/>
    <w:rsid w:val="00B34508"/>
    <w:rsid w:val="00B40F1E"/>
    <w:rsid w:val="00B55316"/>
    <w:rsid w:val="00B66A66"/>
    <w:rsid w:val="00B83E8D"/>
    <w:rsid w:val="00B92A50"/>
    <w:rsid w:val="00BA29DD"/>
    <w:rsid w:val="00BA437A"/>
    <w:rsid w:val="00BA620C"/>
    <w:rsid w:val="00BC7B9B"/>
    <w:rsid w:val="00BD4789"/>
    <w:rsid w:val="00BE46E1"/>
    <w:rsid w:val="00BF2AD1"/>
    <w:rsid w:val="00BF6B7E"/>
    <w:rsid w:val="00C046AA"/>
    <w:rsid w:val="00C07C69"/>
    <w:rsid w:val="00C130C4"/>
    <w:rsid w:val="00C1335F"/>
    <w:rsid w:val="00C1516C"/>
    <w:rsid w:val="00C16DCB"/>
    <w:rsid w:val="00C37C5B"/>
    <w:rsid w:val="00C420DF"/>
    <w:rsid w:val="00C463EE"/>
    <w:rsid w:val="00C64175"/>
    <w:rsid w:val="00C71744"/>
    <w:rsid w:val="00C72DD9"/>
    <w:rsid w:val="00C77057"/>
    <w:rsid w:val="00C77FEB"/>
    <w:rsid w:val="00C83871"/>
    <w:rsid w:val="00CD1C73"/>
    <w:rsid w:val="00CD5B56"/>
    <w:rsid w:val="00CE36ED"/>
    <w:rsid w:val="00CE3FA9"/>
    <w:rsid w:val="00D231E9"/>
    <w:rsid w:val="00D37B34"/>
    <w:rsid w:val="00D54372"/>
    <w:rsid w:val="00D562BA"/>
    <w:rsid w:val="00D70BD8"/>
    <w:rsid w:val="00D711FE"/>
    <w:rsid w:val="00D7624E"/>
    <w:rsid w:val="00D829E4"/>
    <w:rsid w:val="00D93632"/>
    <w:rsid w:val="00DA3C84"/>
    <w:rsid w:val="00DB3B23"/>
    <w:rsid w:val="00DC3345"/>
    <w:rsid w:val="00DC6940"/>
    <w:rsid w:val="00DD136F"/>
    <w:rsid w:val="00DD27CC"/>
    <w:rsid w:val="00DD38BD"/>
    <w:rsid w:val="00DD3D80"/>
    <w:rsid w:val="00DF53D3"/>
    <w:rsid w:val="00E23581"/>
    <w:rsid w:val="00E23AD3"/>
    <w:rsid w:val="00E30784"/>
    <w:rsid w:val="00E366F8"/>
    <w:rsid w:val="00E4285E"/>
    <w:rsid w:val="00E61BD7"/>
    <w:rsid w:val="00E641EF"/>
    <w:rsid w:val="00E64922"/>
    <w:rsid w:val="00E675A1"/>
    <w:rsid w:val="00E82A49"/>
    <w:rsid w:val="00E90719"/>
    <w:rsid w:val="00E9386E"/>
    <w:rsid w:val="00EA4B82"/>
    <w:rsid w:val="00EA4DDA"/>
    <w:rsid w:val="00EB0F11"/>
    <w:rsid w:val="00EB1388"/>
    <w:rsid w:val="00EB379E"/>
    <w:rsid w:val="00EC121A"/>
    <w:rsid w:val="00EC22D9"/>
    <w:rsid w:val="00EC616F"/>
    <w:rsid w:val="00ED26AA"/>
    <w:rsid w:val="00EE5E54"/>
    <w:rsid w:val="00EF3143"/>
    <w:rsid w:val="00F000DC"/>
    <w:rsid w:val="00F03577"/>
    <w:rsid w:val="00F0523D"/>
    <w:rsid w:val="00F14171"/>
    <w:rsid w:val="00F15EDE"/>
    <w:rsid w:val="00F24CB1"/>
    <w:rsid w:val="00F27EA5"/>
    <w:rsid w:val="00F335F2"/>
    <w:rsid w:val="00F3366C"/>
    <w:rsid w:val="00F43628"/>
    <w:rsid w:val="00F51E73"/>
    <w:rsid w:val="00F63B94"/>
    <w:rsid w:val="00F64C85"/>
    <w:rsid w:val="00F65CE1"/>
    <w:rsid w:val="00F74332"/>
    <w:rsid w:val="00F77684"/>
    <w:rsid w:val="00F86741"/>
    <w:rsid w:val="00F87C20"/>
    <w:rsid w:val="00F907BB"/>
    <w:rsid w:val="00F91519"/>
    <w:rsid w:val="00F97107"/>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77C47BC7-72B6-4F1F-B2BB-3EFCA23D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snir.elima\Downloads\Modelo%20SENAC(V2).docx"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hyperlink" Target="file:///C:\Users\osnir.elima\Downloads\Modelo%20SENAC(V2).docx" TargetMode="Externa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F36FE-7176-4C81-AE33-8A6DE88F8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49</Pages>
  <Words>7797</Words>
  <Characters>42105</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49803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PAZ DE ARAUJO</dc:creator>
  <cp:lastModifiedBy>Dogus - William</cp:lastModifiedBy>
  <cp:revision>30</cp:revision>
  <cp:lastPrinted>2015-09-14T14:27:00Z</cp:lastPrinted>
  <dcterms:created xsi:type="dcterms:W3CDTF">2016-01-28T23:03:00Z</dcterms:created>
  <dcterms:modified xsi:type="dcterms:W3CDTF">2016-06-21T17:53:00Z</dcterms:modified>
</cp:coreProperties>
</file>