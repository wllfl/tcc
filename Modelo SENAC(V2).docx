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89921D3" w14:textId="1EF34C63" w:rsidR="006277F7" w:rsidRDefault="00C130C4" w:rsidP="00440A07">
      <w:pPr>
        <w:jc w:val="center"/>
      </w:pPr>
      <w:r>
        <w:t>SENAC</w:t>
      </w:r>
      <w:r w:rsidR="005A6ED2">
        <w:t xml:space="preserve"> SÃO PAULO</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0541A8" w:rsidRPr="001B3797" w:rsidRDefault="000541A8"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0541A8" w:rsidRPr="001B3797" w:rsidRDefault="000541A8"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0541A8" w:rsidRPr="001B3797" w:rsidRDefault="000541A8"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0541A8" w:rsidRPr="001B3797" w:rsidRDefault="000541A8"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0541A8" w:rsidRDefault="000541A8"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0541A8" w:rsidRPr="001B3797" w:rsidRDefault="000541A8"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0541A8" w:rsidRPr="001B3797" w:rsidRDefault="000541A8"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0541A8" w:rsidRPr="001B3797" w:rsidRDefault="000541A8"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0541A8" w:rsidRPr="001B3797" w:rsidRDefault="000541A8"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0541A8" w:rsidRPr="001B3797" w:rsidRDefault="000541A8"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0541A8" w:rsidRDefault="000541A8"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commentRangeStart w:id="1"/>
      <w:r>
        <w:rPr>
          <w:b/>
        </w:rPr>
        <w:lastRenderedPageBreak/>
        <w:t>R</w:t>
      </w:r>
      <w:r w:rsidR="00C130C4">
        <w:rPr>
          <w:b/>
        </w:rPr>
        <w:t>ESUMO</w:t>
      </w:r>
      <w:commentRangeEnd w:id="0"/>
      <w:r w:rsidR="00F63B94">
        <w:rPr>
          <w:rStyle w:val="Refdecomentrio"/>
        </w:rPr>
        <w:commentReference w:id="0"/>
      </w:r>
      <w:commentRangeEnd w:id="1"/>
      <w:r w:rsidR="00753065">
        <w:rPr>
          <w:rStyle w:val="Refdecomentrio"/>
        </w:rPr>
        <w:commentReference w:id="1"/>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xxx.</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t>Otimização</w:t>
      </w:r>
      <w:r w:rsidR="00860135" w:rsidRPr="0014588C">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2" w:author="Osnir Estevam" w:date="2016-06-25T18:34:00Z">
            <w:rPr/>
          </w:rPrChange>
        </w:rPr>
      </w:pPr>
      <w:r w:rsidRPr="00753065">
        <w:rPr>
          <w:lang w:val="en-US"/>
          <w:rPrChange w:id="3" w:author="Osnir Estevam" w:date="2016-06-25T18:34:00Z">
            <w:rPr/>
          </w:rPrChange>
        </w:rPr>
        <w:t xml:space="preserve">Optimize time is a task for determining the success of an establishment. Using the internet as a research tool you can create a direct bridge between customers and suppliers ,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4" w:author="Osnir Estevam" w:date="2016-06-25T18:34:00Z">
            <w:rPr/>
          </w:rPrChange>
        </w:rPr>
      </w:pPr>
    </w:p>
    <w:p w14:paraId="1F4B1D27" w14:textId="4619E2A7" w:rsidR="00B40F1E" w:rsidRPr="00753065" w:rsidRDefault="00F65CE1" w:rsidP="00F65CE1">
      <w:pPr>
        <w:rPr>
          <w:lang w:val="en-US"/>
          <w:rPrChange w:id="5" w:author="Osnir Estevam" w:date="2016-06-25T18:34:00Z">
            <w:rPr/>
          </w:rPrChange>
        </w:rPr>
      </w:pPr>
      <w:r w:rsidRPr="00753065">
        <w:rPr>
          <w:lang w:val="en-US"/>
          <w:rPrChange w:id="6" w:author="Osnir Estevam" w:date="2016-06-25T18:34:00Z">
            <w:rPr/>
          </w:rPrChange>
        </w:rPr>
        <w:t>The aim of this paper is to present a data consumer API for wholesale networks for supermarkets wholesalers to disseminate real-time pricing and promotion of its products through a website that allows the distribution of data collected daily . To build this application have applied the knowledge acquired throughout the course , using concepts and Web Engineering practices and based on the theoretical foundations of research carried out , as the book xxx.</w:t>
      </w:r>
    </w:p>
    <w:p w14:paraId="6A18FCE7" w14:textId="77777777" w:rsidR="00F65CE1" w:rsidRPr="00753065" w:rsidRDefault="00F65CE1" w:rsidP="00F65CE1">
      <w:pPr>
        <w:rPr>
          <w:lang w:val="en-US"/>
          <w:rPrChange w:id="7" w:author="Osnir Estevam" w:date="2016-06-25T18:34:00Z">
            <w:rPr/>
          </w:rPrChange>
        </w:rPr>
      </w:pPr>
    </w:p>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8" w:author="Osnir Estevam" w:date="2016-06-25T18:38:00Z">
            <w:rPr/>
          </w:rPrChange>
        </w:rPr>
      </w:pPr>
      <w:r w:rsidRPr="00753065">
        <w:rPr>
          <w:b/>
          <w:lang w:val="en-US"/>
          <w:rPrChange w:id="9" w:author="Osnir Estevam" w:date="2016-06-25T18:38:00Z">
            <w:rPr>
              <w:b/>
            </w:rPr>
          </w:rPrChange>
        </w:rPr>
        <w:lastRenderedPageBreak/>
        <w:t>LISTA DE ILUSTRAÇÕES</w:t>
      </w:r>
    </w:p>
    <w:p w14:paraId="2D327A3A" w14:textId="60F9694B" w:rsidR="008034D5" w:rsidRDefault="001D3915">
      <w:pPr>
        <w:pStyle w:val="ndicedeilustraes"/>
        <w:tabs>
          <w:tab w:val="right" w:leader="dot" w:pos="9060"/>
        </w:tabs>
        <w:rPr>
          <w:ins w:id="10" w:author="Osnir Estevam" w:date="2016-06-25T22:37: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11" w:author="Osnir Estevam" w:date="2016-06-25T22:37:00Z">
        <w:r w:rsidR="008034D5" w:rsidRPr="005C1290">
          <w:rPr>
            <w:rStyle w:val="Hyperlink"/>
            <w:noProof/>
          </w:rPr>
          <w:fldChar w:fldCharType="begin"/>
        </w:r>
        <w:r w:rsidR="008034D5" w:rsidRPr="005C1290">
          <w:rPr>
            <w:rStyle w:val="Hyperlink"/>
            <w:noProof/>
          </w:rPr>
          <w:instrText xml:space="preserve"> </w:instrText>
        </w:r>
        <w:r w:rsidR="008034D5">
          <w:rPr>
            <w:noProof/>
          </w:rPr>
          <w:instrText>HYPERLINK \l "_Toc454657567"</w:instrText>
        </w:r>
        <w:r w:rsidR="008034D5" w:rsidRPr="005C1290">
          <w:rPr>
            <w:rStyle w:val="Hyperlink"/>
            <w:noProof/>
          </w:rPr>
          <w:instrText xml:space="preserve"> </w:instrText>
        </w:r>
        <w:r w:rsidR="008034D5" w:rsidRPr="005C1290">
          <w:rPr>
            <w:rStyle w:val="Hyperlink"/>
            <w:noProof/>
          </w:rPr>
          <w:fldChar w:fldCharType="separate"/>
        </w:r>
        <w:r w:rsidR="008034D5" w:rsidRPr="005C1290">
          <w:rPr>
            <w:rStyle w:val="Hyperlink"/>
            <w:noProof/>
          </w:rPr>
          <w:t>Figura 1 - Interoperabilidade da API 1</w:t>
        </w:r>
        <w:r w:rsidR="008034D5">
          <w:rPr>
            <w:noProof/>
            <w:webHidden/>
          </w:rPr>
          <w:tab/>
        </w:r>
        <w:r w:rsidR="008034D5">
          <w:rPr>
            <w:noProof/>
            <w:webHidden/>
          </w:rPr>
          <w:fldChar w:fldCharType="begin"/>
        </w:r>
        <w:r w:rsidR="008034D5">
          <w:rPr>
            <w:noProof/>
            <w:webHidden/>
          </w:rPr>
          <w:instrText xml:space="preserve"> PAGEREF _Toc454657567 \h </w:instrText>
        </w:r>
      </w:ins>
      <w:r w:rsidR="008034D5">
        <w:rPr>
          <w:noProof/>
          <w:webHidden/>
        </w:rPr>
      </w:r>
      <w:r w:rsidR="008034D5">
        <w:rPr>
          <w:noProof/>
          <w:webHidden/>
        </w:rPr>
        <w:fldChar w:fldCharType="separate"/>
      </w:r>
      <w:ins w:id="12" w:author="Osnir Estevam" w:date="2016-06-25T22:37:00Z">
        <w:r w:rsidR="008034D5">
          <w:rPr>
            <w:noProof/>
            <w:webHidden/>
          </w:rPr>
          <w:t>6</w:t>
        </w:r>
        <w:r w:rsidR="008034D5">
          <w:rPr>
            <w:noProof/>
            <w:webHidden/>
          </w:rPr>
          <w:fldChar w:fldCharType="end"/>
        </w:r>
        <w:r w:rsidR="008034D5" w:rsidRPr="005C1290">
          <w:rPr>
            <w:rStyle w:val="Hyperlink"/>
            <w:noProof/>
          </w:rPr>
          <w:fldChar w:fldCharType="end"/>
        </w:r>
      </w:ins>
    </w:p>
    <w:p w14:paraId="0487C875" w14:textId="4B80DE68" w:rsidR="008034D5" w:rsidRDefault="008034D5">
      <w:pPr>
        <w:pStyle w:val="ndicedeilustraes"/>
        <w:tabs>
          <w:tab w:val="right" w:leader="dot" w:pos="9060"/>
        </w:tabs>
        <w:rPr>
          <w:ins w:id="13" w:author="Osnir Estevam" w:date="2016-06-25T22:37:00Z"/>
          <w:rFonts w:asciiTheme="minorHAnsi" w:eastAsiaTheme="minorEastAsia" w:hAnsiTheme="minorHAnsi" w:cstheme="minorBidi"/>
          <w:noProof/>
          <w:color w:val="auto"/>
          <w:sz w:val="22"/>
          <w:szCs w:val="22"/>
        </w:rPr>
      </w:pPr>
      <w:ins w:id="1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"_Toc454657568"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2 - Gráfico para Glory of REST</w:t>
        </w:r>
        <w:r>
          <w:rPr>
            <w:noProof/>
            <w:webHidden/>
          </w:rPr>
          <w:tab/>
        </w:r>
        <w:r>
          <w:rPr>
            <w:noProof/>
            <w:webHidden/>
          </w:rPr>
          <w:fldChar w:fldCharType="begin"/>
        </w:r>
        <w:r>
          <w:rPr>
            <w:noProof/>
            <w:webHidden/>
          </w:rPr>
          <w:instrText xml:space="preserve"> PAGEREF _Toc454657568 \h </w:instrText>
        </w:r>
      </w:ins>
      <w:r>
        <w:rPr>
          <w:noProof/>
          <w:webHidden/>
        </w:rPr>
      </w:r>
      <w:r>
        <w:rPr>
          <w:noProof/>
          <w:webHidden/>
        </w:rPr>
        <w:fldChar w:fldCharType="separate"/>
      </w:r>
      <w:ins w:id="15" w:author="Osnir Estevam" w:date="2016-06-25T22:37:00Z">
        <w:r>
          <w:rPr>
            <w:noProof/>
            <w:webHidden/>
          </w:rPr>
          <w:t>10</w:t>
        </w:r>
        <w:r>
          <w:rPr>
            <w:noProof/>
            <w:webHidden/>
          </w:rPr>
          <w:fldChar w:fldCharType="end"/>
        </w:r>
        <w:r w:rsidRPr="005C1290">
          <w:rPr>
            <w:rStyle w:val="Hyperlink"/>
            <w:noProof/>
          </w:rPr>
          <w:fldChar w:fldCharType="end"/>
        </w:r>
      </w:ins>
    </w:p>
    <w:p w14:paraId="6821EB9F" w14:textId="2EB4F63D" w:rsidR="008034D5" w:rsidRDefault="008034D5">
      <w:pPr>
        <w:pStyle w:val="ndicedeilustraes"/>
        <w:tabs>
          <w:tab w:val="right" w:leader="dot" w:pos="9060"/>
        </w:tabs>
        <w:rPr>
          <w:ins w:id="16" w:author="Osnir Estevam" w:date="2016-06-25T22:37:00Z"/>
          <w:rFonts w:asciiTheme="minorHAnsi" w:eastAsiaTheme="minorEastAsia" w:hAnsiTheme="minorHAnsi" w:cstheme="minorBidi"/>
          <w:noProof/>
          <w:color w:val="auto"/>
          <w:sz w:val="22"/>
          <w:szCs w:val="22"/>
        </w:rPr>
      </w:pPr>
      <w:ins w:id="1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"_Toc454657569"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w:t>
        </w:r>
        <w:r w:rsidRPr="005C1290">
          <w:rPr>
            <w:rStyle w:val="Hyperlink"/>
            <w:noProof/>
            <w:lang w:val="en-US"/>
          </w:rPr>
          <w:t xml:space="preserve"> 3 - BPM (Business Process Model)</w:t>
        </w:r>
        <w:r>
          <w:rPr>
            <w:noProof/>
            <w:webHidden/>
          </w:rPr>
          <w:tab/>
        </w:r>
        <w:r>
          <w:rPr>
            <w:noProof/>
            <w:webHidden/>
          </w:rPr>
          <w:fldChar w:fldCharType="begin"/>
        </w:r>
        <w:r>
          <w:rPr>
            <w:noProof/>
            <w:webHidden/>
          </w:rPr>
          <w:instrText xml:space="preserve"> PAGEREF _Toc454657569 \h </w:instrText>
        </w:r>
      </w:ins>
      <w:r>
        <w:rPr>
          <w:noProof/>
          <w:webHidden/>
        </w:rPr>
      </w:r>
      <w:r>
        <w:rPr>
          <w:noProof/>
          <w:webHidden/>
        </w:rPr>
        <w:fldChar w:fldCharType="separate"/>
      </w:r>
      <w:ins w:id="18" w:author="Osnir Estevam" w:date="2016-06-25T22:37:00Z">
        <w:r>
          <w:rPr>
            <w:noProof/>
            <w:webHidden/>
          </w:rPr>
          <w:t>19</w:t>
        </w:r>
        <w:r>
          <w:rPr>
            <w:noProof/>
            <w:webHidden/>
          </w:rPr>
          <w:fldChar w:fldCharType="end"/>
        </w:r>
        <w:r w:rsidRPr="005C1290">
          <w:rPr>
            <w:rStyle w:val="Hyperlink"/>
            <w:noProof/>
          </w:rPr>
          <w:fldChar w:fldCharType="end"/>
        </w:r>
      </w:ins>
    </w:p>
    <w:p w14:paraId="785918A9" w14:textId="160821D1" w:rsidR="008034D5" w:rsidRDefault="008034D5">
      <w:pPr>
        <w:pStyle w:val="ndicedeilustraes"/>
        <w:tabs>
          <w:tab w:val="right" w:leader="dot" w:pos="9060"/>
        </w:tabs>
        <w:rPr>
          <w:ins w:id="19" w:author="Osnir Estevam" w:date="2016-06-25T22:37:00Z"/>
          <w:rFonts w:asciiTheme="minorHAnsi" w:eastAsiaTheme="minorEastAsia" w:hAnsiTheme="minorHAnsi" w:cstheme="minorBidi"/>
          <w:noProof/>
          <w:color w:val="auto"/>
          <w:sz w:val="22"/>
          <w:szCs w:val="22"/>
        </w:rPr>
      </w:pPr>
      <w:ins w:id="2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4 - MER (Modelo Entidade Relacional)</w:t>
        </w:r>
        <w:r>
          <w:rPr>
            <w:noProof/>
            <w:webHidden/>
          </w:rPr>
          <w:tab/>
        </w:r>
        <w:r>
          <w:rPr>
            <w:noProof/>
            <w:webHidden/>
          </w:rPr>
          <w:fldChar w:fldCharType="begin"/>
        </w:r>
        <w:r>
          <w:rPr>
            <w:noProof/>
            <w:webHidden/>
          </w:rPr>
          <w:instrText xml:space="preserve"> PAGEREF _Toc454657570 \h </w:instrText>
        </w:r>
      </w:ins>
      <w:r>
        <w:rPr>
          <w:noProof/>
          <w:webHidden/>
        </w:rPr>
      </w:r>
      <w:r>
        <w:rPr>
          <w:noProof/>
          <w:webHidden/>
        </w:rPr>
        <w:fldChar w:fldCharType="separate"/>
      </w:r>
      <w:ins w:id="21" w:author="Osnir Estevam" w:date="2016-06-25T22:37:00Z">
        <w:r>
          <w:rPr>
            <w:noProof/>
            <w:webHidden/>
          </w:rPr>
          <w:t>21</w:t>
        </w:r>
        <w:r>
          <w:rPr>
            <w:noProof/>
            <w:webHidden/>
          </w:rPr>
          <w:fldChar w:fldCharType="end"/>
        </w:r>
        <w:r w:rsidRPr="005C1290">
          <w:rPr>
            <w:rStyle w:val="Hyperlink"/>
            <w:noProof/>
          </w:rPr>
          <w:fldChar w:fldCharType="end"/>
        </w:r>
      </w:ins>
    </w:p>
    <w:p w14:paraId="0D140CCD" w14:textId="1C769FA5" w:rsidR="008034D5" w:rsidRDefault="008034D5">
      <w:pPr>
        <w:pStyle w:val="ndicedeilustraes"/>
        <w:tabs>
          <w:tab w:val="right" w:leader="dot" w:pos="9060"/>
        </w:tabs>
        <w:rPr>
          <w:ins w:id="22" w:author="Osnir Estevam" w:date="2016-06-25T22:37:00Z"/>
          <w:rFonts w:asciiTheme="minorHAnsi" w:eastAsiaTheme="minorEastAsia" w:hAnsiTheme="minorHAnsi" w:cstheme="minorBidi"/>
          <w:noProof/>
          <w:color w:val="auto"/>
          <w:sz w:val="22"/>
          <w:szCs w:val="22"/>
        </w:rPr>
      </w:pPr>
      <w:ins w:id="2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"_Toc454657571"</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5 - Big Picture (Arquitetura)</w:t>
        </w:r>
        <w:r>
          <w:rPr>
            <w:noProof/>
            <w:webHidden/>
          </w:rPr>
          <w:tab/>
        </w:r>
        <w:r>
          <w:rPr>
            <w:noProof/>
            <w:webHidden/>
          </w:rPr>
          <w:fldChar w:fldCharType="begin"/>
        </w:r>
        <w:r>
          <w:rPr>
            <w:noProof/>
            <w:webHidden/>
          </w:rPr>
          <w:instrText xml:space="preserve"> PAGEREF _Toc454657571 \h </w:instrText>
        </w:r>
      </w:ins>
      <w:r>
        <w:rPr>
          <w:noProof/>
          <w:webHidden/>
        </w:rPr>
      </w:r>
      <w:r>
        <w:rPr>
          <w:noProof/>
          <w:webHidden/>
        </w:rPr>
        <w:fldChar w:fldCharType="separate"/>
      </w:r>
      <w:ins w:id="24" w:author="Osnir Estevam" w:date="2016-06-25T22:37:00Z">
        <w:r>
          <w:rPr>
            <w:noProof/>
            <w:webHidden/>
          </w:rPr>
          <w:t>22</w:t>
        </w:r>
        <w:r>
          <w:rPr>
            <w:noProof/>
            <w:webHidden/>
          </w:rPr>
          <w:fldChar w:fldCharType="end"/>
        </w:r>
        <w:r w:rsidRPr="005C1290">
          <w:rPr>
            <w:rStyle w:val="Hyperlink"/>
            <w:noProof/>
          </w:rPr>
          <w:fldChar w:fldCharType="end"/>
        </w:r>
      </w:ins>
    </w:p>
    <w:p w14:paraId="553BBC42" w14:textId="6B014881" w:rsidR="008034D5" w:rsidRDefault="008034D5">
      <w:pPr>
        <w:pStyle w:val="ndicedeilustraes"/>
        <w:tabs>
          <w:tab w:val="right" w:leader="dot" w:pos="9060"/>
        </w:tabs>
        <w:rPr>
          <w:ins w:id="25" w:author="Osnir Estevam" w:date="2016-06-25T22:37:00Z"/>
          <w:rFonts w:asciiTheme="minorHAnsi" w:eastAsiaTheme="minorEastAsia" w:hAnsiTheme="minorHAnsi" w:cstheme="minorBidi"/>
          <w:noProof/>
          <w:color w:val="auto"/>
          <w:sz w:val="22"/>
          <w:szCs w:val="22"/>
        </w:rPr>
      </w:pPr>
      <w:ins w:id="2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"_Toc454657572"</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6 - Persona (Pedro da Silva)</w:t>
        </w:r>
        <w:r>
          <w:rPr>
            <w:noProof/>
            <w:webHidden/>
          </w:rPr>
          <w:tab/>
        </w:r>
        <w:r>
          <w:rPr>
            <w:noProof/>
            <w:webHidden/>
          </w:rPr>
          <w:fldChar w:fldCharType="begin"/>
        </w:r>
        <w:r>
          <w:rPr>
            <w:noProof/>
            <w:webHidden/>
          </w:rPr>
          <w:instrText xml:space="preserve"> PAGEREF _Toc454657572 \h </w:instrText>
        </w:r>
      </w:ins>
      <w:r>
        <w:rPr>
          <w:noProof/>
          <w:webHidden/>
        </w:rPr>
      </w:r>
      <w:r>
        <w:rPr>
          <w:noProof/>
          <w:webHidden/>
        </w:rPr>
        <w:fldChar w:fldCharType="separate"/>
      </w:r>
      <w:ins w:id="27" w:author="Osnir Estevam" w:date="2016-06-25T22:37:00Z">
        <w:r>
          <w:rPr>
            <w:noProof/>
            <w:webHidden/>
          </w:rPr>
          <w:t>24</w:t>
        </w:r>
        <w:r>
          <w:rPr>
            <w:noProof/>
            <w:webHidden/>
          </w:rPr>
          <w:fldChar w:fldCharType="end"/>
        </w:r>
        <w:r w:rsidRPr="005C1290">
          <w:rPr>
            <w:rStyle w:val="Hyperlink"/>
            <w:noProof/>
          </w:rPr>
          <w:fldChar w:fldCharType="end"/>
        </w:r>
      </w:ins>
    </w:p>
    <w:p w14:paraId="6FB21B1F" w14:textId="299E1880" w:rsidR="008034D5" w:rsidRDefault="008034D5">
      <w:pPr>
        <w:pStyle w:val="ndicedeilustraes"/>
        <w:tabs>
          <w:tab w:val="right" w:leader="dot" w:pos="9060"/>
        </w:tabs>
        <w:rPr>
          <w:ins w:id="28" w:author="Osnir Estevam" w:date="2016-06-25T22:37:00Z"/>
          <w:rFonts w:asciiTheme="minorHAnsi" w:eastAsiaTheme="minorEastAsia" w:hAnsiTheme="minorHAnsi" w:cstheme="minorBidi"/>
          <w:noProof/>
          <w:color w:val="auto"/>
          <w:sz w:val="22"/>
          <w:szCs w:val="22"/>
        </w:rPr>
      </w:pPr>
      <w:ins w:id="2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"_Toc454657573"</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7 - Persona (Bruno Siqueira)</w:t>
        </w:r>
        <w:r>
          <w:rPr>
            <w:noProof/>
            <w:webHidden/>
          </w:rPr>
          <w:tab/>
        </w:r>
        <w:r>
          <w:rPr>
            <w:noProof/>
            <w:webHidden/>
          </w:rPr>
          <w:fldChar w:fldCharType="begin"/>
        </w:r>
        <w:r>
          <w:rPr>
            <w:noProof/>
            <w:webHidden/>
          </w:rPr>
          <w:instrText xml:space="preserve"> PAGEREF _Toc454657573 \h </w:instrText>
        </w:r>
      </w:ins>
      <w:r>
        <w:rPr>
          <w:noProof/>
          <w:webHidden/>
        </w:rPr>
      </w:r>
      <w:r>
        <w:rPr>
          <w:noProof/>
          <w:webHidden/>
        </w:rPr>
        <w:fldChar w:fldCharType="separate"/>
      </w:r>
      <w:ins w:id="30" w:author="Osnir Estevam" w:date="2016-06-25T22:37:00Z">
        <w:r>
          <w:rPr>
            <w:noProof/>
            <w:webHidden/>
          </w:rPr>
          <w:t>24</w:t>
        </w:r>
        <w:r>
          <w:rPr>
            <w:noProof/>
            <w:webHidden/>
          </w:rPr>
          <w:fldChar w:fldCharType="end"/>
        </w:r>
        <w:r w:rsidRPr="005C1290">
          <w:rPr>
            <w:rStyle w:val="Hyperlink"/>
            <w:noProof/>
          </w:rPr>
          <w:fldChar w:fldCharType="end"/>
        </w:r>
      </w:ins>
    </w:p>
    <w:p w14:paraId="1EC76ABA" w14:textId="0923590C" w:rsidR="008034D5" w:rsidRDefault="008034D5">
      <w:pPr>
        <w:pStyle w:val="ndicedeilustraes"/>
        <w:tabs>
          <w:tab w:val="right" w:leader="dot" w:pos="9060"/>
        </w:tabs>
        <w:rPr>
          <w:ins w:id="31" w:author="Osnir Estevam" w:date="2016-06-25T22:37:00Z"/>
          <w:rFonts w:asciiTheme="minorHAnsi" w:eastAsiaTheme="minorEastAsia" w:hAnsiTheme="minorHAnsi" w:cstheme="minorBidi"/>
          <w:noProof/>
          <w:color w:val="auto"/>
          <w:sz w:val="22"/>
          <w:szCs w:val="22"/>
        </w:rPr>
      </w:pPr>
      <w:ins w:id="3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"_Toc454657574"</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8 - Persona (Ana Carolina)</w:t>
        </w:r>
        <w:r>
          <w:rPr>
            <w:noProof/>
            <w:webHidden/>
          </w:rPr>
          <w:tab/>
        </w:r>
        <w:r>
          <w:rPr>
            <w:noProof/>
            <w:webHidden/>
          </w:rPr>
          <w:fldChar w:fldCharType="begin"/>
        </w:r>
        <w:r>
          <w:rPr>
            <w:noProof/>
            <w:webHidden/>
          </w:rPr>
          <w:instrText xml:space="preserve"> PAGEREF _Toc454657574 \h </w:instrText>
        </w:r>
      </w:ins>
      <w:r>
        <w:rPr>
          <w:noProof/>
          <w:webHidden/>
        </w:rPr>
      </w:r>
      <w:r>
        <w:rPr>
          <w:noProof/>
          <w:webHidden/>
        </w:rPr>
        <w:fldChar w:fldCharType="separate"/>
      </w:r>
      <w:ins w:id="33" w:author="Osnir Estevam" w:date="2016-06-25T22:37:00Z">
        <w:r>
          <w:rPr>
            <w:noProof/>
            <w:webHidden/>
          </w:rPr>
          <w:t>25</w:t>
        </w:r>
        <w:r>
          <w:rPr>
            <w:noProof/>
            <w:webHidden/>
          </w:rPr>
          <w:fldChar w:fldCharType="end"/>
        </w:r>
        <w:r w:rsidRPr="005C1290">
          <w:rPr>
            <w:rStyle w:val="Hyperlink"/>
            <w:noProof/>
          </w:rPr>
          <w:fldChar w:fldCharType="end"/>
        </w:r>
      </w:ins>
    </w:p>
    <w:p w14:paraId="63561BCA" w14:textId="78400EBE" w:rsidR="008034D5" w:rsidRDefault="008034D5">
      <w:pPr>
        <w:pStyle w:val="ndicedeilustraes"/>
        <w:tabs>
          <w:tab w:val="right" w:leader="dot" w:pos="9060"/>
        </w:tabs>
        <w:rPr>
          <w:ins w:id="34" w:author="Osnir Estevam" w:date="2016-06-25T22:37:00Z"/>
          <w:rFonts w:asciiTheme="minorHAnsi" w:eastAsiaTheme="minorEastAsia" w:hAnsiTheme="minorHAnsi" w:cstheme="minorBidi"/>
          <w:noProof/>
          <w:color w:val="auto"/>
          <w:sz w:val="22"/>
          <w:szCs w:val="22"/>
        </w:rPr>
      </w:pPr>
      <w:ins w:id="35"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"_Toc454657575"</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9 – Moodboard</w:t>
        </w:r>
        <w:r>
          <w:rPr>
            <w:noProof/>
            <w:webHidden/>
          </w:rPr>
          <w:tab/>
        </w:r>
        <w:r>
          <w:rPr>
            <w:noProof/>
            <w:webHidden/>
          </w:rPr>
          <w:fldChar w:fldCharType="begin"/>
        </w:r>
        <w:r>
          <w:rPr>
            <w:noProof/>
            <w:webHidden/>
          </w:rPr>
          <w:instrText xml:space="preserve"> PAGEREF _Toc454657575 \h </w:instrText>
        </w:r>
      </w:ins>
      <w:r>
        <w:rPr>
          <w:noProof/>
          <w:webHidden/>
        </w:rPr>
      </w:r>
      <w:r>
        <w:rPr>
          <w:noProof/>
          <w:webHidden/>
        </w:rPr>
        <w:fldChar w:fldCharType="separate"/>
      </w:r>
      <w:ins w:id="36" w:author="Osnir Estevam" w:date="2016-06-25T22:37:00Z">
        <w:r>
          <w:rPr>
            <w:noProof/>
            <w:webHidden/>
          </w:rPr>
          <w:t>26</w:t>
        </w:r>
        <w:r>
          <w:rPr>
            <w:noProof/>
            <w:webHidden/>
          </w:rPr>
          <w:fldChar w:fldCharType="end"/>
        </w:r>
        <w:r w:rsidRPr="005C1290">
          <w:rPr>
            <w:rStyle w:val="Hyperlink"/>
            <w:noProof/>
          </w:rPr>
          <w:fldChar w:fldCharType="end"/>
        </w:r>
      </w:ins>
    </w:p>
    <w:p w14:paraId="7974F364" w14:textId="584A36F3" w:rsidR="008034D5" w:rsidRDefault="008034D5">
      <w:pPr>
        <w:pStyle w:val="ndicedeilustraes"/>
        <w:tabs>
          <w:tab w:val="right" w:leader="dot" w:pos="9060"/>
        </w:tabs>
        <w:rPr>
          <w:ins w:id="37" w:author="Osnir Estevam" w:date="2016-06-25T22:37:00Z"/>
          <w:rFonts w:asciiTheme="minorHAnsi" w:eastAsiaTheme="minorEastAsia" w:hAnsiTheme="minorHAnsi" w:cstheme="minorBidi"/>
          <w:noProof/>
          <w:color w:val="auto"/>
          <w:sz w:val="22"/>
          <w:szCs w:val="22"/>
        </w:rPr>
      </w:pPr>
      <w:ins w:id="38"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"_Toc454657576"</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10 - Style Guide (Tipografia)</w:t>
        </w:r>
        <w:r>
          <w:rPr>
            <w:noProof/>
            <w:webHidden/>
          </w:rPr>
          <w:tab/>
        </w:r>
        <w:r>
          <w:rPr>
            <w:noProof/>
            <w:webHidden/>
          </w:rPr>
          <w:fldChar w:fldCharType="begin"/>
        </w:r>
        <w:r>
          <w:rPr>
            <w:noProof/>
            <w:webHidden/>
          </w:rPr>
          <w:instrText xml:space="preserve"> PAGEREF _Toc454657576 \h </w:instrText>
        </w:r>
      </w:ins>
      <w:r>
        <w:rPr>
          <w:noProof/>
          <w:webHidden/>
        </w:rPr>
      </w:r>
      <w:r>
        <w:rPr>
          <w:noProof/>
          <w:webHidden/>
        </w:rPr>
        <w:fldChar w:fldCharType="separate"/>
      </w:r>
      <w:ins w:id="39" w:author="Osnir Estevam" w:date="2016-06-25T22:37:00Z">
        <w:r>
          <w:rPr>
            <w:noProof/>
            <w:webHidden/>
          </w:rPr>
          <w:t>27</w:t>
        </w:r>
        <w:r>
          <w:rPr>
            <w:noProof/>
            <w:webHidden/>
          </w:rPr>
          <w:fldChar w:fldCharType="end"/>
        </w:r>
        <w:r w:rsidRPr="005C1290">
          <w:rPr>
            <w:rStyle w:val="Hyperlink"/>
            <w:noProof/>
          </w:rPr>
          <w:fldChar w:fldCharType="end"/>
        </w:r>
      </w:ins>
    </w:p>
    <w:p w14:paraId="16AA2975" w14:textId="6D21AEA8" w:rsidR="008034D5" w:rsidRDefault="008034D5">
      <w:pPr>
        <w:pStyle w:val="ndicedeilustraes"/>
        <w:tabs>
          <w:tab w:val="right" w:leader="dot" w:pos="9060"/>
        </w:tabs>
        <w:rPr>
          <w:ins w:id="40" w:author="Osnir Estevam" w:date="2016-06-25T22:37:00Z"/>
          <w:rFonts w:asciiTheme="minorHAnsi" w:eastAsiaTheme="minorEastAsia" w:hAnsiTheme="minorHAnsi" w:cstheme="minorBidi"/>
          <w:noProof/>
          <w:color w:val="auto"/>
          <w:sz w:val="22"/>
          <w:szCs w:val="22"/>
        </w:rPr>
      </w:pPr>
      <w:ins w:id="41"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"_Toc454657577"</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11 - Style Guide (Cores)</w:t>
        </w:r>
        <w:r>
          <w:rPr>
            <w:noProof/>
            <w:webHidden/>
          </w:rPr>
          <w:tab/>
        </w:r>
        <w:r>
          <w:rPr>
            <w:noProof/>
            <w:webHidden/>
          </w:rPr>
          <w:fldChar w:fldCharType="begin"/>
        </w:r>
        <w:r>
          <w:rPr>
            <w:noProof/>
            <w:webHidden/>
          </w:rPr>
          <w:instrText xml:space="preserve"> PAGEREF _Toc454657577 \h </w:instrText>
        </w:r>
      </w:ins>
      <w:r>
        <w:rPr>
          <w:noProof/>
          <w:webHidden/>
        </w:rPr>
      </w:r>
      <w:r>
        <w:rPr>
          <w:noProof/>
          <w:webHidden/>
        </w:rPr>
        <w:fldChar w:fldCharType="separate"/>
      </w:r>
      <w:ins w:id="42" w:author="Osnir Estevam" w:date="2016-06-25T22:37:00Z">
        <w:r>
          <w:rPr>
            <w:noProof/>
            <w:webHidden/>
          </w:rPr>
          <w:t>28</w:t>
        </w:r>
        <w:r>
          <w:rPr>
            <w:noProof/>
            <w:webHidden/>
          </w:rPr>
          <w:fldChar w:fldCharType="end"/>
        </w:r>
        <w:r w:rsidRPr="005C1290">
          <w:rPr>
            <w:rStyle w:val="Hyperlink"/>
            <w:noProof/>
          </w:rPr>
          <w:fldChar w:fldCharType="end"/>
        </w:r>
      </w:ins>
    </w:p>
    <w:p w14:paraId="19053729" w14:textId="3D664F51" w:rsidR="008034D5" w:rsidRDefault="008034D5">
      <w:pPr>
        <w:pStyle w:val="ndicedeilustraes"/>
        <w:tabs>
          <w:tab w:val="right" w:leader="dot" w:pos="9060"/>
        </w:tabs>
        <w:rPr>
          <w:ins w:id="43" w:author="Osnir Estevam" w:date="2016-06-25T22:37:00Z"/>
          <w:rFonts w:asciiTheme="minorHAnsi" w:eastAsiaTheme="minorEastAsia" w:hAnsiTheme="minorHAnsi" w:cstheme="minorBidi"/>
          <w:noProof/>
          <w:color w:val="auto"/>
          <w:sz w:val="22"/>
          <w:szCs w:val="22"/>
        </w:rPr>
      </w:pPr>
      <w:ins w:id="4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12 - Style Guide (Ícones)</w:t>
        </w:r>
        <w:r>
          <w:rPr>
            <w:noProof/>
            <w:webHidden/>
          </w:rPr>
          <w:tab/>
        </w:r>
        <w:r>
          <w:rPr>
            <w:noProof/>
            <w:webHidden/>
          </w:rPr>
          <w:fldChar w:fldCharType="begin"/>
        </w:r>
        <w:r>
          <w:rPr>
            <w:noProof/>
            <w:webHidden/>
          </w:rPr>
          <w:instrText xml:space="preserve"> PAGEREF _Toc454657578 \h </w:instrText>
        </w:r>
      </w:ins>
      <w:r>
        <w:rPr>
          <w:noProof/>
          <w:webHidden/>
        </w:rPr>
      </w:r>
      <w:r>
        <w:rPr>
          <w:noProof/>
          <w:webHidden/>
        </w:rPr>
        <w:fldChar w:fldCharType="separate"/>
      </w:r>
      <w:ins w:id="45" w:author="Osnir Estevam" w:date="2016-06-25T22:37:00Z">
        <w:r>
          <w:rPr>
            <w:noProof/>
            <w:webHidden/>
          </w:rPr>
          <w:t>29</w:t>
        </w:r>
        <w:r>
          <w:rPr>
            <w:noProof/>
            <w:webHidden/>
          </w:rPr>
          <w:fldChar w:fldCharType="end"/>
        </w:r>
        <w:r w:rsidRPr="005C1290">
          <w:rPr>
            <w:rStyle w:val="Hyperlink"/>
            <w:noProof/>
          </w:rPr>
          <w:fldChar w:fldCharType="end"/>
        </w:r>
      </w:ins>
    </w:p>
    <w:p w14:paraId="7821E892" w14:textId="7156A6B9" w:rsidR="008034D5" w:rsidRDefault="008034D5">
      <w:pPr>
        <w:pStyle w:val="ndicedeilustraes"/>
        <w:tabs>
          <w:tab w:val="right" w:leader="dot" w:pos="9060"/>
        </w:tabs>
        <w:rPr>
          <w:ins w:id="46" w:author="Osnir Estevam" w:date="2016-06-25T22:37:00Z"/>
          <w:rFonts w:asciiTheme="minorHAnsi" w:eastAsiaTheme="minorEastAsia" w:hAnsiTheme="minorHAnsi" w:cstheme="minorBidi"/>
          <w:noProof/>
          <w:color w:val="auto"/>
          <w:sz w:val="22"/>
          <w:szCs w:val="22"/>
        </w:rPr>
      </w:pPr>
      <w:ins w:id="4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13 - Story board (Pesquisa)</w:t>
        </w:r>
        <w:r>
          <w:rPr>
            <w:noProof/>
            <w:webHidden/>
          </w:rPr>
          <w:tab/>
        </w:r>
        <w:r>
          <w:rPr>
            <w:noProof/>
            <w:webHidden/>
          </w:rPr>
          <w:fldChar w:fldCharType="begin"/>
        </w:r>
        <w:r>
          <w:rPr>
            <w:noProof/>
            <w:webHidden/>
          </w:rPr>
          <w:instrText xml:space="preserve"> PAGEREF _Toc454657579 \h </w:instrText>
        </w:r>
      </w:ins>
      <w:r>
        <w:rPr>
          <w:noProof/>
          <w:webHidden/>
        </w:rPr>
      </w:r>
      <w:r>
        <w:rPr>
          <w:noProof/>
          <w:webHidden/>
        </w:rPr>
        <w:fldChar w:fldCharType="separate"/>
      </w:r>
      <w:ins w:id="48" w:author="Osnir Estevam" w:date="2016-06-25T22:37:00Z">
        <w:r>
          <w:rPr>
            <w:noProof/>
            <w:webHidden/>
          </w:rPr>
          <w:t>30</w:t>
        </w:r>
        <w:r>
          <w:rPr>
            <w:noProof/>
            <w:webHidden/>
          </w:rPr>
          <w:fldChar w:fldCharType="end"/>
        </w:r>
        <w:r w:rsidRPr="005C1290">
          <w:rPr>
            <w:rStyle w:val="Hyperlink"/>
            <w:noProof/>
          </w:rPr>
          <w:fldChar w:fldCharType="end"/>
        </w:r>
      </w:ins>
    </w:p>
    <w:p w14:paraId="47E43096" w14:textId="132E6BEF" w:rsidR="008034D5" w:rsidRDefault="008034D5">
      <w:pPr>
        <w:pStyle w:val="ndicedeilustraes"/>
        <w:tabs>
          <w:tab w:val="right" w:leader="dot" w:pos="9060"/>
        </w:tabs>
        <w:rPr>
          <w:ins w:id="49" w:author="Osnir Estevam" w:date="2016-06-25T22:37:00Z"/>
          <w:rFonts w:asciiTheme="minorHAnsi" w:eastAsiaTheme="minorEastAsia" w:hAnsiTheme="minorHAnsi" w:cstheme="minorBidi"/>
          <w:noProof/>
          <w:color w:val="auto"/>
          <w:sz w:val="22"/>
          <w:szCs w:val="22"/>
        </w:rPr>
      </w:pPr>
      <w:ins w:id="5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"_Toc454657580"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14 - Story board (Cotação)</w:t>
        </w:r>
        <w:r>
          <w:rPr>
            <w:noProof/>
            <w:webHidden/>
          </w:rPr>
          <w:tab/>
        </w:r>
        <w:r>
          <w:rPr>
            <w:noProof/>
            <w:webHidden/>
          </w:rPr>
          <w:fldChar w:fldCharType="begin"/>
        </w:r>
        <w:r>
          <w:rPr>
            <w:noProof/>
            <w:webHidden/>
          </w:rPr>
          <w:instrText xml:space="preserve"> PAGEREF _Toc454657580 \h </w:instrText>
        </w:r>
      </w:ins>
      <w:r>
        <w:rPr>
          <w:noProof/>
          <w:webHidden/>
        </w:rPr>
      </w:r>
      <w:r>
        <w:rPr>
          <w:noProof/>
          <w:webHidden/>
        </w:rPr>
        <w:fldChar w:fldCharType="separate"/>
      </w:r>
      <w:ins w:id="51" w:author="Osnir Estevam" w:date="2016-06-25T22:37:00Z">
        <w:r>
          <w:rPr>
            <w:noProof/>
            <w:webHidden/>
          </w:rPr>
          <w:t>30</w:t>
        </w:r>
        <w:r>
          <w:rPr>
            <w:noProof/>
            <w:webHidden/>
          </w:rPr>
          <w:fldChar w:fldCharType="end"/>
        </w:r>
        <w:r w:rsidRPr="005C1290">
          <w:rPr>
            <w:rStyle w:val="Hyperlink"/>
            <w:noProof/>
          </w:rPr>
          <w:fldChar w:fldCharType="end"/>
        </w:r>
      </w:ins>
    </w:p>
    <w:p w14:paraId="4535B35F" w14:textId="629C9CA6" w:rsidR="00107612" w:rsidDel="004F557E" w:rsidRDefault="00107612">
      <w:pPr>
        <w:pStyle w:val="ndicedeilustraes"/>
        <w:tabs>
          <w:tab w:val="right" w:leader="dot" w:pos="9060"/>
        </w:tabs>
        <w:rPr>
          <w:del w:id="52" w:author="Osnir Estevam" w:date="2016-06-25T18:57:00Z"/>
          <w:rFonts w:asciiTheme="minorHAnsi" w:eastAsiaTheme="minorEastAsia" w:hAnsiTheme="minorHAnsi" w:cstheme="minorBidi"/>
          <w:noProof/>
          <w:color w:val="auto"/>
          <w:sz w:val="22"/>
          <w:szCs w:val="22"/>
        </w:rPr>
      </w:pPr>
      <w:del w:id="53" w:author="Osnir Estevam" w:date="2016-06-25T18:57:00Z">
        <w:r w:rsidRPr="004F557E" w:rsidDel="004F557E">
          <w:rPr>
            <w:rPrChange w:id="54" w:author="Osnir Estevam" w:date="2016-06-25T18:57:00Z">
              <w:rPr>
                <w:rStyle w:val="Hyperlink"/>
                <w:noProof/>
              </w:rPr>
            </w:rPrChange>
          </w:rPr>
          <w:delText>Figura 1 -  Interoperabilidade da API</w:delText>
        </w:r>
        <w:r w:rsidDel="004F557E">
          <w:rPr>
            <w:noProof/>
            <w:webHidden/>
          </w:rPr>
          <w:tab/>
          <w:delText>3</w:delText>
        </w:r>
      </w:del>
    </w:p>
    <w:p w14:paraId="382F25BE" w14:textId="5121FA76" w:rsidR="00107612" w:rsidDel="004F557E" w:rsidRDefault="00107612">
      <w:pPr>
        <w:pStyle w:val="ndicedeilustraes"/>
        <w:tabs>
          <w:tab w:val="right" w:leader="dot" w:pos="9060"/>
        </w:tabs>
        <w:rPr>
          <w:del w:id="55" w:author="Osnir Estevam" w:date="2016-06-25T18:57:00Z"/>
          <w:rFonts w:asciiTheme="minorHAnsi" w:eastAsiaTheme="minorEastAsia" w:hAnsiTheme="minorHAnsi" w:cstheme="minorBidi"/>
          <w:noProof/>
          <w:color w:val="auto"/>
          <w:sz w:val="22"/>
          <w:szCs w:val="22"/>
        </w:rPr>
      </w:pPr>
      <w:del w:id="56" w:author="Osnir Estevam" w:date="2016-06-25T18:57:00Z">
        <w:r w:rsidRPr="004F557E" w:rsidDel="004F557E">
          <w:rPr>
            <w:rPrChange w:id="57" w:author="Osnir Estevam" w:date="2016-06-25T18:57:00Z">
              <w:rPr>
                <w:rStyle w:val="Hyperlink"/>
                <w:noProof/>
              </w:rPr>
            </w:rPrChange>
          </w:rPr>
          <w:delText>Figura 2 - Gráfico para Glory of REST</w:delText>
        </w:r>
        <w:r w:rsidDel="004F557E">
          <w:rPr>
            <w:noProof/>
            <w:webHidden/>
          </w:rPr>
          <w:tab/>
          <w:delText>6</w:delText>
        </w:r>
      </w:del>
    </w:p>
    <w:p w14:paraId="03C7C8E3" w14:textId="002E10A8" w:rsidR="00107612" w:rsidDel="004F557E" w:rsidRDefault="00107612">
      <w:pPr>
        <w:pStyle w:val="ndicedeilustraes"/>
        <w:tabs>
          <w:tab w:val="right" w:leader="dot" w:pos="9060"/>
        </w:tabs>
        <w:rPr>
          <w:del w:id="58" w:author="Osnir Estevam" w:date="2016-06-25T18:57:00Z"/>
          <w:rFonts w:asciiTheme="minorHAnsi" w:eastAsiaTheme="minorEastAsia" w:hAnsiTheme="minorHAnsi" w:cstheme="minorBidi"/>
          <w:noProof/>
          <w:color w:val="auto"/>
          <w:sz w:val="22"/>
          <w:szCs w:val="22"/>
        </w:rPr>
      </w:pPr>
      <w:del w:id="59" w:author="Osnir Estevam" w:date="2016-06-25T18:57:00Z">
        <w:r w:rsidRPr="004F557E" w:rsidDel="004F557E">
          <w:rPr>
            <w:rPrChange w:id="60" w:author="Osnir Estevam" w:date="2016-06-25T18:57:00Z">
              <w:rPr>
                <w:rStyle w:val="Hyperlink"/>
                <w:noProof/>
              </w:rPr>
            </w:rPrChange>
          </w:rPr>
          <w:delText>Figura 3 - BPM (Business Process Model)</w:delText>
        </w:r>
        <w:r w:rsidDel="004F557E">
          <w:rPr>
            <w:noProof/>
            <w:webHidden/>
          </w:rPr>
          <w:tab/>
          <w:delText>13</w:delText>
        </w:r>
      </w:del>
    </w:p>
    <w:p w14:paraId="22725E4B" w14:textId="51824BE9" w:rsidR="00107612" w:rsidDel="004F557E" w:rsidRDefault="00107612">
      <w:pPr>
        <w:pStyle w:val="ndicedeilustraes"/>
        <w:tabs>
          <w:tab w:val="right" w:leader="dot" w:pos="9060"/>
        </w:tabs>
        <w:rPr>
          <w:del w:id="61" w:author="Osnir Estevam" w:date="2016-06-25T18:57:00Z"/>
          <w:rFonts w:asciiTheme="minorHAnsi" w:eastAsiaTheme="minorEastAsia" w:hAnsiTheme="minorHAnsi" w:cstheme="minorBidi"/>
          <w:noProof/>
          <w:color w:val="auto"/>
          <w:sz w:val="22"/>
          <w:szCs w:val="22"/>
        </w:rPr>
      </w:pPr>
      <w:del w:id="62" w:author="Osnir Estevam" w:date="2016-06-25T18:57:00Z">
        <w:r w:rsidRPr="004F557E" w:rsidDel="004F557E">
          <w:rPr>
            <w:rPrChange w:id="63" w:author="Osnir Estevam" w:date="2016-06-25T18:57:00Z">
              <w:rPr>
                <w:rStyle w:val="Hyperlink"/>
                <w:noProof/>
              </w:rPr>
            </w:rPrChange>
          </w:rPr>
          <w:delText>Figura 4 - MER (Modelo Entidade Relacional)</w:delText>
        </w:r>
        <w:r w:rsidDel="004F557E">
          <w:rPr>
            <w:noProof/>
            <w:webHidden/>
          </w:rPr>
          <w:tab/>
          <w:delText>15</w:delText>
        </w:r>
      </w:del>
    </w:p>
    <w:p w14:paraId="18983512" w14:textId="32CC5B00" w:rsidR="00107612" w:rsidDel="004F557E" w:rsidRDefault="00107612">
      <w:pPr>
        <w:pStyle w:val="ndicedeilustraes"/>
        <w:tabs>
          <w:tab w:val="right" w:leader="dot" w:pos="9060"/>
        </w:tabs>
        <w:rPr>
          <w:del w:id="64" w:author="Osnir Estevam" w:date="2016-06-25T18:57:00Z"/>
          <w:rFonts w:asciiTheme="minorHAnsi" w:eastAsiaTheme="minorEastAsia" w:hAnsiTheme="minorHAnsi" w:cstheme="minorBidi"/>
          <w:noProof/>
          <w:color w:val="auto"/>
          <w:sz w:val="22"/>
          <w:szCs w:val="22"/>
        </w:rPr>
      </w:pPr>
      <w:del w:id="65" w:author="Osnir Estevam" w:date="2016-06-25T18:57:00Z">
        <w:r w:rsidRPr="004F557E" w:rsidDel="004F557E">
          <w:rPr>
            <w:rPrChange w:id="66" w:author="Osnir Estevam" w:date="2016-06-25T18:57:00Z">
              <w:rPr>
                <w:rStyle w:val="Hyperlink"/>
                <w:noProof/>
              </w:rPr>
            </w:rPrChange>
          </w:rPr>
          <w:delText>Figura 5 - Big Picture (Arquitetura)</w:delText>
        </w:r>
        <w:r w:rsidDel="004F557E">
          <w:rPr>
            <w:noProof/>
            <w:webHidden/>
          </w:rPr>
          <w:tab/>
          <w:delText>16</w:delText>
        </w:r>
      </w:del>
    </w:p>
    <w:p w14:paraId="2238B481" w14:textId="5CDBA41F" w:rsidR="00107612" w:rsidDel="004F557E" w:rsidRDefault="00107612">
      <w:pPr>
        <w:pStyle w:val="ndicedeilustraes"/>
        <w:tabs>
          <w:tab w:val="right" w:leader="dot" w:pos="9060"/>
        </w:tabs>
        <w:rPr>
          <w:del w:id="67" w:author="Osnir Estevam" w:date="2016-06-25T18:57:00Z"/>
          <w:rFonts w:asciiTheme="minorHAnsi" w:eastAsiaTheme="minorEastAsia" w:hAnsiTheme="minorHAnsi" w:cstheme="minorBidi"/>
          <w:noProof/>
          <w:color w:val="auto"/>
          <w:sz w:val="22"/>
          <w:szCs w:val="22"/>
        </w:rPr>
      </w:pPr>
      <w:del w:id="68" w:author="Osnir Estevam" w:date="2016-06-25T18:57:00Z">
        <w:r w:rsidRPr="004F557E" w:rsidDel="004F557E">
          <w:rPr>
            <w:rPrChange w:id="69" w:author="Osnir Estevam" w:date="2016-06-25T18:57:00Z">
              <w:rPr>
                <w:rStyle w:val="Hyperlink"/>
                <w:noProof/>
              </w:rPr>
            </w:rPrChange>
          </w:rPr>
          <w:delText>Figura 6 - Persona (Pedro da Silva)</w:delText>
        </w:r>
        <w:r w:rsidDel="004F557E">
          <w:rPr>
            <w:noProof/>
            <w:webHidden/>
          </w:rPr>
          <w:tab/>
          <w:delText>18</w:delText>
        </w:r>
      </w:del>
    </w:p>
    <w:p w14:paraId="74717ED8" w14:textId="33D42C6A" w:rsidR="00107612" w:rsidDel="004F557E" w:rsidRDefault="00107612">
      <w:pPr>
        <w:pStyle w:val="ndicedeilustraes"/>
        <w:tabs>
          <w:tab w:val="right" w:leader="dot" w:pos="9060"/>
        </w:tabs>
        <w:rPr>
          <w:del w:id="70" w:author="Osnir Estevam" w:date="2016-06-25T18:57:00Z"/>
          <w:rFonts w:asciiTheme="minorHAnsi" w:eastAsiaTheme="minorEastAsia" w:hAnsiTheme="minorHAnsi" w:cstheme="minorBidi"/>
          <w:noProof/>
          <w:color w:val="auto"/>
          <w:sz w:val="22"/>
          <w:szCs w:val="22"/>
        </w:rPr>
      </w:pPr>
      <w:del w:id="71" w:author="Osnir Estevam" w:date="2016-06-25T18:57:00Z">
        <w:r w:rsidRPr="004F557E" w:rsidDel="004F557E">
          <w:rPr>
            <w:rPrChange w:id="72" w:author="Osnir Estevam" w:date="2016-06-25T18:57:00Z">
              <w:rPr>
                <w:rStyle w:val="Hyperlink"/>
                <w:noProof/>
              </w:rPr>
            </w:rPrChange>
          </w:rPr>
          <w:delText>Figura 7 - Persona (Bruno Siqueira)</w:delText>
        </w:r>
        <w:r w:rsidDel="004F557E">
          <w:rPr>
            <w:noProof/>
            <w:webHidden/>
          </w:rPr>
          <w:tab/>
          <w:delText>18</w:delText>
        </w:r>
      </w:del>
    </w:p>
    <w:p w14:paraId="411C1756" w14:textId="506E2466" w:rsidR="00107612" w:rsidDel="004F557E" w:rsidRDefault="00107612">
      <w:pPr>
        <w:pStyle w:val="ndicedeilustraes"/>
        <w:tabs>
          <w:tab w:val="right" w:leader="dot" w:pos="9060"/>
        </w:tabs>
        <w:rPr>
          <w:del w:id="73" w:author="Osnir Estevam" w:date="2016-06-25T18:57:00Z"/>
          <w:rFonts w:asciiTheme="minorHAnsi" w:eastAsiaTheme="minorEastAsia" w:hAnsiTheme="minorHAnsi" w:cstheme="minorBidi"/>
          <w:noProof/>
          <w:color w:val="auto"/>
          <w:sz w:val="22"/>
          <w:szCs w:val="22"/>
        </w:rPr>
      </w:pPr>
      <w:del w:id="74" w:author="Osnir Estevam" w:date="2016-06-25T18:57:00Z">
        <w:r w:rsidRPr="004F557E" w:rsidDel="004F557E">
          <w:rPr>
            <w:rPrChange w:id="75" w:author="Osnir Estevam" w:date="2016-06-25T18:57:00Z">
              <w:rPr>
                <w:rStyle w:val="Hyperlink"/>
                <w:noProof/>
              </w:rPr>
            </w:rPrChange>
          </w:rPr>
          <w:delText>Figura 8 - Persona (Ana Carolina)</w:delText>
        </w:r>
        <w:r w:rsidDel="004F557E">
          <w:rPr>
            <w:noProof/>
            <w:webHidden/>
          </w:rPr>
          <w:tab/>
          <w:delText>19</w:delText>
        </w:r>
      </w:del>
    </w:p>
    <w:p w14:paraId="6DB80340" w14:textId="266DED7D" w:rsidR="00107612" w:rsidDel="004F557E" w:rsidRDefault="00107612">
      <w:pPr>
        <w:pStyle w:val="ndicedeilustraes"/>
        <w:tabs>
          <w:tab w:val="right" w:leader="dot" w:pos="9060"/>
        </w:tabs>
        <w:rPr>
          <w:del w:id="76" w:author="Osnir Estevam" w:date="2016-06-25T18:57:00Z"/>
          <w:rFonts w:asciiTheme="minorHAnsi" w:eastAsiaTheme="minorEastAsia" w:hAnsiTheme="minorHAnsi" w:cstheme="minorBidi"/>
          <w:noProof/>
          <w:color w:val="auto"/>
          <w:sz w:val="22"/>
          <w:szCs w:val="22"/>
        </w:rPr>
      </w:pPr>
      <w:del w:id="77" w:author="Osnir Estevam" w:date="2016-06-25T18:57:00Z">
        <w:r w:rsidRPr="004F557E" w:rsidDel="004F557E">
          <w:rPr>
            <w:rPrChange w:id="78" w:author="Osnir Estevam" w:date="2016-06-25T18:57:00Z">
              <w:rPr>
                <w:rStyle w:val="Hyperlink"/>
                <w:noProof/>
              </w:rPr>
            </w:rPrChange>
          </w:rPr>
          <w:delText>Figura 9 – Moodboard</w:delText>
        </w:r>
        <w:r w:rsidDel="004F557E">
          <w:rPr>
            <w:noProof/>
            <w:webHidden/>
          </w:rPr>
          <w:tab/>
          <w:delText>20</w:delText>
        </w:r>
      </w:del>
    </w:p>
    <w:p w14:paraId="47619341" w14:textId="001AE9FC" w:rsidR="00107612" w:rsidDel="004F557E" w:rsidRDefault="00107612">
      <w:pPr>
        <w:pStyle w:val="ndicedeilustraes"/>
        <w:tabs>
          <w:tab w:val="right" w:leader="dot" w:pos="9060"/>
        </w:tabs>
        <w:rPr>
          <w:del w:id="79" w:author="Osnir Estevam" w:date="2016-06-25T18:57:00Z"/>
          <w:rFonts w:asciiTheme="minorHAnsi" w:eastAsiaTheme="minorEastAsia" w:hAnsiTheme="minorHAnsi" w:cstheme="minorBidi"/>
          <w:noProof/>
          <w:color w:val="auto"/>
          <w:sz w:val="22"/>
          <w:szCs w:val="22"/>
        </w:rPr>
      </w:pPr>
      <w:del w:id="80" w:author="Osnir Estevam" w:date="2016-06-25T18:57:00Z">
        <w:r w:rsidRPr="004F557E" w:rsidDel="004F557E">
          <w:rPr>
            <w:rPrChange w:id="81" w:author="Osnir Estevam" w:date="2016-06-25T18:57:00Z">
              <w:rPr>
                <w:rStyle w:val="Hyperlink"/>
                <w:noProof/>
              </w:rPr>
            </w:rPrChange>
          </w:rPr>
          <w:delText>Figura 10 - Style Guide (Tipografia)</w:delText>
        </w:r>
        <w:r w:rsidDel="004F557E">
          <w:rPr>
            <w:noProof/>
            <w:webHidden/>
          </w:rPr>
          <w:tab/>
          <w:delText>21</w:delText>
        </w:r>
      </w:del>
    </w:p>
    <w:p w14:paraId="055AF8C3" w14:textId="467F2960" w:rsidR="00107612" w:rsidDel="004F557E" w:rsidRDefault="00107612">
      <w:pPr>
        <w:pStyle w:val="ndicedeilustraes"/>
        <w:tabs>
          <w:tab w:val="right" w:leader="dot" w:pos="9060"/>
        </w:tabs>
        <w:rPr>
          <w:del w:id="82" w:author="Osnir Estevam" w:date="2016-06-25T18:57:00Z"/>
          <w:rFonts w:asciiTheme="minorHAnsi" w:eastAsiaTheme="minorEastAsia" w:hAnsiTheme="minorHAnsi" w:cstheme="minorBidi"/>
          <w:noProof/>
          <w:color w:val="auto"/>
          <w:sz w:val="22"/>
          <w:szCs w:val="22"/>
        </w:rPr>
      </w:pPr>
      <w:del w:id="83" w:author="Osnir Estevam" w:date="2016-06-25T18:57:00Z">
        <w:r w:rsidRPr="004F557E" w:rsidDel="004F557E">
          <w:rPr>
            <w:rPrChange w:id="84" w:author="Osnir Estevam" w:date="2016-06-25T18:57:00Z">
              <w:rPr>
                <w:rStyle w:val="Hyperlink"/>
                <w:noProof/>
              </w:rPr>
            </w:rPrChange>
          </w:rPr>
          <w:delText>Figura 11 - Style Guide (Cores)</w:delText>
        </w:r>
        <w:r w:rsidDel="004F557E">
          <w:rPr>
            <w:noProof/>
            <w:webHidden/>
          </w:rPr>
          <w:tab/>
          <w:delText>22</w:delText>
        </w:r>
      </w:del>
    </w:p>
    <w:p w14:paraId="0E0603A5" w14:textId="55377CFE" w:rsidR="00107612" w:rsidDel="004F557E" w:rsidRDefault="00107612">
      <w:pPr>
        <w:pStyle w:val="ndicedeilustraes"/>
        <w:tabs>
          <w:tab w:val="right" w:leader="dot" w:pos="9060"/>
        </w:tabs>
        <w:rPr>
          <w:del w:id="85" w:author="Osnir Estevam" w:date="2016-06-25T18:57:00Z"/>
          <w:rFonts w:asciiTheme="minorHAnsi" w:eastAsiaTheme="minorEastAsia" w:hAnsiTheme="minorHAnsi" w:cstheme="minorBidi"/>
          <w:noProof/>
          <w:color w:val="auto"/>
          <w:sz w:val="22"/>
          <w:szCs w:val="22"/>
        </w:rPr>
      </w:pPr>
      <w:del w:id="86" w:author="Osnir Estevam" w:date="2016-06-25T18:57:00Z">
        <w:r w:rsidRPr="004F557E" w:rsidDel="004F557E">
          <w:rPr>
            <w:rPrChange w:id="87" w:author="Osnir Estevam" w:date="2016-06-25T18:57:00Z">
              <w:rPr>
                <w:rStyle w:val="Hyperlink"/>
                <w:noProof/>
              </w:rPr>
            </w:rPrChange>
          </w:rPr>
          <w:delText>Figura 12 - Style Guide (Ícones)</w:delText>
        </w:r>
        <w:r w:rsidDel="004F557E">
          <w:rPr>
            <w:noProof/>
            <w:webHidden/>
          </w:rPr>
          <w:tab/>
          <w:delText>23</w:delText>
        </w:r>
      </w:del>
    </w:p>
    <w:p w14:paraId="17C68A44" w14:textId="7AF80D40" w:rsidR="00107612" w:rsidDel="004F557E" w:rsidRDefault="00107612">
      <w:pPr>
        <w:pStyle w:val="ndicedeilustraes"/>
        <w:tabs>
          <w:tab w:val="right" w:leader="dot" w:pos="9060"/>
        </w:tabs>
        <w:rPr>
          <w:del w:id="88" w:author="Osnir Estevam" w:date="2016-06-25T18:57:00Z"/>
          <w:rFonts w:asciiTheme="minorHAnsi" w:eastAsiaTheme="minorEastAsia" w:hAnsiTheme="minorHAnsi" w:cstheme="minorBidi"/>
          <w:noProof/>
          <w:color w:val="auto"/>
          <w:sz w:val="22"/>
          <w:szCs w:val="22"/>
        </w:rPr>
      </w:pPr>
      <w:del w:id="89" w:author="Osnir Estevam" w:date="2016-06-25T18:57:00Z">
        <w:r w:rsidRPr="004F557E" w:rsidDel="004F557E">
          <w:rPr>
            <w:rPrChange w:id="90" w:author="Osnir Estevam" w:date="2016-06-25T18:57:00Z">
              <w:rPr>
                <w:rStyle w:val="Hyperlink"/>
                <w:noProof/>
              </w:rPr>
            </w:rPrChange>
          </w:rPr>
          <w:delText>Figura 13 - Story board (Pesquisa)</w:delText>
        </w:r>
        <w:r w:rsidDel="004F557E">
          <w:rPr>
            <w:noProof/>
            <w:webHidden/>
          </w:rPr>
          <w:tab/>
          <w:delText>24</w:delText>
        </w:r>
      </w:del>
    </w:p>
    <w:p w14:paraId="36B30475" w14:textId="7782AE4D" w:rsidR="00107612" w:rsidDel="004F557E" w:rsidRDefault="00107612">
      <w:pPr>
        <w:pStyle w:val="ndicedeilustraes"/>
        <w:tabs>
          <w:tab w:val="right" w:leader="dot" w:pos="9060"/>
        </w:tabs>
        <w:rPr>
          <w:del w:id="91" w:author="Osnir Estevam" w:date="2016-06-25T18:57:00Z"/>
          <w:rFonts w:asciiTheme="minorHAnsi" w:eastAsiaTheme="minorEastAsia" w:hAnsiTheme="minorHAnsi" w:cstheme="minorBidi"/>
          <w:noProof/>
          <w:color w:val="auto"/>
          <w:sz w:val="22"/>
          <w:szCs w:val="22"/>
        </w:rPr>
      </w:pPr>
      <w:del w:id="92" w:author="Osnir Estevam" w:date="2016-06-25T18:57:00Z">
        <w:r w:rsidRPr="004F557E" w:rsidDel="004F557E">
          <w:rPr>
            <w:rPrChange w:id="93" w:author="Osnir Estevam" w:date="2016-06-25T18:57:00Z">
              <w:rPr>
                <w:rStyle w:val="Hyperlink"/>
                <w:noProof/>
              </w:rPr>
            </w:rPrChange>
          </w:rPr>
          <w:delText>Figura 14 - Story board (Cotação)</w:delText>
        </w:r>
        <w:r w:rsidDel="004F557E">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0541A8">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94"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95"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ins>
          <w:r w:rsidR="00BC4F93">
            <w:rPr>
              <w:webHidden/>
            </w:rPr>
          </w:r>
          <w:r w:rsidR="00BC4F93">
            <w:rPr>
              <w:webHidden/>
            </w:rPr>
            <w:fldChar w:fldCharType="separate"/>
          </w:r>
          <w:ins w:id="96"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97" w:author="WILLIAM FRANCISCO LEITE" w:date="2016-06-22T21:21:00Z"/>
              <w:rFonts w:asciiTheme="minorHAnsi" w:eastAsiaTheme="minorEastAsia" w:hAnsiTheme="minorHAnsi" w:cstheme="minorBidi"/>
              <w:b w:val="0"/>
              <w:color w:val="auto"/>
              <w:sz w:val="22"/>
              <w:szCs w:val="22"/>
            </w:rPr>
          </w:pPr>
          <w:ins w:id="98"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ins>
          <w:r>
            <w:rPr>
              <w:webHidden/>
            </w:rPr>
          </w:r>
          <w:r>
            <w:rPr>
              <w:webHidden/>
            </w:rPr>
            <w:fldChar w:fldCharType="separate"/>
          </w:r>
          <w:ins w:id="99"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100" w:author="WILLIAM FRANCISCO LEITE" w:date="2016-06-22T21:21:00Z"/>
              <w:rFonts w:asciiTheme="minorHAnsi" w:eastAsiaTheme="minorEastAsia" w:hAnsiTheme="minorHAnsi" w:cstheme="minorBidi"/>
              <w:b w:val="0"/>
              <w:color w:val="auto"/>
              <w:sz w:val="22"/>
              <w:szCs w:val="22"/>
            </w:rPr>
          </w:pPr>
          <w:ins w:id="101"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ins>
          <w:r>
            <w:rPr>
              <w:webHidden/>
            </w:rPr>
          </w:r>
          <w:r>
            <w:rPr>
              <w:webHidden/>
            </w:rPr>
            <w:fldChar w:fldCharType="separate"/>
          </w:r>
          <w:ins w:id="102"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3" w:author="WILLIAM FRANCISCO LEITE" w:date="2016-06-22T21:21:00Z"/>
              <w:rFonts w:asciiTheme="minorHAnsi" w:eastAsiaTheme="minorEastAsia" w:hAnsiTheme="minorHAnsi" w:cstheme="minorBidi"/>
              <w:b w:val="0"/>
              <w:color w:val="auto"/>
              <w:sz w:val="22"/>
              <w:szCs w:val="22"/>
            </w:rPr>
          </w:pPr>
          <w:ins w:id="104"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ins>
          <w:r>
            <w:rPr>
              <w:webHidden/>
            </w:rPr>
          </w:r>
          <w:r>
            <w:rPr>
              <w:webHidden/>
            </w:rPr>
            <w:fldChar w:fldCharType="separate"/>
          </w:r>
          <w:ins w:id="105"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06" w:author="WILLIAM FRANCISCO LEITE" w:date="2016-06-22T21:21:00Z"/>
              <w:rFonts w:asciiTheme="minorHAnsi" w:eastAsiaTheme="minorEastAsia" w:hAnsiTheme="minorHAnsi" w:cstheme="minorBidi"/>
              <w:b w:val="0"/>
              <w:color w:val="auto"/>
              <w:sz w:val="22"/>
              <w:szCs w:val="22"/>
            </w:rPr>
          </w:pPr>
          <w:ins w:id="107"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ins>
          <w:r>
            <w:rPr>
              <w:webHidden/>
            </w:rPr>
          </w:r>
          <w:r>
            <w:rPr>
              <w:webHidden/>
            </w:rPr>
            <w:fldChar w:fldCharType="separate"/>
          </w:r>
          <w:ins w:id="108"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09" w:author="WILLIAM FRANCISCO LEITE" w:date="2016-06-22T21:21:00Z"/>
              <w:rFonts w:asciiTheme="minorHAnsi" w:eastAsiaTheme="minorEastAsia" w:hAnsiTheme="minorHAnsi" w:cstheme="minorBidi"/>
              <w:b w:val="0"/>
              <w:color w:val="auto"/>
              <w:sz w:val="22"/>
              <w:szCs w:val="22"/>
            </w:rPr>
          </w:pPr>
          <w:ins w:id="110"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ins>
          <w:r>
            <w:rPr>
              <w:webHidden/>
            </w:rPr>
          </w:r>
          <w:r>
            <w:rPr>
              <w:webHidden/>
            </w:rPr>
            <w:fldChar w:fldCharType="separate"/>
          </w:r>
          <w:ins w:id="111"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12" w:author="WILLIAM FRANCISCO LEITE" w:date="2016-06-22T21:21:00Z"/>
              <w:rFonts w:asciiTheme="minorHAnsi" w:eastAsiaTheme="minorEastAsia" w:hAnsiTheme="minorHAnsi" w:cstheme="minorBidi"/>
              <w:b w:val="0"/>
              <w:color w:val="auto"/>
              <w:sz w:val="22"/>
              <w:szCs w:val="22"/>
            </w:rPr>
          </w:pPr>
          <w:ins w:id="113"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ins>
          <w:r>
            <w:rPr>
              <w:webHidden/>
            </w:rPr>
          </w:r>
          <w:r>
            <w:rPr>
              <w:webHidden/>
            </w:rPr>
            <w:fldChar w:fldCharType="separate"/>
          </w:r>
          <w:ins w:id="114"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115" w:author="WILLIAM FRANCISCO LEITE" w:date="2016-06-22T21:21:00Z"/>
              <w:rFonts w:asciiTheme="minorHAnsi" w:eastAsiaTheme="minorEastAsia" w:hAnsiTheme="minorHAnsi" w:cstheme="minorBidi"/>
              <w:b w:val="0"/>
              <w:color w:val="auto"/>
              <w:sz w:val="22"/>
              <w:szCs w:val="22"/>
            </w:rPr>
          </w:pPr>
          <w:ins w:id="116"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ins>
          <w:r>
            <w:rPr>
              <w:webHidden/>
            </w:rPr>
          </w:r>
          <w:r>
            <w:rPr>
              <w:webHidden/>
            </w:rPr>
            <w:fldChar w:fldCharType="separate"/>
          </w:r>
          <w:ins w:id="117"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118" w:author="WILLIAM FRANCISCO LEITE" w:date="2016-06-22T21:21:00Z"/>
              <w:rFonts w:asciiTheme="minorHAnsi" w:eastAsiaTheme="minorEastAsia" w:hAnsiTheme="minorHAnsi" w:cstheme="minorBidi"/>
              <w:b w:val="0"/>
              <w:color w:val="auto"/>
              <w:sz w:val="22"/>
              <w:szCs w:val="22"/>
            </w:rPr>
          </w:pPr>
          <w:ins w:id="119"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ins>
          <w:r>
            <w:rPr>
              <w:webHidden/>
            </w:rPr>
          </w:r>
          <w:r>
            <w:rPr>
              <w:webHidden/>
            </w:rPr>
            <w:fldChar w:fldCharType="separate"/>
          </w:r>
          <w:ins w:id="120"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121" w:author="WILLIAM FRANCISCO LEITE" w:date="2016-06-22T21:21:00Z"/>
              <w:rFonts w:asciiTheme="minorHAnsi" w:eastAsiaTheme="minorEastAsia" w:hAnsiTheme="minorHAnsi" w:cstheme="minorBidi"/>
              <w:b w:val="0"/>
              <w:color w:val="auto"/>
              <w:sz w:val="22"/>
              <w:szCs w:val="22"/>
            </w:rPr>
          </w:pPr>
          <w:ins w:id="122"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ins>
          <w:r>
            <w:rPr>
              <w:webHidden/>
            </w:rPr>
          </w:r>
          <w:r>
            <w:rPr>
              <w:webHidden/>
            </w:rPr>
            <w:fldChar w:fldCharType="separate"/>
          </w:r>
          <w:ins w:id="123"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124" w:author="WILLIAM FRANCISCO LEITE" w:date="2016-06-22T21:21:00Z"/>
              <w:rFonts w:asciiTheme="minorHAnsi" w:eastAsiaTheme="minorEastAsia" w:hAnsiTheme="minorHAnsi" w:cstheme="minorBidi"/>
              <w:b w:val="0"/>
              <w:color w:val="auto"/>
              <w:sz w:val="22"/>
              <w:szCs w:val="22"/>
            </w:rPr>
          </w:pPr>
          <w:ins w:id="125"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ins>
          <w:r>
            <w:rPr>
              <w:webHidden/>
            </w:rPr>
          </w:r>
          <w:r>
            <w:rPr>
              <w:webHidden/>
            </w:rPr>
            <w:fldChar w:fldCharType="separate"/>
          </w:r>
          <w:ins w:id="126"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127" w:author="WILLIAM FRANCISCO LEITE" w:date="2016-06-22T21:21:00Z"/>
              <w:rFonts w:asciiTheme="minorHAnsi" w:eastAsiaTheme="minorEastAsia" w:hAnsiTheme="minorHAnsi" w:cstheme="minorBidi"/>
              <w:b w:val="0"/>
              <w:color w:val="auto"/>
              <w:sz w:val="22"/>
              <w:szCs w:val="22"/>
            </w:rPr>
          </w:pPr>
          <w:ins w:id="128"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ins>
          <w:r>
            <w:rPr>
              <w:webHidden/>
            </w:rPr>
          </w:r>
          <w:r>
            <w:rPr>
              <w:webHidden/>
            </w:rPr>
            <w:fldChar w:fldCharType="separate"/>
          </w:r>
          <w:ins w:id="129"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130" w:author="WILLIAM FRANCISCO LEITE" w:date="2016-06-22T21:21:00Z"/>
              <w:rFonts w:asciiTheme="minorHAnsi" w:eastAsiaTheme="minorEastAsia" w:hAnsiTheme="minorHAnsi" w:cstheme="minorBidi"/>
              <w:b w:val="0"/>
              <w:color w:val="auto"/>
              <w:sz w:val="22"/>
              <w:szCs w:val="22"/>
            </w:rPr>
          </w:pPr>
          <w:ins w:id="131"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ins>
          <w:r>
            <w:rPr>
              <w:webHidden/>
            </w:rPr>
          </w:r>
          <w:r>
            <w:rPr>
              <w:webHidden/>
            </w:rPr>
            <w:fldChar w:fldCharType="separate"/>
          </w:r>
          <w:ins w:id="132"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133" w:author="WILLIAM FRANCISCO LEITE" w:date="2016-06-22T21:21:00Z"/>
              <w:rFonts w:asciiTheme="minorHAnsi" w:eastAsiaTheme="minorEastAsia" w:hAnsiTheme="minorHAnsi" w:cstheme="minorBidi"/>
              <w:b w:val="0"/>
              <w:color w:val="auto"/>
              <w:sz w:val="22"/>
              <w:szCs w:val="22"/>
            </w:rPr>
          </w:pPr>
          <w:ins w:id="134"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ins>
          <w:r>
            <w:rPr>
              <w:webHidden/>
            </w:rPr>
          </w:r>
          <w:r>
            <w:rPr>
              <w:webHidden/>
            </w:rPr>
            <w:fldChar w:fldCharType="separate"/>
          </w:r>
          <w:ins w:id="135"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136" w:author="WILLIAM FRANCISCO LEITE" w:date="2016-06-22T21:21:00Z"/>
              <w:rFonts w:asciiTheme="minorHAnsi" w:eastAsiaTheme="minorEastAsia" w:hAnsiTheme="minorHAnsi" w:cstheme="minorBidi"/>
              <w:b w:val="0"/>
              <w:color w:val="auto"/>
              <w:sz w:val="22"/>
              <w:szCs w:val="22"/>
            </w:rPr>
          </w:pPr>
          <w:ins w:id="137"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ins>
          <w:r>
            <w:rPr>
              <w:webHidden/>
            </w:rPr>
          </w:r>
          <w:r>
            <w:rPr>
              <w:webHidden/>
            </w:rPr>
            <w:fldChar w:fldCharType="separate"/>
          </w:r>
          <w:ins w:id="138"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139" w:author="WILLIAM FRANCISCO LEITE" w:date="2016-06-22T21:21:00Z"/>
              <w:rFonts w:asciiTheme="minorHAnsi" w:eastAsiaTheme="minorEastAsia" w:hAnsiTheme="minorHAnsi" w:cstheme="minorBidi"/>
              <w:b w:val="0"/>
              <w:color w:val="auto"/>
              <w:sz w:val="22"/>
              <w:szCs w:val="22"/>
            </w:rPr>
          </w:pPr>
          <w:ins w:id="140"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ins>
          <w:r>
            <w:rPr>
              <w:webHidden/>
            </w:rPr>
          </w:r>
          <w:r>
            <w:rPr>
              <w:webHidden/>
            </w:rPr>
            <w:fldChar w:fldCharType="separate"/>
          </w:r>
          <w:ins w:id="141"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142" w:author="WILLIAM FRANCISCO LEITE" w:date="2016-06-22T21:21:00Z"/>
              <w:rFonts w:asciiTheme="minorHAnsi" w:eastAsiaTheme="minorEastAsia" w:hAnsiTheme="minorHAnsi" w:cstheme="minorBidi"/>
              <w:b w:val="0"/>
              <w:color w:val="auto"/>
              <w:sz w:val="22"/>
              <w:szCs w:val="22"/>
            </w:rPr>
          </w:pPr>
          <w:ins w:id="143"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ins>
          <w:r>
            <w:rPr>
              <w:webHidden/>
            </w:rPr>
          </w:r>
          <w:r>
            <w:rPr>
              <w:webHidden/>
            </w:rPr>
            <w:fldChar w:fldCharType="separate"/>
          </w:r>
          <w:ins w:id="144"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145" w:author="WILLIAM FRANCISCO LEITE" w:date="2016-06-22T21:21:00Z"/>
              <w:rFonts w:asciiTheme="minorHAnsi" w:eastAsiaTheme="minorEastAsia" w:hAnsiTheme="minorHAnsi" w:cstheme="minorBidi"/>
              <w:b w:val="0"/>
              <w:color w:val="auto"/>
              <w:sz w:val="22"/>
              <w:szCs w:val="22"/>
            </w:rPr>
          </w:pPr>
          <w:ins w:id="146"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ins>
          <w:r>
            <w:rPr>
              <w:webHidden/>
            </w:rPr>
          </w:r>
          <w:r>
            <w:rPr>
              <w:webHidden/>
            </w:rPr>
            <w:fldChar w:fldCharType="separate"/>
          </w:r>
          <w:ins w:id="147"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148" w:author="WILLIAM FRANCISCO LEITE" w:date="2016-06-22T21:21:00Z"/>
              <w:rFonts w:asciiTheme="minorHAnsi" w:eastAsiaTheme="minorEastAsia" w:hAnsiTheme="minorHAnsi" w:cstheme="minorBidi"/>
              <w:b w:val="0"/>
              <w:color w:val="auto"/>
              <w:sz w:val="22"/>
              <w:szCs w:val="22"/>
            </w:rPr>
          </w:pPr>
          <w:ins w:id="149"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ins>
          <w:r>
            <w:rPr>
              <w:webHidden/>
            </w:rPr>
          </w:r>
          <w:r>
            <w:rPr>
              <w:webHidden/>
            </w:rPr>
            <w:fldChar w:fldCharType="separate"/>
          </w:r>
          <w:ins w:id="150"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151" w:author="WILLIAM FRANCISCO LEITE" w:date="2016-06-22T21:21:00Z"/>
              <w:rFonts w:asciiTheme="minorHAnsi" w:eastAsiaTheme="minorEastAsia" w:hAnsiTheme="minorHAnsi" w:cstheme="minorBidi"/>
              <w:b w:val="0"/>
              <w:color w:val="auto"/>
              <w:sz w:val="22"/>
              <w:szCs w:val="22"/>
            </w:rPr>
          </w:pPr>
          <w:ins w:id="152"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ins>
          <w:r>
            <w:rPr>
              <w:webHidden/>
            </w:rPr>
          </w:r>
          <w:r>
            <w:rPr>
              <w:webHidden/>
            </w:rPr>
            <w:fldChar w:fldCharType="separate"/>
          </w:r>
          <w:ins w:id="153"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154" w:author="WILLIAM FRANCISCO LEITE" w:date="2016-06-22T21:21:00Z"/>
              <w:rFonts w:asciiTheme="minorHAnsi" w:eastAsiaTheme="minorEastAsia" w:hAnsiTheme="minorHAnsi" w:cstheme="minorBidi"/>
              <w:b w:val="0"/>
              <w:color w:val="auto"/>
              <w:sz w:val="22"/>
              <w:szCs w:val="22"/>
            </w:rPr>
          </w:pPr>
          <w:ins w:id="155"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ins>
          <w:r>
            <w:rPr>
              <w:webHidden/>
            </w:rPr>
          </w:r>
          <w:r>
            <w:rPr>
              <w:webHidden/>
            </w:rPr>
            <w:fldChar w:fldCharType="separate"/>
          </w:r>
          <w:ins w:id="156"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157" w:author="WILLIAM FRANCISCO LEITE" w:date="2016-06-22T21:21:00Z"/>
              <w:rFonts w:asciiTheme="minorHAnsi" w:eastAsiaTheme="minorEastAsia" w:hAnsiTheme="minorHAnsi" w:cstheme="minorBidi"/>
              <w:b w:val="0"/>
              <w:color w:val="auto"/>
              <w:sz w:val="22"/>
              <w:szCs w:val="22"/>
            </w:rPr>
          </w:pPr>
          <w:ins w:id="158"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ins>
          <w:r>
            <w:rPr>
              <w:webHidden/>
            </w:rPr>
          </w:r>
          <w:r>
            <w:rPr>
              <w:webHidden/>
            </w:rPr>
            <w:fldChar w:fldCharType="separate"/>
          </w:r>
          <w:ins w:id="159"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160" w:author="WILLIAM FRANCISCO LEITE" w:date="2016-06-22T21:21:00Z"/>
              <w:rFonts w:asciiTheme="minorHAnsi" w:eastAsiaTheme="minorEastAsia" w:hAnsiTheme="minorHAnsi" w:cstheme="minorBidi"/>
              <w:b w:val="0"/>
              <w:color w:val="auto"/>
              <w:sz w:val="22"/>
              <w:szCs w:val="22"/>
            </w:rPr>
          </w:pPr>
          <w:ins w:id="161"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ins>
          <w:r>
            <w:rPr>
              <w:webHidden/>
            </w:rPr>
          </w:r>
          <w:r>
            <w:rPr>
              <w:webHidden/>
            </w:rPr>
            <w:fldChar w:fldCharType="separate"/>
          </w:r>
          <w:ins w:id="162"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163" w:author="WILLIAM FRANCISCO LEITE" w:date="2016-06-22T21:21:00Z"/>
              <w:rFonts w:asciiTheme="minorHAnsi" w:eastAsiaTheme="minorEastAsia" w:hAnsiTheme="minorHAnsi" w:cstheme="minorBidi"/>
              <w:b w:val="0"/>
              <w:color w:val="auto"/>
              <w:sz w:val="22"/>
              <w:szCs w:val="22"/>
            </w:rPr>
          </w:pPr>
          <w:ins w:id="164"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ins>
          <w:r>
            <w:rPr>
              <w:webHidden/>
            </w:rPr>
          </w:r>
          <w:r>
            <w:rPr>
              <w:webHidden/>
            </w:rPr>
            <w:fldChar w:fldCharType="separate"/>
          </w:r>
          <w:ins w:id="165"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166" w:author="WILLIAM FRANCISCO LEITE" w:date="2016-06-22T21:21:00Z"/>
              <w:rFonts w:asciiTheme="minorHAnsi" w:eastAsiaTheme="minorEastAsia" w:hAnsiTheme="minorHAnsi" w:cstheme="minorBidi"/>
              <w:b w:val="0"/>
              <w:color w:val="auto"/>
              <w:sz w:val="22"/>
              <w:szCs w:val="22"/>
            </w:rPr>
          </w:pPr>
          <w:ins w:id="167"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ins>
          <w:r>
            <w:rPr>
              <w:webHidden/>
            </w:rPr>
          </w:r>
          <w:r>
            <w:rPr>
              <w:webHidden/>
            </w:rPr>
            <w:fldChar w:fldCharType="separate"/>
          </w:r>
          <w:ins w:id="168"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169" w:author="WILLIAM FRANCISCO LEITE" w:date="2016-06-22T21:21:00Z"/>
              <w:rFonts w:asciiTheme="minorHAnsi" w:eastAsiaTheme="minorEastAsia" w:hAnsiTheme="minorHAnsi" w:cstheme="minorBidi"/>
              <w:b w:val="0"/>
              <w:color w:val="auto"/>
              <w:sz w:val="22"/>
              <w:szCs w:val="22"/>
            </w:rPr>
          </w:pPr>
          <w:ins w:id="170"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ins>
          <w:r>
            <w:rPr>
              <w:webHidden/>
            </w:rPr>
          </w:r>
          <w:r>
            <w:rPr>
              <w:webHidden/>
            </w:rPr>
            <w:fldChar w:fldCharType="separate"/>
          </w:r>
          <w:ins w:id="171"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172" w:author="WILLIAM FRANCISCO LEITE" w:date="2016-06-22T21:21:00Z"/>
              <w:rFonts w:asciiTheme="minorHAnsi" w:eastAsiaTheme="minorEastAsia" w:hAnsiTheme="minorHAnsi" w:cstheme="minorBidi"/>
              <w:b w:val="0"/>
              <w:color w:val="auto"/>
              <w:sz w:val="22"/>
              <w:szCs w:val="22"/>
            </w:rPr>
          </w:pPr>
          <w:ins w:id="173"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ins>
          <w:r>
            <w:rPr>
              <w:webHidden/>
            </w:rPr>
          </w:r>
          <w:r>
            <w:rPr>
              <w:webHidden/>
            </w:rPr>
            <w:fldChar w:fldCharType="separate"/>
          </w:r>
          <w:ins w:id="174"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175" w:author="WILLIAM FRANCISCO LEITE" w:date="2016-06-22T21:21:00Z"/>
              <w:rFonts w:asciiTheme="minorHAnsi" w:eastAsiaTheme="minorEastAsia" w:hAnsiTheme="minorHAnsi" w:cstheme="minorBidi"/>
              <w:b w:val="0"/>
              <w:color w:val="auto"/>
              <w:sz w:val="22"/>
              <w:szCs w:val="22"/>
            </w:rPr>
          </w:pPr>
          <w:ins w:id="176"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ins>
          <w:r>
            <w:rPr>
              <w:webHidden/>
            </w:rPr>
          </w:r>
          <w:r>
            <w:rPr>
              <w:webHidden/>
            </w:rPr>
            <w:fldChar w:fldCharType="separate"/>
          </w:r>
          <w:ins w:id="177"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178" w:author="WILLIAM FRANCISCO LEITE" w:date="2016-06-22T21:21:00Z"/>
              <w:rFonts w:asciiTheme="minorHAnsi" w:eastAsiaTheme="minorEastAsia" w:hAnsiTheme="minorHAnsi" w:cstheme="minorBidi"/>
              <w:b w:val="0"/>
              <w:color w:val="auto"/>
              <w:sz w:val="22"/>
              <w:szCs w:val="22"/>
            </w:rPr>
          </w:pPr>
          <w:ins w:id="179"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ins>
          <w:r>
            <w:rPr>
              <w:webHidden/>
            </w:rPr>
          </w:r>
          <w:r>
            <w:rPr>
              <w:webHidden/>
            </w:rPr>
            <w:fldChar w:fldCharType="separate"/>
          </w:r>
          <w:ins w:id="180"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181" w:author="WILLIAM FRANCISCO LEITE" w:date="2016-06-22T21:21:00Z"/>
              <w:rFonts w:asciiTheme="minorHAnsi" w:eastAsiaTheme="minorEastAsia" w:hAnsiTheme="minorHAnsi" w:cstheme="minorBidi"/>
              <w:b w:val="0"/>
              <w:color w:val="auto"/>
              <w:sz w:val="22"/>
              <w:szCs w:val="22"/>
            </w:rPr>
          </w:pPr>
          <w:ins w:id="182"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ins>
          <w:r>
            <w:rPr>
              <w:webHidden/>
            </w:rPr>
          </w:r>
          <w:r>
            <w:rPr>
              <w:webHidden/>
            </w:rPr>
            <w:fldChar w:fldCharType="separate"/>
          </w:r>
          <w:ins w:id="183"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184" w:author="WILLIAM FRANCISCO LEITE" w:date="2016-06-22T21:21:00Z"/>
              <w:rFonts w:asciiTheme="minorHAnsi" w:eastAsiaTheme="minorEastAsia" w:hAnsiTheme="minorHAnsi" w:cstheme="minorBidi"/>
              <w:b w:val="0"/>
              <w:color w:val="auto"/>
              <w:sz w:val="22"/>
              <w:szCs w:val="22"/>
            </w:rPr>
          </w:pPr>
          <w:ins w:id="185"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ins>
          <w:r>
            <w:rPr>
              <w:webHidden/>
            </w:rPr>
          </w:r>
          <w:r>
            <w:rPr>
              <w:webHidden/>
            </w:rPr>
            <w:fldChar w:fldCharType="separate"/>
          </w:r>
          <w:ins w:id="186"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187" w:author="WILLIAM FRANCISCO LEITE" w:date="2016-06-22T21:21:00Z"/>
              <w:rFonts w:asciiTheme="minorHAnsi" w:eastAsiaTheme="minorEastAsia" w:hAnsiTheme="minorHAnsi" w:cstheme="minorBidi"/>
              <w:b w:val="0"/>
              <w:color w:val="auto"/>
              <w:sz w:val="22"/>
              <w:szCs w:val="22"/>
            </w:rPr>
          </w:pPr>
          <w:ins w:id="188"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ins>
          <w:r>
            <w:rPr>
              <w:webHidden/>
            </w:rPr>
          </w:r>
          <w:r>
            <w:rPr>
              <w:webHidden/>
            </w:rPr>
            <w:fldChar w:fldCharType="separate"/>
          </w:r>
          <w:ins w:id="189"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190" w:author="WILLIAM FRANCISCO LEITE" w:date="2016-06-22T21:21:00Z"/>
              <w:rFonts w:asciiTheme="minorHAnsi" w:eastAsiaTheme="minorEastAsia" w:hAnsiTheme="minorHAnsi" w:cstheme="minorBidi"/>
              <w:b w:val="0"/>
              <w:color w:val="auto"/>
              <w:sz w:val="22"/>
              <w:szCs w:val="22"/>
            </w:rPr>
          </w:pPr>
          <w:ins w:id="191"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ins>
          <w:r>
            <w:rPr>
              <w:webHidden/>
            </w:rPr>
          </w:r>
          <w:r>
            <w:rPr>
              <w:webHidden/>
            </w:rPr>
            <w:fldChar w:fldCharType="separate"/>
          </w:r>
          <w:ins w:id="192"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93" w:author="WILLIAM FRANCISCO LEITE" w:date="2016-06-22T21:21:00Z"/>
              <w:rFonts w:asciiTheme="minorHAnsi" w:eastAsiaTheme="minorEastAsia" w:hAnsiTheme="minorHAnsi" w:cstheme="minorBidi"/>
              <w:b w:val="0"/>
              <w:color w:val="auto"/>
              <w:sz w:val="22"/>
              <w:szCs w:val="22"/>
            </w:rPr>
          </w:pPr>
          <w:ins w:id="194"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ins>
          <w:r>
            <w:rPr>
              <w:webHidden/>
            </w:rPr>
          </w:r>
          <w:r>
            <w:rPr>
              <w:webHidden/>
            </w:rPr>
            <w:fldChar w:fldCharType="separate"/>
          </w:r>
          <w:ins w:id="195"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196" w:author="WILLIAM FRANCISCO LEITE" w:date="2016-06-22T21:21:00Z"/>
              <w:rFonts w:asciiTheme="minorHAnsi" w:eastAsiaTheme="minorEastAsia" w:hAnsiTheme="minorHAnsi" w:cstheme="minorBidi"/>
              <w:b w:val="0"/>
              <w:color w:val="auto"/>
              <w:sz w:val="22"/>
              <w:szCs w:val="22"/>
            </w:rPr>
          </w:pPr>
          <w:ins w:id="197"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ins>
          <w:r>
            <w:rPr>
              <w:webHidden/>
            </w:rPr>
          </w:r>
          <w:r>
            <w:rPr>
              <w:webHidden/>
            </w:rPr>
            <w:fldChar w:fldCharType="separate"/>
          </w:r>
          <w:ins w:id="198"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199" w:author="WILLIAM FRANCISCO LEITE" w:date="2016-06-22T21:21:00Z"/>
              <w:rFonts w:asciiTheme="minorHAnsi" w:eastAsiaTheme="minorEastAsia" w:hAnsiTheme="minorHAnsi" w:cstheme="minorBidi"/>
              <w:b w:val="0"/>
              <w:color w:val="auto"/>
              <w:sz w:val="22"/>
              <w:szCs w:val="22"/>
            </w:rPr>
          </w:pPr>
          <w:ins w:id="200"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ins>
          <w:r>
            <w:rPr>
              <w:webHidden/>
            </w:rPr>
          </w:r>
          <w:r>
            <w:rPr>
              <w:webHidden/>
            </w:rPr>
            <w:fldChar w:fldCharType="separate"/>
          </w:r>
          <w:ins w:id="201"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202" w:author="WILLIAM FRANCISCO LEITE" w:date="2016-06-22T21:21:00Z"/>
              <w:rFonts w:asciiTheme="minorHAnsi" w:eastAsiaTheme="minorEastAsia" w:hAnsiTheme="minorHAnsi" w:cstheme="minorBidi"/>
              <w:b w:val="0"/>
              <w:color w:val="auto"/>
              <w:sz w:val="22"/>
              <w:szCs w:val="22"/>
            </w:rPr>
          </w:pPr>
          <w:ins w:id="203"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ins>
          <w:r>
            <w:rPr>
              <w:webHidden/>
            </w:rPr>
          </w:r>
          <w:r>
            <w:rPr>
              <w:webHidden/>
            </w:rPr>
            <w:fldChar w:fldCharType="separate"/>
          </w:r>
          <w:ins w:id="204"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205" w:author="WILLIAM FRANCISCO LEITE" w:date="2016-06-22T21:21:00Z"/>
              <w:rFonts w:asciiTheme="minorHAnsi" w:eastAsiaTheme="minorEastAsia" w:hAnsiTheme="minorHAnsi" w:cstheme="minorBidi"/>
              <w:b w:val="0"/>
              <w:color w:val="auto"/>
              <w:sz w:val="22"/>
              <w:szCs w:val="22"/>
            </w:rPr>
          </w:pPr>
          <w:ins w:id="206"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ins>
          <w:r>
            <w:rPr>
              <w:webHidden/>
            </w:rPr>
          </w:r>
          <w:r>
            <w:rPr>
              <w:webHidden/>
            </w:rPr>
            <w:fldChar w:fldCharType="separate"/>
          </w:r>
          <w:ins w:id="207"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208" w:author="WILLIAM FRANCISCO LEITE" w:date="2016-06-22T21:21:00Z"/>
              <w:rFonts w:asciiTheme="minorHAnsi" w:eastAsiaTheme="minorEastAsia" w:hAnsiTheme="minorHAnsi" w:cstheme="minorBidi"/>
              <w:b w:val="0"/>
              <w:color w:val="auto"/>
              <w:sz w:val="22"/>
              <w:szCs w:val="22"/>
            </w:rPr>
          </w:pPr>
          <w:ins w:id="209"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ins>
          <w:r>
            <w:rPr>
              <w:webHidden/>
            </w:rPr>
          </w:r>
          <w:r>
            <w:rPr>
              <w:webHidden/>
            </w:rPr>
            <w:fldChar w:fldCharType="separate"/>
          </w:r>
          <w:ins w:id="210"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211" w:author="WILLIAM FRANCISCO LEITE" w:date="2016-06-22T21:21:00Z"/>
              <w:rFonts w:asciiTheme="minorHAnsi" w:eastAsiaTheme="minorEastAsia" w:hAnsiTheme="minorHAnsi" w:cstheme="minorBidi"/>
              <w:b w:val="0"/>
              <w:color w:val="auto"/>
              <w:sz w:val="22"/>
              <w:szCs w:val="22"/>
            </w:rPr>
          </w:pPr>
          <w:ins w:id="212"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ins>
          <w:r>
            <w:rPr>
              <w:webHidden/>
            </w:rPr>
          </w:r>
          <w:r>
            <w:rPr>
              <w:webHidden/>
            </w:rPr>
            <w:fldChar w:fldCharType="separate"/>
          </w:r>
          <w:ins w:id="213"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214" w:author="WILLIAM FRANCISCO LEITE" w:date="2016-06-22T21:21:00Z"/>
              <w:rFonts w:asciiTheme="minorHAnsi" w:eastAsiaTheme="minorEastAsia" w:hAnsiTheme="minorHAnsi" w:cstheme="minorBidi"/>
              <w:b w:val="0"/>
              <w:color w:val="auto"/>
              <w:sz w:val="22"/>
              <w:szCs w:val="22"/>
            </w:rPr>
          </w:pPr>
          <w:ins w:id="215"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ins>
          <w:r>
            <w:rPr>
              <w:webHidden/>
            </w:rPr>
          </w:r>
          <w:r>
            <w:rPr>
              <w:webHidden/>
            </w:rPr>
            <w:fldChar w:fldCharType="separate"/>
          </w:r>
          <w:ins w:id="216"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217" w:author="WILLIAM FRANCISCO LEITE" w:date="2016-06-22T21:21:00Z"/>
              <w:rFonts w:asciiTheme="minorHAnsi" w:eastAsiaTheme="minorEastAsia" w:hAnsiTheme="minorHAnsi" w:cstheme="minorBidi"/>
              <w:b w:val="0"/>
              <w:color w:val="auto"/>
              <w:sz w:val="22"/>
              <w:szCs w:val="22"/>
            </w:rPr>
          </w:pPr>
          <w:ins w:id="218"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ins>
          <w:r>
            <w:rPr>
              <w:webHidden/>
            </w:rPr>
          </w:r>
          <w:r>
            <w:rPr>
              <w:webHidden/>
            </w:rPr>
            <w:fldChar w:fldCharType="separate"/>
          </w:r>
          <w:ins w:id="219"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220" w:author="WILLIAM FRANCISCO LEITE" w:date="2016-06-22T21:21:00Z"/>
              <w:rFonts w:asciiTheme="minorHAnsi" w:eastAsiaTheme="minorEastAsia" w:hAnsiTheme="minorHAnsi" w:cstheme="minorBidi"/>
              <w:b w:val="0"/>
              <w:color w:val="auto"/>
              <w:sz w:val="22"/>
              <w:szCs w:val="22"/>
            </w:rPr>
          </w:pPr>
          <w:ins w:id="221"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ins>
          <w:r>
            <w:rPr>
              <w:webHidden/>
            </w:rPr>
          </w:r>
          <w:r>
            <w:rPr>
              <w:webHidden/>
            </w:rPr>
            <w:fldChar w:fldCharType="separate"/>
          </w:r>
          <w:ins w:id="222"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223" w:author="WILLIAM FRANCISCO LEITE" w:date="2016-06-22T21:21:00Z"/>
              <w:rFonts w:asciiTheme="minorHAnsi" w:eastAsiaTheme="minorEastAsia" w:hAnsiTheme="minorHAnsi" w:cstheme="minorBidi"/>
              <w:b w:val="0"/>
              <w:color w:val="auto"/>
              <w:sz w:val="22"/>
              <w:szCs w:val="22"/>
            </w:rPr>
          </w:pPr>
          <w:del w:id="224" w:author="WILLIAM FRANCISCO LEITE" w:date="2016-06-22T21:21:00Z">
            <w:r w:rsidRPr="00BC4F93" w:rsidDel="00BC4F93">
              <w:rPr>
                <w:rPrChange w:id="225" w:author="WILLIAM FRANCISCO LEITE" w:date="2016-06-22T21:21:00Z">
                  <w:rPr>
                    <w:rStyle w:val="Hyperlink"/>
                    <w:b w:val="0"/>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226" w:author="WILLIAM FRANCISCO LEITE" w:date="2016-06-22T21:21:00Z">
                  <w:rPr>
                    <w:rStyle w:val="Hyperlink"/>
                    <w:b w:val="0"/>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227" w:author="WILLIAM FRANCISCO LEITE" w:date="2016-06-22T21:21:00Z"/>
              <w:rFonts w:asciiTheme="minorHAnsi" w:eastAsiaTheme="minorEastAsia" w:hAnsiTheme="minorHAnsi" w:cstheme="minorBidi"/>
              <w:b w:val="0"/>
              <w:color w:val="auto"/>
              <w:sz w:val="22"/>
              <w:szCs w:val="22"/>
            </w:rPr>
          </w:pPr>
          <w:del w:id="228" w:author="WILLIAM FRANCISCO LEITE" w:date="2016-06-22T21:21:00Z">
            <w:r w:rsidRPr="00BC4F93" w:rsidDel="00BC4F93">
              <w:rPr>
                <w:rPrChange w:id="229" w:author="WILLIAM FRANCISCO LEITE" w:date="2016-06-22T21:21:00Z">
                  <w:rPr>
                    <w:rStyle w:val="Hyperlink"/>
                    <w:b w:val="0"/>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230" w:author="WILLIAM FRANCISCO LEITE" w:date="2016-06-22T21:21:00Z">
                  <w:rPr>
                    <w:rStyle w:val="Hyperlink"/>
                    <w:b w:val="0"/>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231" w:author="WILLIAM FRANCISCO LEITE" w:date="2016-06-22T21:21:00Z"/>
              <w:rFonts w:asciiTheme="minorHAnsi" w:eastAsiaTheme="minorEastAsia" w:hAnsiTheme="minorHAnsi" w:cstheme="minorBidi"/>
              <w:b w:val="0"/>
              <w:color w:val="auto"/>
              <w:sz w:val="22"/>
              <w:szCs w:val="22"/>
            </w:rPr>
          </w:pPr>
          <w:del w:id="232" w:author="WILLIAM FRANCISCO LEITE" w:date="2016-06-22T21:21:00Z">
            <w:r w:rsidRPr="00BC4F93" w:rsidDel="00BC4F93">
              <w:rPr>
                <w:rPrChange w:id="233" w:author="WILLIAM FRANCISCO LEITE" w:date="2016-06-22T21:21:00Z">
                  <w:rPr>
                    <w:rStyle w:val="Hyperlink"/>
                    <w:b w:val="0"/>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234" w:author="WILLIAM FRANCISCO LEITE" w:date="2016-06-22T21:21:00Z">
                  <w:rPr>
                    <w:rStyle w:val="Hyperlink"/>
                    <w:b w:val="0"/>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235" w:author="WILLIAM FRANCISCO LEITE" w:date="2016-06-22T21:21:00Z"/>
              <w:rFonts w:asciiTheme="minorHAnsi" w:eastAsiaTheme="minorEastAsia" w:hAnsiTheme="minorHAnsi" w:cstheme="minorBidi"/>
              <w:b w:val="0"/>
              <w:color w:val="auto"/>
              <w:sz w:val="22"/>
              <w:szCs w:val="22"/>
            </w:rPr>
          </w:pPr>
          <w:del w:id="236" w:author="WILLIAM FRANCISCO LEITE" w:date="2016-06-22T21:21:00Z">
            <w:r w:rsidRPr="00BC4F93" w:rsidDel="00BC4F93">
              <w:rPr>
                <w:rPrChange w:id="237" w:author="WILLIAM FRANCISCO LEITE" w:date="2016-06-22T21:21:00Z">
                  <w:rPr>
                    <w:rStyle w:val="Hyperlink"/>
                    <w:b w:val="0"/>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238" w:author="WILLIAM FRANCISCO LEITE" w:date="2016-06-22T21:21:00Z">
                  <w:rPr>
                    <w:rStyle w:val="Hyperlink"/>
                    <w:b w:val="0"/>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239" w:author="WILLIAM FRANCISCO LEITE" w:date="2016-06-22T21:21:00Z"/>
              <w:rFonts w:asciiTheme="minorHAnsi" w:eastAsiaTheme="minorEastAsia" w:hAnsiTheme="minorHAnsi" w:cstheme="minorBidi"/>
              <w:b w:val="0"/>
              <w:color w:val="auto"/>
              <w:sz w:val="22"/>
              <w:szCs w:val="22"/>
            </w:rPr>
          </w:pPr>
          <w:del w:id="240" w:author="WILLIAM FRANCISCO LEITE" w:date="2016-06-22T21:21:00Z">
            <w:r w:rsidRPr="00BC4F93" w:rsidDel="00BC4F93">
              <w:rPr>
                <w:rPrChange w:id="241" w:author="WILLIAM FRANCISCO LEITE" w:date="2016-06-22T21:21:00Z">
                  <w:rPr>
                    <w:rStyle w:val="Hyperlink"/>
                    <w:b w:val="0"/>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242" w:author="WILLIAM FRANCISCO LEITE" w:date="2016-06-22T21:21:00Z">
                  <w:rPr>
                    <w:rStyle w:val="Hyperlink"/>
                    <w:b w:val="0"/>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243" w:author="WILLIAM FRANCISCO LEITE" w:date="2016-06-22T21:21:00Z"/>
              <w:rFonts w:asciiTheme="minorHAnsi" w:eastAsiaTheme="minorEastAsia" w:hAnsiTheme="minorHAnsi" w:cstheme="minorBidi"/>
              <w:b w:val="0"/>
              <w:color w:val="auto"/>
              <w:sz w:val="22"/>
              <w:szCs w:val="22"/>
            </w:rPr>
          </w:pPr>
          <w:del w:id="244" w:author="WILLIAM FRANCISCO LEITE" w:date="2016-06-22T21:21:00Z">
            <w:r w:rsidRPr="00BC4F93" w:rsidDel="00BC4F93">
              <w:rPr>
                <w:rPrChange w:id="245" w:author="WILLIAM FRANCISCO LEITE" w:date="2016-06-22T21:21:00Z">
                  <w:rPr>
                    <w:rStyle w:val="Hyperlink"/>
                    <w:b w:val="0"/>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246" w:author="WILLIAM FRANCISCO LEITE" w:date="2016-06-22T21:21:00Z">
                  <w:rPr>
                    <w:rStyle w:val="Hyperlink"/>
                    <w:b w:val="0"/>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247" w:author="WILLIAM FRANCISCO LEITE" w:date="2016-06-22T21:21:00Z"/>
              <w:rFonts w:asciiTheme="minorHAnsi" w:eastAsiaTheme="minorEastAsia" w:hAnsiTheme="minorHAnsi" w:cstheme="minorBidi"/>
              <w:b w:val="0"/>
              <w:color w:val="auto"/>
              <w:sz w:val="22"/>
              <w:szCs w:val="22"/>
            </w:rPr>
          </w:pPr>
          <w:del w:id="248" w:author="WILLIAM FRANCISCO LEITE" w:date="2016-06-22T21:21:00Z">
            <w:r w:rsidRPr="00BC4F93" w:rsidDel="00BC4F93">
              <w:rPr>
                <w:rPrChange w:id="249" w:author="WILLIAM FRANCISCO LEITE" w:date="2016-06-22T21:21:00Z">
                  <w:rPr>
                    <w:rStyle w:val="Hyperlink"/>
                    <w:b w:val="0"/>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250" w:author="WILLIAM FRANCISCO LEITE" w:date="2016-06-22T21:21:00Z">
                  <w:rPr>
                    <w:rStyle w:val="Hyperlink"/>
                    <w:b w:val="0"/>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251" w:author="WILLIAM FRANCISCO LEITE" w:date="2016-06-22T21:21:00Z"/>
              <w:rFonts w:asciiTheme="minorHAnsi" w:eastAsiaTheme="minorEastAsia" w:hAnsiTheme="minorHAnsi" w:cstheme="minorBidi"/>
              <w:b w:val="0"/>
              <w:color w:val="auto"/>
              <w:sz w:val="22"/>
              <w:szCs w:val="22"/>
            </w:rPr>
          </w:pPr>
          <w:del w:id="252" w:author="WILLIAM FRANCISCO LEITE" w:date="2016-06-22T21:21:00Z">
            <w:r w:rsidRPr="00BC4F93" w:rsidDel="00BC4F93">
              <w:rPr>
                <w:rPrChange w:id="253" w:author="WILLIAM FRANCISCO LEITE" w:date="2016-06-22T21:21:00Z">
                  <w:rPr>
                    <w:rStyle w:val="Hyperlink"/>
                    <w:b w:val="0"/>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254" w:author="WILLIAM FRANCISCO LEITE" w:date="2016-06-22T21:21:00Z">
                  <w:rPr>
                    <w:rStyle w:val="Hyperlink"/>
                    <w:b w:val="0"/>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255" w:author="WILLIAM FRANCISCO LEITE" w:date="2016-06-22T21:21:00Z"/>
              <w:rFonts w:asciiTheme="minorHAnsi" w:eastAsiaTheme="minorEastAsia" w:hAnsiTheme="minorHAnsi" w:cstheme="minorBidi"/>
              <w:b w:val="0"/>
              <w:color w:val="auto"/>
              <w:sz w:val="22"/>
              <w:szCs w:val="22"/>
            </w:rPr>
          </w:pPr>
          <w:del w:id="256" w:author="WILLIAM FRANCISCO LEITE" w:date="2016-06-22T21:21:00Z">
            <w:r w:rsidRPr="00BC4F93" w:rsidDel="00BC4F93">
              <w:rPr>
                <w:rPrChange w:id="257" w:author="WILLIAM FRANCISCO LEITE" w:date="2016-06-22T21:21:00Z">
                  <w:rPr>
                    <w:rStyle w:val="Hyperlink"/>
                    <w:b w:val="0"/>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258" w:author="WILLIAM FRANCISCO LEITE" w:date="2016-06-22T21:21:00Z">
                  <w:rPr>
                    <w:rStyle w:val="Hyperlink"/>
                    <w:b w:val="0"/>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259" w:author="WILLIAM FRANCISCO LEITE" w:date="2016-06-22T21:21:00Z"/>
              <w:rFonts w:asciiTheme="minorHAnsi" w:eastAsiaTheme="minorEastAsia" w:hAnsiTheme="minorHAnsi" w:cstheme="minorBidi"/>
              <w:b w:val="0"/>
              <w:color w:val="auto"/>
              <w:sz w:val="22"/>
              <w:szCs w:val="22"/>
            </w:rPr>
          </w:pPr>
          <w:del w:id="260" w:author="WILLIAM FRANCISCO LEITE" w:date="2016-06-22T21:21:00Z">
            <w:r w:rsidRPr="00BC4F93" w:rsidDel="00BC4F93">
              <w:rPr>
                <w:rPrChange w:id="261" w:author="WILLIAM FRANCISCO LEITE" w:date="2016-06-22T21:21:00Z">
                  <w:rPr>
                    <w:rStyle w:val="Hyperlink"/>
                    <w:b w:val="0"/>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262" w:author="WILLIAM FRANCISCO LEITE" w:date="2016-06-22T21:21:00Z">
                  <w:rPr>
                    <w:rStyle w:val="Hyperlink"/>
                    <w:b w:val="0"/>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263" w:author="WILLIAM FRANCISCO LEITE" w:date="2016-06-22T21:21:00Z"/>
              <w:rFonts w:asciiTheme="minorHAnsi" w:eastAsiaTheme="minorEastAsia" w:hAnsiTheme="minorHAnsi" w:cstheme="minorBidi"/>
              <w:b w:val="0"/>
              <w:color w:val="auto"/>
              <w:sz w:val="22"/>
              <w:szCs w:val="22"/>
            </w:rPr>
          </w:pPr>
          <w:del w:id="264" w:author="WILLIAM FRANCISCO LEITE" w:date="2016-06-22T21:21:00Z">
            <w:r w:rsidRPr="00BC4F93" w:rsidDel="00BC4F93">
              <w:rPr>
                <w:rPrChange w:id="265" w:author="WILLIAM FRANCISCO LEITE" w:date="2016-06-22T21:21:00Z">
                  <w:rPr>
                    <w:rStyle w:val="Hyperlink"/>
                    <w:b w:val="0"/>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266" w:author="WILLIAM FRANCISCO LEITE" w:date="2016-06-22T21:21:00Z">
                  <w:rPr>
                    <w:rStyle w:val="Hyperlink"/>
                    <w:b w:val="0"/>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267" w:author="WILLIAM FRANCISCO LEITE" w:date="2016-06-22T21:21:00Z"/>
              <w:rFonts w:asciiTheme="minorHAnsi" w:eastAsiaTheme="minorEastAsia" w:hAnsiTheme="minorHAnsi" w:cstheme="minorBidi"/>
              <w:b w:val="0"/>
              <w:color w:val="auto"/>
              <w:sz w:val="22"/>
              <w:szCs w:val="22"/>
            </w:rPr>
          </w:pPr>
          <w:del w:id="268" w:author="WILLIAM FRANCISCO LEITE" w:date="2016-06-22T21:21:00Z">
            <w:r w:rsidRPr="00BC4F93" w:rsidDel="00BC4F93">
              <w:rPr>
                <w:rPrChange w:id="269" w:author="WILLIAM FRANCISCO LEITE" w:date="2016-06-22T21:21:00Z">
                  <w:rPr>
                    <w:rStyle w:val="Hyperlink"/>
                    <w:b w:val="0"/>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270" w:author="WILLIAM FRANCISCO LEITE" w:date="2016-06-22T21:21:00Z">
                  <w:rPr>
                    <w:rStyle w:val="Hyperlink"/>
                    <w:b w:val="0"/>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271" w:author="WILLIAM FRANCISCO LEITE" w:date="2016-06-22T21:21:00Z"/>
              <w:rFonts w:asciiTheme="minorHAnsi" w:eastAsiaTheme="minorEastAsia" w:hAnsiTheme="minorHAnsi" w:cstheme="minorBidi"/>
              <w:b w:val="0"/>
              <w:color w:val="auto"/>
              <w:sz w:val="22"/>
              <w:szCs w:val="22"/>
            </w:rPr>
          </w:pPr>
          <w:del w:id="272" w:author="WILLIAM FRANCISCO LEITE" w:date="2016-06-22T21:21:00Z">
            <w:r w:rsidRPr="00BC4F93" w:rsidDel="00BC4F93">
              <w:rPr>
                <w:rPrChange w:id="273" w:author="WILLIAM FRANCISCO LEITE" w:date="2016-06-22T21:21:00Z">
                  <w:rPr>
                    <w:rStyle w:val="Hyperlink"/>
                    <w:b w:val="0"/>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274" w:author="WILLIAM FRANCISCO LEITE" w:date="2016-06-22T21:21:00Z">
                  <w:rPr>
                    <w:rStyle w:val="Hyperlink"/>
                    <w:b w:val="0"/>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275" w:author="WILLIAM FRANCISCO LEITE" w:date="2016-06-22T21:21:00Z"/>
              <w:rFonts w:asciiTheme="minorHAnsi" w:eastAsiaTheme="minorEastAsia" w:hAnsiTheme="minorHAnsi" w:cstheme="minorBidi"/>
              <w:b w:val="0"/>
              <w:color w:val="auto"/>
              <w:sz w:val="22"/>
              <w:szCs w:val="22"/>
            </w:rPr>
          </w:pPr>
          <w:del w:id="276" w:author="WILLIAM FRANCISCO LEITE" w:date="2016-06-22T21:21:00Z">
            <w:r w:rsidRPr="00BC4F93" w:rsidDel="00BC4F93">
              <w:rPr>
                <w:rPrChange w:id="277" w:author="WILLIAM FRANCISCO LEITE" w:date="2016-06-22T21:21:00Z">
                  <w:rPr>
                    <w:rStyle w:val="Hyperlink"/>
                    <w:b w:val="0"/>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278" w:author="WILLIAM FRANCISCO LEITE" w:date="2016-06-22T21:21:00Z">
                  <w:rPr>
                    <w:rStyle w:val="Hyperlink"/>
                    <w:b w:val="0"/>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279" w:author="WILLIAM FRANCISCO LEITE" w:date="2016-06-22T21:21:00Z"/>
              <w:rFonts w:asciiTheme="minorHAnsi" w:eastAsiaTheme="minorEastAsia" w:hAnsiTheme="minorHAnsi" w:cstheme="minorBidi"/>
              <w:b w:val="0"/>
              <w:color w:val="auto"/>
              <w:sz w:val="22"/>
              <w:szCs w:val="22"/>
            </w:rPr>
          </w:pPr>
          <w:del w:id="280" w:author="WILLIAM FRANCISCO LEITE" w:date="2016-06-22T21:21:00Z">
            <w:r w:rsidRPr="00BC4F93" w:rsidDel="00BC4F93">
              <w:rPr>
                <w:rPrChange w:id="281" w:author="WILLIAM FRANCISCO LEITE" w:date="2016-06-22T21:21:00Z">
                  <w:rPr>
                    <w:rStyle w:val="Hyperlink"/>
                    <w:b w:val="0"/>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282" w:author="WILLIAM FRANCISCO LEITE" w:date="2016-06-22T21:21:00Z">
                  <w:rPr>
                    <w:rStyle w:val="Hyperlink"/>
                    <w:b w:val="0"/>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283" w:author="WILLIAM FRANCISCO LEITE" w:date="2016-06-22T21:21:00Z"/>
              <w:rFonts w:asciiTheme="minorHAnsi" w:eastAsiaTheme="minorEastAsia" w:hAnsiTheme="minorHAnsi" w:cstheme="minorBidi"/>
              <w:b w:val="0"/>
              <w:color w:val="auto"/>
              <w:sz w:val="22"/>
              <w:szCs w:val="22"/>
            </w:rPr>
          </w:pPr>
          <w:del w:id="284" w:author="WILLIAM FRANCISCO LEITE" w:date="2016-06-22T21:21:00Z">
            <w:r w:rsidRPr="00BC4F93" w:rsidDel="00BC4F93">
              <w:rPr>
                <w:rPrChange w:id="285" w:author="WILLIAM FRANCISCO LEITE" w:date="2016-06-22T21:21:00Z">
                  <w:rPr>
                    <w:rStyle w:val="Hyperlink"/>
                    <w:b w:val="0"/>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286" w:author="WILLIAM FRANCISCO LEITE" w:date="2016-06-22T21:21:00Z">
                  <w:rPr>
                    <w:rStyle w:val="Hyperlink"/>
                    <w:b w:val="0"/>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287" w:author="WILLIAM FRANCISCO LEITE" w:date="2016-06-22T21:21:00Z"/>
              <w:rFonts w:asciiTheme="minorHAnsi" w:eastAsiaTheme="minorEastAsia" w:hAnsiTheme="minorHAnsi" w:cstheme="minorBidi"/>
              <w:b w:val="0"/>
              <w:color w:val="auto"/>
              <w:sz w:val="22"/>
              <w:szCs w:val="22"/>
            </w:rPr>
          </w:pPr>
          <w:del w:id="288" w:author="WILLIAM FRANCISCO LEITE" w:date="2016-06-22T21:21:00Z">
            <w:r w:rsidRPr="00BC4F93" w:rsidDel="00BC4F93">
              <w:rPr>
                <w:rPrChange w:id="289" w:author="WILLIAM FRANCISCO LEITE" w:date="2016-06-22T21:21:00Z">
                  <w:rPr>
                    <w:rStyle w:val="Hyperlink"/>
                    <w:b w:val="0"/>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290" w:author="WILLIAM FRANCISCO LEITE" w:date="2016-06-22T21:21:00Z">
                  <w:rPr>
                    <w:rStyle w:val="Hyperlink"/>
                    <w:b w:val="0"/>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291" w:author="WILLIAM FRANCISCO LEITE" w:date="2016-06-22T21:21:00Z"/>
              <w:rFonts w:asciiTheme="minorHAnsi" w:eastAsiaTheme="minorEastAsia" w:hAnsiTheme="minorHAnsi" w:cstheme="minorBidi"/>
              <w:b w:val="0"/>
              <w:color w:val="auto"/>
              <w:sz w:val="22"/>
              <w:szCs w:val="22"/>
            </w:rPr>
          </w:pPr>
          <w:del w:id="292" w:author="WILLIAM FRANCISCO LEITE" w:date="2016-06-22T21:21:00Z">
            <w:r w:rsidRPr="00BC4F93" w:rsidDel="00BC4F93">
              <w:rPr>
                <w:rPrChange w:id="293" w:author="WILLIAM FRANCISCO LEITE" w:date="2016-06-22T21:21:00Z">
                  <w:rPr>
                    <w:rStyle w:val="Hyperlink"/>
                    <w:b w:val="0"/>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294" w:author="WILLIAM FRANCISCO LEITE" w:date="2016-06-22T21:21:00Z">
                  <w:rPr>
                    <w:rStyle w:val="Hyperlink"/>
                    <w:b w:val="0"/>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295" w:author="WILLIAM FRANCISCO LEITE" w:date="2016-06-22T21:21:00Z"/>
              <w:rFonts w:asciiTheme="minorHAnsi" w:eastAsiaTheme="minorEastAsia" w:hAnsiTheme="minorHAnsi" w:cstheme="minorBidi"/>
              <w:b w:val="0"/>
              <w:color w:val="auto"/>
              <w:sz w:val="22"/>
              <w:szCs w:val="22"/>
            </w:rPr>
          </w:pPr>
          <w:del w:id="296" w:author="WILLIAM FRANCISCO LEITE" w:date="2016-06-22T21:21:00Z">
            <w:r w:rsidRPr="00BC4F93" w:rsidDel="00BC4F93">
              <w:rPr>
                <w:rPrChange w:id="297" w:author="WILLIAM FRANCISCO LEITE" w:date="2016-06-22T21:21:00Z">
                  <w:rPr>
                    <w:rStyle w:val="Hyperlink"/>
                    <w:b w:val="0"/>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298" w:author="WILLIAM FRANCISCO LEITE" w:date="2016-06-22T21:21:00Z">
                  <w:rPr>
                    <w:rStyle w:val="Hyperlink"/>
                    <w:b w:val="0"/>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299" w:author="WILLIAM FRANCISCO LEITE" w:date="2016-06-22T21:21:00Z"/>
              <w:rFonts w:asciiTheme="minorHAnsi" w:eastAsiaTheme="minorEastAsia" w:hAnsiTheme="minorHAnsi" w:cstheme="minorBidi"/>
              <w:b w:val="0"/>
              <w:color w:val="auto"/>
              <w:sz w:val="22"/>
              <w:szCs w:val="22"/>
            </w:rPr>
          </w:pPr>
          <w:del w:id="300" w:author="WILLIAM FRANCISCO LEITE" w:date="2016-06-22T21:21:00Z">
            <w:r w:rsidRPr="00BC4F93" w:rsidDel="00BC4F93">
              <w:rPr>
                <w:rPrChange w:id="301" w:author="WILLIAM FRANCISCO LEITE" w:date="2016-06-22T21:21:00Z">
                  <w:rPr>
                    <w:rStyle w:val="Hyperlink"/>
                    <w:b w:val="0"/>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302" w:author="WILLIAM FRANCISCO LEITE" w:date="2016-06-22T21:21:00Z">
                  <w:rPr>
                    <w:rStyle w:val="Hyperlink"/>
                    <w:b w:val="0"/>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303" w:author="WILLIAM FRANCISCO LEITE" w:date="2016-06-22T21:21:00Z"/>
              <w:rFonts w:asciiTheme="minorHAnsi" w:eastAsiaTheme="minorEastAsia" w:hAnsiTheme="minorHAnsi" w:cstheme="minorBidi"/>
              <w:b w:val="0"/>
              <w:color w:val="auto"/>
              <w:sz w:val="22"/>
              <w:szCs w:val="22"/>
            </w:rPr>
          </w:pPr>
          <w:del w:id="304" w:author="WILLIAM FRANCISCO LEITE" w:date="2016-06-22T21:21:00Z">
            <w:r w:rsidRPr="00BC4F93" w:rsidDel="00BC4F93">
              <w:rPr>
                <w:rPrChange w:id="305" w:author="WILLIAM FRANCISCO LEITE" w:date="2016-06-22T21:21:00Z">
                  <w:rPr>
                    <w:rStyle w:val="Hyperlink"/>
                    <w:b w:val="0"/>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306" w:author="WILLIAM FRANCISCO LEITE" w:date="2016-06-22T21:21:00Z">
                  <w:rPr>
                    <w:rStyle w:val="Hyperlink"/>
                    <w:b w:val="0"/>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307" w:author="WILLIAM FRANCISCO LEITE" w:date="2016-06-22T21:21:00Z"/>
              <w:rFonts w:asciiTheme="minorHAnsi" w:eastAsiaTheme="minorEastAsia" w:hAnsiTheme="minorHAnsi" w:cstheme="minorBidi"/>
              <w:b w:val="0"/>
              <w:color w:val="auto"/>
              <w:sz w:val="22"/>
              <w:szCs w:val="22"/>
            </w:rPr>
          </w:pPr>
          <w:del w:id="308" w:author="WILLIAM FRANCISCO LEITE" w:date="2016-06-22T21:21:00Z">
            <w:r w:rsidRPr="00BC4F93" w:rsidDel="00BC4F93">
              <w:rPr>
                <w:rPrChange w:id="309" w:author="WILLIAM FRANCISCO LEITE" w:date="2016-06-22T21:21:00Z">
                  <w:rPr>
                    <w:rStyle w:val="Hyperlink"/>
                    <w:b w:val="0"/>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310" w:author="WILLIAM FRANCISCO LEITE" w:date="2016-06-22T21:21:00Z">
                  <w:rPr>
                    <w:rStyle w:val="Hyperlink"/>
                    <w:b w:val="0"/>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311" w:author="WILLIAM FRANCISCO LEITE" w:date="2016-06-22T21:21:00Z"/>
              <w:rFonts w:asciiTheme="minorHAnsi" w:eastAsiaTheme="minorEastAsia" w:hAnsiTheme="minorHAnsi" w:cstheme="minorBidi"/>
              <w:b w:val="0"/>
              <w:color w:val="auto"/>
              <w:sz w:val="22"/>
              <w:szCs w:val="22"/>
            </w:rPr>
          </w:pPr>
          <w:del w:id="312" w:author="WILLIAM FRANCISCO LEITE" w:date="2016-06-22T21:21:00Z">
            <w:r w:rsidRPr="00BC4F93" w:rsidDel="00BC4F93">
              <w:rPr>
                <w:rPrChange w:id="313" w:author="WILLIAM FRANCISCO LEITE" w:date="2016-06-22T21:21:00Z">
                  <w:rPr>
                    <w:rStyle w:val="Hyperlink"/>
                    <w:b w:val="0"/>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314" w:author="WILLIAM FRANCISCO LEITE" w:date="2016-06-22T21:21:00Z">
                  <w:rPr>
                    <w:rStyle w:val="Hyperlink"/>
                    <w:b w:val="0"/>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315" w:author="WILLIAM FRANCISCO LEITE" w:date="2016-06-22T21:21:00Z"/>
              <w:rFonts w:asciiTheme="minorHAnsi" w:eastAsiaTheme="minorEastAsia" w:hAnsiTheme="minorHAnsi" w:cstheme="minorBidi"/>
              <w:b w:val="0"/>
              <w:color w:val="auto"/>
              <w:sz w:val="22"/>
              <w:szCs w:val="22"/>
            </w:rPr>
          </w:pPr>
          <w:del w:id="316" w:author="WILLIAM FRANCISCO LEITE" w:date="2016-06-22T21:21:00Z">
            <w:r w:rsidRPr="00BC4F93" w:rsidDel="00BC4F93">
              <w:rPr>
                <w:rPrChange w:id="317" w:author="WILLIAM FRANCISCO LEITE" w:date="2016-06-22T21:21:00Z">
                  <w:rPr>
                    <w:rStyle w:val="Hyperlink"/>
                    <w:b w:val="0"/>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318" w:author="WILLIAM FRANCISCO LEITE" w:date="2016-06-22T21:21:00Z">
                  <w:rPr>
                    <w:rStyle w:val="Hyperlink"/>
                    <w:b w:val="0"/>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319" w:author="WILLIAM FRANCISCO LEITE" w:date="2016-06-22T21:21:00Z"/>
              <w:rFonts w:asciiTheme="minorHAnsi" w:eastAsiaTheme="minorEastAsia" w:hAnsiTheme="minorHAnsi" w:cstheme="minorBidi"/>
              <w:b w:val="0"/>
              <w:color w:val="auto"/>
              <w:sz w:val="22"/>
              <w:szCs w:val="22"/>
            </w:rPr>
          </w:pPr>
          <w:del w:id="320" w:author="WILLIAM FRANCISCO LEITE" w:date="2016-06-22T21:21:00Z">
            <w:r w:rsidRPr="00BC4F93" w:rsidDel="00BC4F93">
              <w:rPr>
                <w:rPrChange w:id="321" w:author="WILLIAM FRANCISCO LEITE" w:date="2016-06-22T21:21:00Z">
                  <w:rPr>
                    <w:rStyle w:val="Hyperlink"/>
                    <w:b w:val="0"/>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322" w:author="WILLIAM FRANCISCO LEITE" w:date="2016-06-22T21:21:00Z">
                  <w:rPr>
                    <w:rStyle w:val="Hyperlink"/>
                    <w:b w:val="0"/>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323" w:author="WILLIAM FRANCISCO LEITE" w:date="2016-06-22T21:21:00Z"/>
              <w:rFonts w:asciiTheme="minorHAnsi" w:eastAsiaTheme="minorEastAsia" w:hAnsiTheme="minorHAnsi" w:cstheme="minorBidi"/>
              <w:b w:val="0"/>
              <w:color w:val="auto"/>
              <w:sz w:val="22"/>
              <w:szCs w:val="22"/>
            </w:rPr>
          </w:pPr>
          <w:del w:id="324" w:author="WILLIAM FRANCISCO LEITE" w:date="2016-06-22T21:21:00Z">
            <w:r w:rsidRPr="00BC4F93" w:rsidDel="00BC4F93">
              <w:rPr>
                <w:rPrChange w:id="325" w:author="WILLIAM FRANCISCO LEITE" w:date="2016-06-22T21:21:00Z">
                  <w:rPr>
                    <w:rStyle w:val="Hyperlink"/>
                    <w:b w:val="0"/>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326" w:author="WILLIAM FRANCISCO LEITE" w:date="2016-06-22T21:21:00Z">
                  <w:rPr>
                    <w:rStyle w:val="Hyperlink"/>
                    <w:b w:val="0"/>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327" w:author="WILLIAM FRANCISCO LEITE" w:date="2016-06-22T21:21:00Z"/>
              <w:rFonts w:asciiTheme="minorHAnsi" w:eastAsiaTheme="minorEastAsia" w:hAnsiTheme="minorHAnsi" w:cstheme="minorBidi"/>
              <w:b w:val="0"/>
              <w:color w:val="auto"/>
              <w:sz w:val="22"/>
              <w:szCs w:val="22"/>
            </w:rPr>
          </w:pPr>
          <w:del w:id="328" w:author="WILLIAM FRANCISCO LEITE" w:date="2016-06-22T21:21:00Z">
            <w:r w:rsidRPr="00BC4F93" w:rsidDel="00BC4F93">
              <w:rPr>
                <w:rPrChange w:id="329" w:author="WILLIAM FRANCISCO LEITE" w:date="2016-06-22T21:21:00Z">
                  <w:rPr>
                    <w:rStyle w:val="Hyperlink"/>
                    <w:b w:val="0"/>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330" w:author="WILLIAM FRANCISCO LEITE" w:date="2016-06-22T21:21:00Z">
                  <w:rPr>
                    <w:rStyle w:val="Hyperlink"/>
                    <w:b w:val="0"/>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331" w:author="WILLIAM FRANCISCO LEITE" w:date="2016-06-22T21:21:00Z"/>
              <w:rFonts w:asciiTheme="minorHAnsi" w:eastAsiaTheme="minorEastAsia" w:hAnsiTheme="minorHAnsi" w:cstheme="minorBidi"/>
              <w:b w:val="0"/>
              <w:color w:val="auto"/>
              <w:sz w:val="22"/>
              <w:szCs w:val="22"/>
            </w:rPr>
          </w:pPr>
          <w:del w:id="332" w:author="WILLIAM FRANCISCO LEITE" w:date="2016-06-22T21:21:00Z">
            <w:r w:rsidRPr="00BC4F93" w:rsidDel="00BC4F93">
              <w:rPr>
                <w:rPrChange w:id="333" w:author="WILLIAM FRANCISCO LEITE" w:date="2016-06-22T21:21:00Z">
                  <w:rPr>
                    <w:rStyle w:val="Hyperlink"/>
                    <w:b w:val="0"/>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334" w:author="WILLIAM FRANCISCO LEITE" w:date="2016-06-22T21:21:00Z">
                  <w:rPr>
                    <w:rStyle w:val="Hyperlink"/>
                    <w:b w:val="0"/>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335" w:author="WILLIAM FRANCISCO LEITE" w:date="2016-06-22T21:21:00Z"/>
              <w:rFonts w:asciiTheme="minorHAnsi" w:eastAsiaTheme="minorEastAsia" w:hAnsiTheme="minorHAnsi" w:cstheme="minorBidi"/>
              <w:b w:val="0"/>
              <w:color w:val="auto"/>
              <w:sz w:val="22"/>
              <w:szCs w:val="22"/>
            </w:rPr>
          </w:pPr>
          <w:del w:id="336" w:author="WILLIAM FRANCISCO LEITE" w:date="2016-06-22T21:21:00Z">
            <w:r w:rsidRPr="00BC4F93" w:rsidDel="00BC4F93">
              <w:rPr>
                <w:rPrChange w:id="337" w:author="WILLIAM FRANCISCO LEITE" w:date="2016-06-22T21:21:00Z">
                  <w:rPr>
                    <w:rStyle w:val="Hyperlink"/>
                    <w:b w:val="0"/>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338" w:author="WILLIAM FRANCISCO LEITE" w:date="2016-06-22T21:21:00Z">
                  <w:rPr>
                    <w:rStyle w:val="Hyperlink"/>
                    <w:b w:val="0"/>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339" w:author="WILLIAM FRANCISCO LEITE" w:date="2016-06-22T21:21:00Z"/>
              <w:rFonts w:asciiTheme="minorHAnsi" w:eastAsiaTheme="minorEastAsia" w:hAnsiTheme="minorHAnsi" w:cstheme="minorBidi"/>
              <w:b w:val="0"/>
              <w:color w:val="auto"/>
              <w:sz w:val="22"/>
              <w:szCs w:val="22"/>
            </w:rPr>
          </w:pPr>
          <w:del w:id="340" w:author="WILLIAM FRANCISCO LEITE" w:date="2016-06-22T21:21:00Z">
            <w:r w:rsidRPr="00BC4F93" w:rsidDel="00BC4F93">
              <w:rPr>
                <w:rPrChange w:id="341" w:author="WILLIAM FRANCISCO LEITE" w:date="2016-06-22T21:21:00Z">
                  <w:rPr>
                    <w:rStyle w:val="Hyperlink"/>
                    <w:b w:val="0"/>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342" w:author="WILLIAM FRANCISCO LEITE" w:date="2016-06-22T21:21:00Z">
                  <w:rPr>
                    <w:rStyle w:val="Hyperlink"/>
                    <w:b w:val="0"/>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343" w:author="WILLIAM FRANCISCO LEITE" w:date="2016-06-22T21:21:00Z"/>
              <w:rFonts w:asciiTheme="minorHAnsi" w:eastAsiaTheme="minorEastAsia" w:hAnsiTheme="minorHAnsi" w:cstheme="minorBidi"/>
              <w:b w:val="0"/>
              <w:color w:val="auto"/>
              <w:sz w:val="22"/>
              <w:szCs w:val="22"/>
            </w:rPr>
          </w:pPr>
          <w:del w:id="344" w:author="WILLIAM FRANCISCO LEITE" w:date="2016-06-22T21:21:00Z">
            <w:r w:rsidRPr="00BC4F93" w:rsidDel="00BC4F93">
              <w:rPr>
                <w:rPrChange w:id="345" w:author="WILLIAM FRANCISCO LEITE" w:date="2016-06-22T21:21:00Z">
                  <w:rPr>
                    <w:rStyle w:val="Hyperlink"/>
                    <w:b w:val="0"/>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346" w:author="WILLIAM FRANCISCO LEITE" w:date="2016-06-22T21:21:00Z">
                  <w:rPr>
                    <w:rStyle w:val="Hyperlink"/>
                    <w:b w:val="0"/>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347" w:author="WILLIAM FRANCISCO LEITE" w:date="2016-06-22T21:21:00Z"/>
              <w:rFonts w:asciiTheme="minorHAnsi" w:eastAsiaTheme="minorEastAsia" w:hAnsiTheme="minorHAnsi" w:cstheme="minorBidi"/>
              <w:b w:val="0"/>
              <w:color w:val="auto"/>
              <w:sz w:val="22"/>
              <w:szCs w:val="22"/>
            </w:rPr>
          </w:pPr>
          <w:del w:id="348" w:author="WILLIAM FRANCISCO LEITE" w:date="2016-06-22T21:21:00Z">
            <w:r w:rsidRPr="00BC4F93" w:rsidDel="00BC4F93">
              <w:rPr>
                <w:rPrChange w:id="349" w:author="WILLIAM FRANCISCO LEITE" w:date="2016-06-22T21:21:00Z">
                  <w:rPr>
                    <w:rStyle w:val="Hyperlink"/>
                    <w:b w:val="0"/>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350" w:author="WILLIAM FRANCISCO LEITE" w:date="2016-06-22T21:21:00Z">
                  <w:rPr>
                    <w:rStyle w:val="Hyperlink"/>
                    <w:b w:val="0"/>
                  </w:rPr>
                </w:rPrChange>
              </w:rPr>
              <w:delText>Requisitos</w:delText>
            </w:r>
            <w:r w:rsidDel="00BC4F93">
              <w:rPr>
                <w:webHidden/>
              </w:rPr>
              <w:tab/>
              <w:delText>14</w:delText>
            </w:r>
          </w:del>
        </w:p>
        <w:p w14:paraId="2EC44CCC" w14:textId="77777777" w:rsidR="00C83871" w:rsidDel="00BC4F93" w:rsidRDefault="00C83871">
          <w:pPr>
            <w:pStyle w:val="Sumrio1"/>
            <w:rPr>
              <w:del w:id="351" w:author="WILLIAM FRANCISCO LEITE" w:date="2016-06-22T21:21:00Z"/>
              <w:rFonts w:asciiTheme="minorHAnsi" w:eastAsiaTheme="minorEastAsia" w:hAnsiTheme="minorHAnsi" w:cstheme="minorBidi"/>
              <w:b w:val="0"/>
              <w:color w:val="auto"/>
              <w:sz w:val="22"/>
              <w:szCs w:val="22"/>
            </w:rPr>
          </w:pPr>
          <w:del w:id="352" w:author="WILLIAM FRANCISCO LEITE" w:date="2016-06-22T21:21:00Z">
            <w:r w:rsidRPr="00BC4F93" w:rsidDel="00BC4F93">
              <w:rPr>
                <w:rPrChange w:id="353" w:author="WILLIAM FRANCISCO LEITE" w:date="2016-06-22T21:21:00Z">
                  <w:rPr>
                    <w:rStyle w:val="Hyperlink"/>
                    <w:b w:val="0"/>
                  </w:rPr>
                </w:rPrChange>
              </w:rPr>
              <w:delText>MER (Modelo Entidade Relacional)</w:delText>
            </w:r>
            <w:r w:rsidDel="00BC4F93">
              <w:rPr>
                <w:webHidden/>
              </w:rPr>
              <w:tab/>
              <w:delText>16</w:delText>
            </w:r>
          </w:del>
        </w:p>
        <w:p w14:paraId="3BC30121" w14:textId="77777777" w:rsidR="00C83871" w:rsidDel="00BC4F93" w:rsidRDefault="00C83871">
          <w:pPr>
            <w:pStyle w:val="Sumrio1"/>
            <w:rPr>
              <w:del w:id="354" w:author="WILLIAM FRANCISCO LEITE" w:date="2016-06-22T21:21:00Z"/>
              <w:rFonts w:asciiTheme="minorHAnsi" w:eastAsiaTheme="minorEastAsia" w:hAnsiTheme="minorHAnsi" w:cstheme="minorBidi"/>
              <w:b w:val="0"/>
              <w:color w:val="auto"/>
              <w:sz w:val="22"/>
              <w:szCs w:val="22"/>
            </w:rPr>
          </w:pPr>
          <w:del w:id="355" w:author="WILLIAM FRANCISCO LEITE" w:date="2016-06-22T21:21:00Z">
            <w:r w:rsidRPr="00BC4F93" w:rsidDel="00BC4F93">
              <w:rPr>
                <w:rPrChange w:id="356" w:author="WILLIAM FRANCISCO LEITE" w:date="2016-06-22T21:21:00Z">
                  <w:rPr>
                    <w:rStyle w:val="Hyperlink"/>
                    <w:b w:val="0"/>
                  </w:rPr>
                </w:rPrChange>
              </w:rPr>
              <w:delText>Big Picture (Arquitetura)</w:delText>
            </w:r>
            <w:r w:rsidDel="00BC4F93">
              <w:rPr>
                <w:webHidden/>
              </w:rPr>
              <w:tab/>
              <w:delText>16</w:delText>
            </w:r>
          </w:del>
        </w:p>
        <w:p w14:paraId="430F32B8" w14:textId="77777777" w:rsidR="00C83871" w:rsidDel="00BC4F93" w:rsidRDefault="00C83871">
          <w:pPr>
            <w:pStyle w:val="Sumrio1"/>
            <w:rPr>
              <w:del w:id="357" w:author="WILLIAM FRANCISCO LEITE" w:date="2016-06-22T21:21:00Z"/>
              <w:rFonts w:asciiTheme="minorHAnsi" w:eastAsiaTheme="minorEastAsia" w:hAnsiTheme="minorHAnsi" w:cstheme="minorBidi"/>
              <w:b w:val="0"/>
              <w:color w:val="auto"/>
              <w:sz w:val="22"/>
              <w:szCs w:val="22"/>
            </w:rPr>
          </w:pPr>
          <w:del w:id="358"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359" w:author="WILLIAM FRANCISCO LEITE" w:date="2016-06-22T21:21:00Z"/>
              <w:rFonts w:asciiTheme="minorHAnsi" w:eastAsiaTheme="minorEastAsia" w:hAnsiTheme="minorHAnsi" w:cstheme="minorBidi"/>
              <w:b w:val="0"/>
              <w:color w:val="auto"/>
              <w:sz w:val="22"/>
              <w:szCs w:val="22"/>
            </w:rPr>
          </w:pPr>
          <w:del w:id="360" w:author="WILLIAM FRANCISCO LEITE" w:date="2016-06-22T21:21:00Z">
            <w:r w:rsidRPr="00BC4F93" w:rsidDel="00BC4F93">
              <w:rPr>
                <w:rPrChange w:id="361" w:author="WILLIAM FRANCISCO LEITE" w:date="2016-06-22T21:21:00Z">
                  <w:rPr>
                    <w:rStyle w:val="Hyperlink"/>
                    <w:b w:val="0"/>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362" w:author="WILLIAM FRANCISCO LEITE" w:date="2016-06-22T21:21:00Z">
                  <w:rPr>
                    <w:rStyle w:val="Hyperlink"/>
                    <w:b w:val="0"/>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363" w:author="WILLIAM FRANCISCO LEITE" w:date="2016-06-22T21:21:00Z"/>
              <w:rFonts w:asciiTheme="minorHAnsi" w:eastAsiaTheme="minorEastAsia" w:hAnsiTheme="minorHAnsi" w:cstheme="minorBidi"/>
              <w:b w:val="0"/>
              <w:color w:val="auto"/>
              <w:sz w:val="22"/>
              <w:szCs w:val="22"/>
            </w:rPr>
          </w:pPr>
          <w:del w:id="364" w:author="WILLIAM FRANCISCO LEITE" w:date="2016-06-22T21:21:00Z">
            <w:r w:rsidRPr="00BC4F93" w:rsidDel="00BC4F93">
              <w:rPr>
                <w:rPrChange w:id="365" w:author="WILLIAM FRANCISCO LEITE" w:date="2016-06-22T21:21:00Z">
                  <w:rPr>
                    <w:rStyle w:val="Hyperlink"/>
                    <w:b w:val="0"/>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366" w:author="WILLIAM FRANCISCO LEITE" w:date="2016-06-22T21:21:00Z">
                  <w:rPr>
                    <w:rStyle w:val="Hyperlink"/>
                    <w:b w:val="0"/>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367" w:author="WILLIAM FRANCISCO LEITE" w:date="2016-06-22T21:21:00Z"/>
              <w:rFonts w:asciiTheme="minorHAnsi" w:eastAsiaTheme="minorEastAsia" w:hAnsiTheme="minorHAnsi" w:cstheme="minorBidi"/>
              <w:b w:val="0"/>
              <w:color w:val="auto"/>
              <w:sz w:val="22"/>
              <w:szCs w:val="22"/>
            </w:rPr>
          </w:pPr>
          <w:del w:id="368" w:author="WILLIAM FRANCISCO LEITE" w:date="2016-06-22T21:21:00Z">
            <w:r w:rsidRPr="00BC4F93" w:rsidDel="00BC4F93">
              <w:rPr>
                <w:rPrChange w:id="369" w:author="WILLIAM FRANCISCO LEITE" w:date="2016-06-22T21:21:00Z">
                  <w:rPr>
                    <w:rStyle w:val="Hyperlink"/>
                    <w:b w:val="0"/>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370" w:author="WILLIAM FRANCISCO LEITE" w:date="2016-06-22T21:21:00Z">
                  <w:rPr>
                    <w:rStyle w:val="Hyperlink"/>
                    <w:b w:val="0"/>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371" w:author="WILLIAM FRANCISCO LEITE" w:date="2016-06-22T21:21:00Z"/>
              <w:rFonts w:asciiTheme="minorHAnsi" w:eastAsiaTheme="minorEastAsia" w:hAnsiTheme="minorHAnsi" w:cstheme="minorBidi"/>
              <w:b w:val="0"/>
              <w:color w:val="auto"/>
              <w:sz w:val="22"/>
              <w:szCs w:val="22"/>
            </w:rPr>
          </w:pPr>
          <w:del w:id="372" w:author="WILLIAM FRANCISCO LEITE" w:date="2016-06-22T21:21:00Z">
            <w:r w:rsidRPr="00BC4F93" w:rsidDel="00BC4F93">
              <w:rPr>
                <w:rPrChange w:id="373" w:author="WILLIAM FRANCISCO LEITE" w:date="2016-06-22T21:21:00Z">
                  <w:rPr>
                    <w:rStyle w:val="Hyperlink"/>
                    <w:b w:val="0"/>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374" w:author="WILLIAM FRANCISCO LEITE" w:date="2016-06-22T21:21:00Z">
                  <w:rPr>
                    <w:rStyle w:val="Hyperlink"/>
                    <w:b w:val="0"/>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375" w:author="WILLIAM FRANCISCO LEITE" w:date="2016-06-22T21:21:00Z"/>
              <w:rFonts w:asciiTheme="minorHAnsi" w:eastAsiaTheme="minorEastAsia" w:hAnsiTheme="minorHAnsi" w:cstheme="minorBidi"/>
              <w:b w:val="0"/>
              <w:color w:val="auto"/>
              <w:sz w:val="22"/>
              <w:szCs w:val="22"/>
            </w:rPr>
          </w:pPr>
          <w:del w:id="376" w:author="WILLIAM FRANCISCO LEITE" w:date="2016-06-22T21:21:00Z">
            <w:r w:rsidRPr="00BC4F93" w:rsidDel="00BC4F93">
              <w:rPr>
                <w:rPrChange w:id="377" w:author="WILLIAM FRANCISCO LEITE" w:date="2016-06-22T21:21:00Z">
                  <w:rPr>
                    <w:rStyle w:val="Hyperlink"/>
                    <w:b w:val="0"/>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378" w:author="WILLIAM FRANCISCO LEITE" w:date="2016-06-22T21:21:00Z">
                  <w:rPr>
                    <w:rStyle w:val="Hyperlink"/>
                    <w:b w:val="0"/>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379" w:author="WILLIAM FRANCISCO LEITE" w:date="2016-06-22T21:21:00Z"/>
              <w:rFonts w:asciiTheme="minorHAnsi" w:eastAsiaTheme="minorEastAsia" w:hAnsiTheme="minorHAnsi" w:cstheme="minorBidi"/>
              <w:b w:val="0"/>
              <w:color w:val="auto"/>
              <w:sz w:val="22"/>
              <w:szCs w:val="22"/>
            </w:rPr>
          </w:pPr>
          <w:del w:id="380" w:author="WILLIAM FRANCISCO LEITE" w:date="2016-06-22T21:21:00Z">
            <w:r w:rsidRPr="00BC4F93" w:rsidDel="00BC4F93">
              <w:rPr>
                <w:rPrChange w:id="381" w:author="WILLIAM FRANCISCO LEITE" w:date="2016-06-22T21:21:00Z">
                  <w:rPr>
                    <w:rStyle w:val="Hyperlink"/>
                    <w:b w:val="0"/>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382" w:author="WILLIAM FRANCISCO LEITE" w:date="2016-06-22T21:21:00Z">
                  <w:rPr>
                    <w:rStyle w:val="Hyperlink"/>
                    <w:b w:val="0"/>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383" w:author="WILLIAM FRANCISCO LEITE" w:date="2016-06-22T21:21:00Z"/>
              <w:rFonts w:asciiTheme="minorHAnsi" w:eastAsiaTheme="minorEastAsia" w:hAnsiTheme="minorHAnsi" w:cstheme="minorBidi"/>
              <w:b w:val="0"/>
              <w:color w:val="auto"/>
              <w:sz w:val="22"/>
              <w:szCs w:val="22"/>
            </w:rPr>
          </w:pPr>
          <w:del w:id="384" w:author="WILLIAM FRANCISCO LEITE" w:date="2016-06-22T21:21:00Z">
            <w:r w:rsidRPr="00BC4F93" w:rsidDel="00BC4F93">
              <w:rPr>
                <w:rPrChange w:id="385" w:author="WILLIAM FRANCISCO LEITE" w:date="2016-06-22T21:21:00Z">
                  <w:rPr>
                    <w:rStyle w:val="Hyperlink"/>
                    <w:b w:val="0"/>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386" w:author="WILLIAM FRANCISCO LEITE" w:date="2016-06-22T21:21:00Z">
                  <w:rPr>
                    <w:rStyle w:val="Hyperlink"/>
                    <w:b w:val="0"/>
                  </w:rPr>
                </w:rPrChange>
              </w:rPr>
              <w:delText>CONSIDERAÇÕES FINAIS</w:delText>
            </w:r>
            <w:r w:rsidDel="00BC4F93">
              <w:rPr>
                <w:webHidden/>
              </w:rPr>
              <w:tab/>
              <w:delText>27</w:delText>
            </w:r>
          </w:del>
        </w:p>
        <w:p w14:paraId="52A3AEF0" w14:textId="77777777" w:rsidR="00C83871" w:rsidDel="00BC4F93" w:rsidRDefault="00C83871">
          <w:pPr>
            <w:pStyle w:val="Sumrio1"/>
            <w:rPr>
              <w:del w:id="387" w:author="WILLIAM FRANCISCO LEITE" w:date="2016-06-22T21:21:00Z"/>
              <w:rFonts w:asciiTheme="minorHAnsi" w:eastAsiaTheme="minorEastAsia" w:hAnsiTheme="minorHAnsi" w:cstheme="minorBidi"/>
              <w:b w:val="0"/>
              <w:color w:val="auto"/>
              <w:sz w:val="22"/>
              <w:szCs w:val="22"/>
            </w:rPr>
          </w:pPr>
          <w:del w:id="388" w:author="WILLIAM FRANCISCO LEITE" w:date="2016-06-22T21:21:00Z">
            <w:r w:rsidRPr="00BC4F93" w:rsidDel="00BC4F93">
              <w:rPr>
                <w:rPrChange w:id="389" w:author="WILLIAM FRANCISCO LEITE" w:date="2016-06-22T21:21:00Z">
                  <w:rPr>
                    <w:rStyle w:val="Hyperlink"/>
                    <w:b w:val="0"/>
                  </w:rPr>
                </w:rPrChange>
              </w:rPr>
              <w:delText>REFERÊNCIAS</w:delText>
            </w:r>
            <w:r w:rsidDel="00BC4F93">
              <w:rPr>
                <w:webHidden/>
              </w:rPr>
              <w:tab/>
              <w:delText>29</w:delText>
            </w:r>
          </w:del>
        </w:p>
        <w:p w14:paraId="6C7AFCD5" w14:textId="77777777" w:rsidR="00C83871" w:rsidDel="00BC4F93" w:rsidRDefault="00C83871">
          <w:pPr>
            <w:pStyle w:val="Sumrio1"/>
            <w:rPr>
              <w:del w:id="390" w:author="WILLIAM FRANCISCO LEITE" w:date="2016-06-22T21:21:00Z"/>
              <w:rFonts w:asciiTheme="minorHAnsi" w:eastAsiaTheme="minorEastAsia" w:hAnsiTheme="minorHAnsi" w:cstheme="minorBidi"/>
              <w:b w:val="0"/>
              <w:color w:val="auto"/>
              <w:sz w:val="22"/>
              <w:szCs w:val="22"/>
            </w:rPr>
          </w:pPr>
          <w:del w:id="391" w:author="WILLIAM FRANCISCO LEITE" w:date="2016-06-22T21:21:00Z">
            <w:r w:rsidRPr="00BC4F93" w:rsidDel="00BC4F93">
              <w:rPr>
                <w:rPrChange w:id="392" w:author="WILLIAM FRANCISCO LEITE" w:date="2016-06-22T21:21:00Z">
                  <w:rPr>
                    <w:rStyle w:val="Hyperlink"/>
                    <w:b w:val="0"/>
                  </w:rPr>
                </w:rPrChange>
              </w:rPr>
              <w:delText>GLOSSÁRIO</w:delText>
            </w:r>
            <w:r w:rsidDel="00BC4F93">
              <w:rPr>
                <w:webHidden/>
              </w:rPr>
              <w:tab/>
              <w:delText>31</w:delText>
            </w:r>
          </w:del>
        </w:p>
        <w:p w14:paraId="45427ACE" w14:textId="77777777" w:rsidR="00C83871" w:rsidDel="00BC4F93" w:rsidRDefault="00C83871">
          <w:pPr>
            <w:pStyle w:val="Sumrio1"/>
            <w:rPr>
              <w:del w:id="393" w:author="WILLIAM FRANCISCO LEITE" w:date="2016-06-22T21:21:00Z"/>
              <w:rFonts w:asciiTheme="minorHAnsi" w:eastAsiaTheme="minorEastAsia" w:hAnsiTheme="minorHAnsi" w:cstheme="minorBidi"/>
              <w:b w:val="0"/>
              <w:color w:val="auto"/>
              <w:sz w:val="22"/>
              <w:szCs w:val="22"/>
            </w:rPr>
          </w:pPr>
          <w:del w:id="394" w:author="WILLIAM FRANCISCO LEITE" w:date="2016-06-22T21:21:00Z">
            <w:r w:rsidRPr="00BC4F93" w:rsidDel="00BC4F93">
              <w:rPr>
                <w:rPrChange w:id="395" w:author="WILLIAM FRANCISCO LEITE" w:date="2016-06-22T21:21:00Z">
                  <w:rPr>
                    <w:rStyle w:val="Hyperlink"/>
                    <w:b w:val="0"/>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396" w:author="WILLIAM FRANCISCO LEITE" w:date="2016-06-22T21:21:00Z"/>
              <w:rFonts w:asciiTheme="minorHAnsi" w:eastAsiaTheme="minorEastAsia" w:hAnsiTheme="minorHAnsi" w:cstheme="minorBidi"/>
              <w:b w:val="0"/>
              <w:color w:val="auto"/>
              <w:sz w:val="22"/>
              <w:szCs w:val="22"/>
            </w:rPr>
          </w:pPr>
          <w:del w:id="397" w:author="WILLIAM FRANCISCO LEITE" w:date="2016-06-22T21:21:00Z">
            <w:r w:rsidRPr="00BC4F93" w:rsidDel="00BC4F93">
              <w:rPr>
                <w:rPrChange w:id="398" w:author="WILLIAM FRANCISCO LEITE" w:date="2016-06-22T21:21:00Z">
                  <w:rPr>
                    <w:rStyle w:val="Hyperlink"/>
                    <w:b w:val="0"/>
                  </w:rPr>
                </w:rPrChange>
              </w:rPr>
              <w:delText>ANEXO A – Tabela de calorias</w:delText>
            </w:r>
            <w:r w:rsidDel="00BC4F93">
              <w:rPr>
                <w:webHidden/>
              </w:rPr>
              <w:tab/>
              <w:delText>33</w:delText>
            </w:r>
          </w:del>
        </w:p>
        <w:p w14:paraId="43A2D047" w14:textId="13C23C44" w:rsidR="00DD38BD" w:rsidRDefault="00213588" w:rsidP="00213588">
          <w:r>
            <w:rPr>
              <w:b/>
              <w:bCs/>
              <w:noProof/>
            </w:rPr>
            <w:fldChar w:fldCharType="end"/>
          </w:r>
        </w:p>
      </w:sdtContent>
    </w:sdt>
    <w:bookmarkStart w:id="399" w:name="h.1g28htc2lzpd" w:colFirst="0" w:colLast="0" w:displacedByCustomXml="prev"/>
    <w:bookmarkEnd w:id="399"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400" w:name="_Toc454393839"/>
      <w:commentRangeStart w:id="401"/>
      <w:r w:rsidRPr="007B3A45">
        <w:lastRenderedPageBreak/>
        <w:t>INTRODUÇÃO</w:t>
      </w:r>
      <w:commentRangeEnd w:id="401"/>
      <w:r w:rsidR="00A26E7A">
        <w:rPr>
          <w:rStyle w:val="Refdecomentrio"/>
          <w:rFonts w:ascii="Arial" w:hAnsi="Arial" w:cs="Arial"/>
          <w:b w:val="0"/>
        </w:rPr>
        <w:commentReference w:id="401"/>
      </w:r>
      <w:bookmarkEnd w:id="400"/>
    </w:p>
    <w:p w14:paraId="4C892FC0" w14:textId="3859BDAD" w:rsidR="0040470C" w:rsidDel="004B396A" w:rsidRDefault="0040470C" w:rsidP="0040470C">
      <w:pPr>
        <w:pStyle w:val="TextoNormal"/>
        <w:rPr>
          <w:del w:id="402" w:author="WILLIAM FRANCISCO LEITE" w:date="2016-06-22T20:52:00Z"/>
        </w:rPr>
      </w:pPr>
      <w:del w:id="403" w:author="WILLIAM FRANCISCO LEITE" w:date="2016-06-22T20:52:00Z">
        <w:r w:rsidDel="004B396A">
          <w:delText>O tempo é curto e precioso para todos, podemos otimizá-lo com soluções móveis.</w:delText>
        </w:r>
        <w:bookmarkStart w:id="404" w:name="_Toc454393840"/>
        <w:bookmarkEnd w:id="404"/>
      </w:del>
    </w:p>
    <w:p w14:paraId="45F9C5EC" w14:textId="3901C2BE" w:rsidR="0040470C" w:rsidDel="004B396A" w:rsidRDefault="0040470C" w:rsidP="0040470C">
      <w:pPr>
        <w:pStyle w:val="TextoNormal"/>
        <w:rPr>
          <w:del w:id="405" w:author="WILLIAM FRANCISCO LEITE" w:date="2016-06-22T20:52:00Z"/>
        </w:rPr>
      </w:pPr>
      <w:del w:id="406"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407" w:name="_Toc454393841"/>
        <w:bookmarkEnd w:id="407"/>
      </w:del>
    </w:p>
    <w:p w14:paraId="1A2ABB2A" w14:textId="6811EACA" w:rsidR="0040470C" w:rsidDel="004B396A" w:rsidRDefault="0040470C" w:rsidP="0040470C">
      <w:pPr>
        <w:pStyle w:val="TextoNormal"/>
        <w:rPr>
          <w:del w:id="408" w:author="WILLIAM FRANCISCO LEITE" w:date="2016-06-22T20:52:00Z"/>
        </w:rPr>
      </w:pPr>
      <w:del w:id="409"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10" w:name="_Toc454393842"/>
        <w:bookmarkEnd w:id="410"/>
      </w:del>
    </w:p>
    <w:p w14:paraId="745AF838" w14:textId="6C0BB5BD" w:rsidR="0040470C" w:rsidDel="004B396A" w:rsidRDefault="0040470C" w:rsidP="0040470C">
      <w:pPr>
        <w:pStyle w:val="TextoNormal"/>
        <w:rPr>
          <w:del w:id="411" w:author="WILLIAM FRANCISCO LEITE" w:date="2016-06-22T20:52:00Z"/>
        </w:rPr>
      </w:pPr>
      <w:del w:id="412"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13" w:name="_Toc454393843"/>
        <w:bookmarkEnd w:id="413"/>
      </w:del>
    </w:p>
    <w:p w14:paraId="60F184DD" w14:textId="18480C73" w:rsidR="0040470C" w:rsidDel="004B396A" w:rsidRDefault="0040470C" w:rsidP="0040470C">
      <w:pPr>
        <w:pStyle w:val="TextoNormal"/>
        <w:rPr>
          <w:del w:id="414" w:author="WILLIAM FRANCISCO LEITE" w:date="2016-06-22T20:52:00Z"/>
        </w:rPr>
      </w:pPr>
      <w:del w:id="415" w:author="WILLIAM FRANCISCO LEITE" w:date="2016-06-22T20:52:00Z">
        <w:r w:rsidDel="004B396A">
          <w:delText>Realizando pesquisas com o Público-alvo visamos coletar o máximo de informações sobre as dificuldades pesquisar por preço e localização dos produtos.</w:delText>
        </w:r>
        <w:bookmarkStart w:id="416" w:name="_Toc454393844"/>
        <w:bookmarkEnd w:id="416"/>
      </w:del>
    </w:p>
    <w:p w14:paraId="2C82EA54" w14:textId="1ABE5B38" w:rsidR="0040470C" w:rsidDel="004B396A" w:rsidRDefault="0040470C" w:rsidP="0040470C">
      <w:pPr>
        <w:pStyle w:val="TextoNormal"/>
        <w:rPr>
          <w:del w:id="417" w:author="WILLIAM FRANCISCO LEITE" w:date="2016-06-22T20:52:00Z"/>
        </w:rPr>
      </w:pPr>
      <w:del w:id="418" w:author="WILLIAM FRANCISCO LEITE" w:date="2016-06-22T20:52:00Z">
        <w:r w:rsidDel="004B396A">
          <w:delText>Para obter o embasamento teórico foram feitas diversas pesquisas em materiais acadêmicos, como monografias e teses de doutorado com foco em desenvolvimento mobile.</w:delText>
        </w:r>
        <w:bookmarkStart w:id="419" w:name="_Toc454393845"/>
        <w:bookmarkEnd w:id="419"/>
      </w:del>
    </w:p>
    <w:p w14:paraId="35645C67" w14:textId="05172799" w:rsidR="0040470C" w:rsidDel="004B396A" w:rsidRDefault="0040470C" w:rsidP="0040470C">
      <w:pPr>
        <w:pStyle w:val="TextoNormal"/>
        <w:rPr>
          <w:del w:id="420" w:author="WILLIAM FRANCISCO LEITE" w:date="2016-06-22T20:52:00Z"/>
        </w:rPr>
      </w:pPr>
      <w:del w:id="421"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22" w:name="_Toc454393846"/>
        <w:bookmarkEnd w:id="422"/>
      </w:del>
    </w:p>
    <w:p w14:paraId="6397076A" w14:textId="6FCB3989" w:rsidR="0040470C" w:rsidDel="004B396A" w:rsidRDefault="0040470C" w:rsidP="0040470C">
      <w:pPr>
        <w:pStyle w:val="TextoNormal"/>
        <w:rPr>
          <w:del w:id="423" w:author="WILLIAM FRANCISCO LEITE" w:date="2016-06-22T20:52:00Z"/>
        </w:rPr>
      </w:pPr>
      <w:del w:id="424"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25" w:name="_Toc454393847"/>
        <w:bookmarkEnd w:id="425"/>
      </w:del>
    </w:p>
    <w:p w14:paraId="1390E8D0" w14:textId="6F84AD5F" w:rsidR="00736E06" w:rsidRDefault="00A26E7A" w:rsidP="00736E06">
      <w:pPr>
        <w:pStyle w:val="SubtituloCapitulo"/>
      </w:pPr>
      <w:bookmarkStart w:id="426" w:name="_Toc454393848"/>
      <w:commentRangeStart w:id="427"/>
      <w:r>
        <w:t>Contexto e Justificativa</w:t>
      </w:r>
      <w:commentRangeEnd w:id="427"/>
      <w:r>
        <w:rPr>
          <w:rStyle w:val="Refdecomentrio"/>
          <w:rFonts w:ascii="Arial" w:hAnsi="Arial" w:cs="Arial"/>
          <w:b w:val="0"/>
        </w:rPr>
        <w:commentReference w:id="427"/>
      </w:r>
      <w:bookmarkEnd w:id="426"/>
    </w:p>
    <w:p w14:paraId="4B39E00E" w14:textId="2981A960" w:rsidR="00C25D16" w:rsidRDefault="00117D79" w:rsidP="00C25D16">
      <w:pPr>
        <w:pStyle w:val="TextoNormal"/>
        <w:rPr>
          <w:ins w:id="428" w:author="WILLIAM FRANCISCO LEITE" w:date="2016-06-22T20:53:00Z"/>
        </w:rPr>
      </w:pPr>
      <w:del w:id="429" w:author="WILLIAM FRANCISCO LEITE" w:date="2016-06-22T20:53:00Z">
        <w:r w:rsidDel="00C25D16">
          <w:delText>D</w:delText>
        </w:r>
      </w:del>
      <w:ins w:id="430" w:author="WILLIAM FRANCISCO LEITE" w:date="2016-06-22T20:53:00Z">
        <w:r w:rsidR="00C25D16">
          <w:t>O tempo é curto e precioso para todos, podemos otimizá-lo com soluções móveis.</w:t>
        </w:r>
      </w:ins>
    </w:p>
    <w:p w14:paraId="06555D58" w14:textId="77777777" w:rsidR="00C25D16" w:rsidRDefault="00C25D16" w:rsidP="00C25D16">
      <w:pPr>
        <w:pStyle w:val="TextoNormal"/>
        <w:rPr>
          <w:ins w:id="431" w:author="WILLIAM FRANCISCO LEITE" w:date="2016-06-22T20:53:00Z"/>
        </w:rPr>
      </w:pPr>
      <w:ins w:id="432"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433" w:author="WILLIAM FRANCISCO LEITE" w:date="2016-06-22T20:53:00Z"/>
        </w:rPr>
      </w:pPr>
      <w:ins w:id="434"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435" w:author="WILLIAM FRANCISCO LEITE" w:date="2016-06-22T20:53:00Z"/>
        </w:rPr>
      </w:pPr>
      <w:ins w:id="436"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437" w:author="WILLIAM FRANCISCO LEITE" w:date="2016-06-22T20:53:00Z"/>
        </w:rPr>
      </w:pPr>
      <w:ins w:id="438"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439" w:author="WILLIAM FRANCISCO LEITE" w:date="2016-06-22T20:53:00Z"/>
        </w:rPr>
      </w:pPr>
      <w:ins w:id="440"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441" w:author="WILLIAM FRANCISCO LEITE" w:date="2016-06-22T20:53:00Z"/>
        </w:rPr>
      </w:pPr>
      <w:ins w:id="442"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443"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444" w:author="WILLIAM FRANCISCO LEITE" w:date="2016-06-22T20:52:00Z">
        <w:r w:rsidR="00117D79" w:rsidDel="004B396A">
          <w:delText>igitar texto..</w:delText>
        </w:r>
      </w:del>
      <w:del w:id="445" w:author="WILLIAM FRANCISCO LEITE" w:date="2016-06-22T20:53:00Z">
        <w:r w:rsidR="00117D79" w:rsidDel="00C25D16">
          <w:delText>.</w:delText>
        </w:r>
      </w:del>
    </w:p>
    <w:p w14:paraId="5ECE464A" w14:textId="77777777" w:rsidR="00A26E7A" w:rsidRDefault="00A26E7A" w:rsidP="00736E06">
      <w:pPr>
        <w:pStyle w:val="SubtituloCapitulo"/>
      </w:pPr>
      <w:bookmarkStart w:id="446" w:name="_Toc454393849"/>
      <w:commentRangeStart w:id="447"/>
      <w:r>
        <w:lastRenderedPageBreak/>
        <w:t>Problema de Pesquisa</w:t>
      </w:r>
      <w:commentRangeEnd w:id="447"/>
      <w:r>
        <w:rPr>
          <w:rStyle w:val="Refdecomentrio"/>
          <w:rFonts w:ascii="Arial" w:hAnsi="Arial" w:cs="Arial"/>
          <w:b w:val="0"/>
        </w:rPr>
        <w:commentReference w:id="447"/>
      </w:r>
      <w:bookmarkEnd w:id="446"/>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448" w:name="_Toc454393850"/>
      <w:commentRangeStart w:id="449"/>
      <w:r>
        <w:t>Objetivo</w:t>
      </w:r>
      <w:commentRangeEnd w:id="449"/>
      <w:r>
        <w:rPr>
          <w:rStyle w:val="Refdecomentrio"/>
          <w:rFonts w:ascii="Arial" w:hAnsi="Arial" w:cs="Arial"/>
          <w:b w:val="0"/>
        </w:rPr>
        <w:commentReference w:id="449"/>
      </w:r>
      <w:bookmarkEnd w:id="448"/>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450"/>
      <w:r>
        <w:t>Criar um ambiente contendo diversas redes atacadistas e seus respectivos produtos seria a solução para o problema apresentado, pois reduziria o transtorno do cliente ao realizar pesquisas de comparação de preço.</w:t>
      </w:r>
      <w:commentRangeEnd w:id="450"/>
      <w:r w:rsidR="00DD27CC">
        <w:rPr>
          <w:rStyle w:val="Refdecomentrio"/>
        </w:rPr>
        <w:commentReference w:id="450"/>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(xml);</w:t>
      </w:r>
    </w:p>
    <w:p w14:paraId="58F6D0F4" w14:textId="77777777" w:rsidR="003B6A52" w:rsidRDefault="003B6A52" w:rsidP="003B6A52">
      <w:pPr>
        <w:pStyle w:val="TextoNormal"/>
      </w:pPr>
      <w:r>
        <w:t>Todos os recursos disponibilizados pela API serão baseados em Webservices Restful e as mensagens trafegadas no padrão JSON;</w:t>
      </w:r>
    </w:p>
    <w:p w14:paraId="1F17465A" w14:textId="51A2A18A" w:rsidR="003B6A52" w:rsidRDefault="003B6A52" w:rsidP="003B6A52">
      <w:pPr>
        <w:pStyle w:val="TextoNormal"/>
      </w:pPr>
      <w:r>
        <w:t>A API deve consumir os dados enviados pelos supermercados atacadistas através de serviços web (xml)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451" w:name="_Toc454393851"/>
      <w:commentRangeStart w:id="452"/>
      <w:r>
        <w:t>Escopo</w:t>
      </w:r>
      <w:commentRangeEnd w:id="452"/>
      <w:r>
        <w:rPr>
          <w:rStyle w:val="Refdecomentrio"/>
          <w:rFonts w:ascii="Arial" w:hAnsi="Arial" w:cs="Arial"/>
          <w:b w:val="0"/>
        </w:rPr>
        <w:commentReference w:id="452"/>
      </w:r>
      <w:bookmarkEnd w:id="451"/>
    </w:p>
    <w:p w14:paraId="17B2BF89" w14:textId="3D86BB0A" w:rsidR="00EB0F11" w:rsidRDefault="00EB0F11" w:rsidP="00EB0F11">
      <w:pPr>
        <w:pStyle w:val="TextoNormal"/>
        <w:rPr>
          <w:ins w:id="453" w:author="Dogus - William" w:date="2016-06-21T13:44:00Z"/>
        </w:rPr>
      </w:pPr>
      <w:del w:id="454" w:author="Dogus - William" w:date="2016-06-21T13:36:00Z">
        <w:r w:rsidDel="00B03D23">
          <w:delText xml:space="preserve">Como </w:delText>
        </w:r>
      </w:del>
      <w:ins w:id="455"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456" w:author="Dogus - William" w:date="2016-06-21T13:50:00Z">
        <w:r w:rsidR="00946AEC">
          <w:t>, pesquisando entre diversos estabelecimentos</w:t>
        </w:r>
      </w:ins>
      <w:r>
        <w:t>.</w:t>
      </w:r>
    </w:p>
    <w:p w14:paraId="4E0B9459" w14:textId="3317E89F" w:rsidR="0028560B" w:rsidRDefault="00946AEC" w:rsidP="00EB0F11">
      <w:pPr>
        <w:pStyle w:val="TextoNormal"/>
      </w:pPr>
      <w:ins w:id="457" w:author="Dogus - William" w:date="2016-06-21T13:49:00Z">
        <w:r>
          <w:t>O estabelecimento</w:t>
        </w:r>
      </w:ins>
      <w:ins w:id="458" w:author="Dogus - William" w:date="2016-06-21T13:44:00Z">
        <w:r w:rsidR="0028560B">
          <w:t xml:space="preserve"> atacadista deverá ser previamente cadastrad</w:t>
        </w:r>
      </w:ins>
      <w:ins w:id="459" w:author="Dogus - William" w:date="2016-06-21T13:49:00Z">
        <w:r>
          <w:t>o</w:t>
        </w:r>
      </w:ins>
      <w:ins w:id="460" w:author="Dogus - William" w:date="2016-06-21T13:44:00Z">
        <w:r w:rsidR="0028560B">
          <w:t xml:space="preserve"> no sistema</w:t>
        </w:r>
      </w:ins>
      <w:ins w:id="461" w:author="Dogus - William" w:date="2016-06-21T13:49:00Z">
        <w:r>
          <w:t xml:space="preserve"> através de um processo manual no sistema administrativo</w:t>
        </w:r>
      </w:ins>
      <w:ins w:id="462" w:author="Dogus - William" w:date="2016-06-21T13:44:00Z">
        <w:r w:rsidR="0028560B">
          <w:t>, com todas as informações relacionadas a endereço</w:t>
        </w:r>
      </w:ins>
      <w:ins w:id="463" w:author="Dogus - William" w:date="2016-06-21T13:48:00Z">
        <w:r>
          <w:t xml:space="preserve"> e geolocalização</w:t>
        </w:r>
      </w:ins>
      <w:ins w:id="464" w:author="Dogus - William" w:date="2016-06-21T13:49:00Z">
        <w:r>
          <w:t>.</w:t>
        </w:r>
      </w:ins>
    </w:p>
    <w:p w14:paraId="13738BEB" w14:textId="4B204CB3" w:rsidR="00EB0F11" w:rsidRDefault="00EB0F11" w:rsidP="00EB0F11">
      <w:pPr>
        <w:pStyle w:val="TextoNormal"/>
      </w:pPr>
      <w:del w:id="465" w:author="Dogus - William" w:date="2016-06-21T13:37:00Z">
        <w:r w:rsidDel="0028560B">
          <w:delText>O processo iniciará com</w:delText>
        </w:r>
      </w:del>
      <w:ins w:id="466" w:author="Dogus - William" w:date="2016-06-21T13:37:00Z">
        <w:r w:rsidR="0028560B">
          <w:t>Para iniciar o carregamento dos dados deverá</w:t>
        </w:r>
      </w:ins>
      <w:del w:id="467" w:author="Dogus - William" w:date="2016-06-21T13:37:00Z">
        <w:r w:rsidDel="0028560B">
          <w:delText xml:space="preserve"> a</w:delText>
        </w:r>
      </w:del>
      <w:ins w:id="468" w:author="Dogus - William" w:date="2016-06-21T13:37:00Z">
        <w:r w:rsidR="0028560B">
          <w:t xml:space="preserve"> ser realizada a</w:t>
        </w:r>
      </w:ins>
      <w:r>
        <w:t xml:space="preserve"> coleta de informações de estabelecimentos e produtos, através de arquivo de serviço web </w:t>
      </w:r>
      <w:del w:id="469" w:author="Dogus - William" w:date="2016-06-21T13:37:00Z">
        <w:r w:rsidDel="0028560B">
          <w:delText>(xml)</w:delText>
        </w:r>
      </w:del>
      <w:ins w:id="470"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471" w:author="Dogus - William" w:date="2016-06-21T13:38:00Z">
        <w:r w:rsidR="0028560B">
          <w:t xml:space="preserve">do estado </w:t>
        </w:r>
      </w:ins>
      <w:del w:id="472" w:author="Dogus - William" w:date="2016-06-21T13:38:00Z">
        <w:r w:rsidR="0028560B" w:rsidDel="0028560B">
          <w:delText>D</w:delText>
        </w:r>
      </w:del>
      <w:del w:id="473"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474" w:author="Dogus - William" w:date="2016-06-21T13:50:00Z"/>
        </w:rPr>
      </w:pPr>
      <w:del w:id="475"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476" w:author="Dogus - William" w:date="2016-06-21T13:52:00Z"/>
        </w:rPr>
      </w:pPr>
      <w:ins w:id="477" w:author="Dogus - William" w:date="2016-06-21T13:40:00Z">
        <w:r>
          <w:t>Os dados serão disponibilizados através de uma API RESTful</w:t>
        </w:r>
      </w:ins>
      <w:ins w:id="478" w:author="Dogus - William" w:date="2016-06-21T13:41:00Z">
        <w:r>
          <w:t xml:space="preserve"> onde o retorno será com textos no formato JSON</w:t>
        </w:r>
      </w:ins>
      <w:ins w:id="479" w:author="Dogus - William" w:date="2016-06-21T13:40:00Z">
        <w:r>
          <w:t>, os recursos</w:t>
        </w:r>
      </w:ins>
      <w:ins w:id="480" w:author="Dogus - William" w:date="2016-06-21T13:42:00Z">
        <w:r>
          <w:t xml:space="preserve"> (URIs)</w:t>
        </w:r>
      </w:ins>
      <w:ins w:id="481" w:author="Dogus - William" w:date="2016-06-21T13:40:00Z">
        <w:r>
          <w:t xml:space="preserve"> contidos nessa API s</w:t>
        </w:r>
      </w:ins>
      <w:ins w:id="482" w:author="Dogus - William" w:date="2016-06-21T13:41:00Z">
        <w:r>
          <w:t>ão apenas para consulta</w:t>
        </w:r>
      </w:ins>
      <w:del w:id="483"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84" w:author="Dogus - William" w:date="2016-06-21T13:42:00Z">
        <w:r>
          <w:t xml:space="preserve"> </w:t>
        </w:r>
      </w:ins>
    </w:p>
    <w:p w14:paraId="662A29D5" w14:textId="59E11470" w:rsidR="00673797" w:rsidRDefault="00946AEC" w:rsidP="00EB0F11">
      <w:pPr>
        <w:pStyle w:val="TextoNormal"/>
      </w:pPr>
      <w:ins w:id="485" w:author="Dogus - William" w:date="2016-06-21T13:52:00Z">
        <w:r>
          <w:t>A API não disponibiliza nenhum recurso para</w:t>
        </w:r>
      </w:ins>
      <w:ins w:id="486" w:author="Dogus - William" w:date="2016-06-21T13:42:00Z">
        <w:r w:rsidR="0028560B">
          <w:t xml:space="preserve"> entrada</w:t>
        </w:r>
      </w:ins>
      <w:ins w:id="487" w:author="Dogus - William" w:date="2016-06-21T13:53:00Z">
        <w:r>
          <w:t xml:space="preserve"> (gravação)</w:t>
        </w:r>
      </w:ins>
      <w:ins w:id="488" w:author="Dogus - William" w:date="2016-06-21T13:42:00Z">
        <w:r w:rsidR="0028560B">
          <w:t xml:space="preserve"> de informaç</w:t>
        </w:r>
      </w:ins>
      <w:ins w:id="489" w:author="Dogus - William" w:date="2016-06-21T13:53:00Z">
        <w:r>
          <w:t>ões das redes atacadistas ou</w:t>
        </w:r>
      </w:ins>
      <w:ins w:id="490" w:author="Dogus - William" w:date="2016-06-21T13:42:00Z">
        <w:r w:rsidR="0028560B">
          <w:t xml:space="preserve"> dos produtos</w:t>
        </w:r>
      </w:ins>
      <w:ins w:id="491" w:author="Dogus - William" w:date="2016-06-21T13:53:00Z">
        <w:r>
          <w:t>, atualizaç</w:t>
        </w:r>
      </w:ins>
      <w:ins w:id="492" w:author="Dogus - William" w:date="2016-06-21T13:54:00Z">
        <w:r>
          <w:t xml:space="preserve">ões em promoções e </w:t>
        </w:r>
        <w:r>
          <w:lastRenderedPageBreak/>
          <w:t>produtos</w:t>
        </w:r>
      </w:ins>
      <w:ins w:id="493" w:author="Dogus - William" w:date="2016-06-21T13:42:00Z">
        <w:r w:rsidR="0028560B">
          <w:t xml:space="preserve"> ser</w:t>
        </w:r>
      </w:ins>
      <w:ins w:id="494" w:author="Dogus - William" w:date="2016-06-21T13:54:00Z">
        <w:r>
          <w:t>ão</w:t>
        </w:r>
      </w:ins>
      <w:ins w:id="495" w:author="Dogus - William" w:date="2016-06-21T13:42:00Z">
        <w:r w:rsidR="0028560B">
          <w:t xml:space="preserve"> fei</w:t>
        </w:r>
      </w:ins>
      <w:ins w:id="496" w:author="Dogus - William" w:date="2016-06-21T13:54:00Z">
        <w:r>
          <w:t>tas</w:t>
        </w:r>
      </w:ins>
      <w:ins w:id="497" w:author="Dogus - William" w:date="2016-06-21T13:42:00Z">
        <w:r w:rsidR="0028560B">
          <w:t xml:space="preserve"> através do</w:t>
        </w:r>
      </w:ins>
      <w:ins w:id="498" w:author="Dogus - William" w:date="2016-06-21T13:43:00Z">
        <w:r w:rsidR="0028560B">
          <w:t>s</w:t>
        </w:r>
      </w:ins>
      <w:ins w:id="499" w:author="Dogus - William" w:date="2016-06-21T13:42:00Z">
        <w:r w:rsidR="0028560B">
          <w:t xml:space="preserve"> arquivo</w:t>
        </w:r>
      </w:ins>
      <w:ins w:id="500" w:author="Dogus - William" w:date="2016-06-21T13:43:00Z">
        <w:r w:rsidR="0028560B">
          <w:t>s</w:t>
        </w:r>
      </w:ins>
      <w:ins w:id="501" w:author="Dogus - William" w:date="2016-06-21T13:42:00Z">
        <w:r w:rsidR="0028560B">
          <w:t xml:space="preserve"> XML</w:t>
        </w:r>
      </w:ins>
      <w:ins w:id="502" w:author="Dogus - William" w:date="2016-06-21T13:43:00Z">
        <w:r w:rsidR="0028560B">
          <w:t>s</w:t>
        </w:r>
      </w:ins>
      <w:ins w:id="503" w:author="Dogus - William" w:date="2016-06-21T13:42:00Z">
        <w:r w:rsidR="0028560B">
          <w:t xml:space="preserve"> disponibilizado</w:t>
        </w:r>
      </w:ins>
      <w:ins w:id="504" w:author="Dogus - William" w:date="2016-06-21T13:43:00Z">
        <w:r w:rsidR="0028560B">
          <w:t>s</w:t>
        </w:r>
      </w:ins>
      <w:ins w:id="505" w:author="Dogus - William" w:date="2016-06-21T13:42:00Z">
        <w:r w:rsidR="0028560B">
          <w:t xml:space="preserve"> pela</w:t>
        </w:r>
      </w:ins>
      <w:ins w:id="506" w:author="Dogus - William" w:date="2016-06-21T13:43:00Z">
        <w:r w:rsidR="0028560B">
          <w:t>s</w:t>
        </w:r>
      </w:ins>
      <w:ins w:id="507" w:author="Dogus - William" w:date="2016-06-21T13:42:00Z">
        <w:r w:rsidR="0028560B">
          <w:t xml:space="preserve"> rede</w:t>
        </w:r>
      </w:ins>
      <w:ins w:id="508" w:author="Dogus - William" w:date="2016-06-21T13:43:00Z">
        <w:r w:rsidR="0028560B">
          <w:t>s</w:t>
        </w:r>
      </w:ins>
      <w:ins w:id="509" w:author="Dogus - William" w:date="2016-06-21T13:42:00Z">
        <w:r w:rsidR="0028560B">
          <w:t xml:space="preserve"> Atacadista</w:t>
        </w:r>
      </w:ins>
      <w:ins w:id="510" w:author="Dogus - William" w:date="2016-06-21T13:43:00Z">
        <w:r w:rsidR="0028560B">
          <w:t>s</w:t>
        </w:r>
      </w:ins>
      <w:ins w:id="511" w:author="Dogus - William" w:date="2016-06-21T13:42:00Z">
        <w:r w:rsidR="0028560B">
          <w:t xml:space="preserve">. </w:t>
        </w:r>
      </w:ins>
    </w:p>
    <w:p w14:paraId="72555295" w14:textId="77777777" w:rsidR="003B6A52" w:rsidRPr="0028560B" w:rsidRDefault="003B6A52" w:rsidP="00EB0F11">
      <w:pPr>
        <w:pStyle w:val="TextoNormal"/>
        <w:rPr>
          <w:u w:val="single"/>
          <w:rPrChange w:id="512" w:author="Dogus - William" w:date="2016-06-21T13:43:00Z">
            <w:rPr/>
          </w:rPrChange>
        </w:rPr>
      </w:pPr>
    </w:p>
    <w:p w14:paraId="248010E1" w14:textId="3ACD465C" w:rsidR="00A26E7A" w:rsidRDefault="00A26E7A" w:rsidP="00736E06">
      <w:pPr>
        <w:pStyle w:val="SubtituloCapitulo"/>
      </w:pPr>
      <w:bookmarkStart w:id="513" w:name="_Toc454393852"/>
      <w:commentRangeStart w:id="514"/>
      <w:r>
        <w:t>Metodologia</w:t>
      </w:r>
      <w:commentRangeEnd w:id="514"/>
      <w:r>
        <w:rPr>
          <w:rStyle w:val="Refdecomentrio"/>
          <w:rFonts w:ascii="Arial" w:hAnsi="Arial" w:cs="Arial"/>
          <w:b w:val="0"/>
        </w:rPr>
        <w:commentReference w:id="514"/>
      </w:r>
      <w:bookmarkEnd w:id="513"/>
    </w:p>
    <w:p w14:paraId="71510288" w14:textId="24867F99" w:rsidR="003B6A52" w:rsidRDefault="00DD27CC" w:rsidP="003B6A52">
      <w:pPr>
        <w:pStyle w:val="TextoNormal"/>
      </w:pPr>
      <w:r>
        <w:rPr>
          <w:rStyle w:val="Refdecomentrio"/>
        </w:rPr>
        <w:commentReference w:id="515"/>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516" w:name="_Toc454393853"/>
      <w:commentRangeStart w:id="517"/>
      <w:r>
        <w:t>Organização do Trabalho</w:t>
      </w:r>
      <w:commentRangeEnd w:id="517"/>
      <w:r>
        <w:rPr>
          <w:rStyle w:val="Refdecomentrio"/>
          <w:rFonts w:ascii="Arial" w:hAnsi="Arial" w:cs="Arial"/>
          <w:b w:val="0"/>
        </w:rPr>
        <w:commentReference w:id="517"/>
      </w:r>
      <w:bookmarkEnd w:id="516"/>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518" w:name="_Toc454393854"/>
      <w:commentRangeStart w:id="519"/>
      <w:r>
        <w:lastRenderedPageBreak/>
        <w:t>REVISÃO DA LITERATURA</w:t>
      </w:r>
      <w:commentRangeEnd w:id="519"/>
      <w:r>
        <w:rPr>
          <w:rStyle w:val="Refdecomentrio"/>
          <w:rFonts w:ascii="Arial" w:hAnsi="Arial" w:cs="Arial"/>
          <w:b w:val="0"/>
        </w:rPr>
        <w:commentReference w:id="519"/>
      </w:r>
      <w:bookmarkEnd w:id="518"/>
    </w:p>
    <w:p w14:paraId="51CB78D8" w14:textId="27A357D0" w:rsidR="009F6A3A" w:rsidRDefault="009F6A3A" w:rsidP="009F6A3A">
      <w:pPr>
        <w:pStyle w:val="SubtituloCapitulo"/>
      </w:pPr>
      <w:bookmarkStart w:id="520" w:name="_Toc454393855"/>
      <w:r>
        <w:t>API</w:t>
      </w:r>
      <w:bookmarkEnd w:id="520"/>
    </w:p>
    <w:p w14:paraId="68747C9E" w14:textId="78844397" w:rsidR="00E775CB" w:rsidRDefault="009F6A3A" w:rsidP="00E775CB">
      <w:pPr>
        <w:pStyle w:val="TextoNormal"/>
        <w:rPr>
          <w:ins w:id="521" w:author="WILLIAM FRANCISCO LEITE" w:date="2016-06-22T21:07:00Z"/>
        </w:rPr>
      </w:pPr>
      <w:del w:id="522" w:author="WILLIAM FRANCISCO LEITE" w:date="2016-06-22T21:07:00Z">
        <w:r w:rsidDel="00E775CB">
          <w:delText xml:space="preserve">Uma </w:delText>
        </w:r>
      </w:del>
      <w:ins w:id="523"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E775CB">
      <w:pPr>
        <w:pStyle w:val="TextoNormal"/>
        <w:rPr>
          <w:ins w:id="524" w:author="WILLIAM FRANCISCO LEITE" w:date="2016-06-22T21:08:00Z"/>
        </w:rPr>
      </w:pPr>
      <w:ins w:id="525"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Del="00E775CB" w:rsidRDefault="00E775CB" w:rsidP="00E775CB">
      <w:pPr>
        <w:pStyle w:val="TextoNormal"/>
        <w:rPr>
          <w:del w:id="526" w:author="WILLIAM FRANCISCO LEITE" w:date="2016-06-22T21:06:00Z"/>
        </w:rPr>
      </w:pPr>
      <w:ins w:id="527" w:author="WILLIAM FRANCISCO LEITE" w:date="2016-06-22T21:06:00Z">
        <w:del w:id="528" w:author="Osnir Estevam" w:date="2016-06-25T18:39:00Z">
          <w:r w:rsidRPr="00E775CB" w:rsidDel="00753065">
            <w:delText>Quase todas as aplicações depende</w:delText>
          </w:r>
        </w:del>
      </w:ins>
      <w:ins w:id="529" w:author="Osnir Estevam" w:date="2016-06-25T18:39:00Z">
        <w:r w:rsidR="00753065" w:rsidRPr="00E775CB">
          <w:t>Quase todas as aplicações dependem</w:t>
        </w:r>
      </w:ins>
      <w:ins w:id="530" w:author="WILLIAM FRANCISCO LEITE" w:date="2016-06-22T21:06:00Z">
        <w:r w:rsidRPr="00E775CB">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531" w:author="WILLIAM FRANCISCO LEITE" w:date="2016-06-22T21:08:00Z">
        <w:r>
          <w:t xml:space="preserve"> (ORENSTEIN, 2016)</w:t>
        </w:r>
      </w:ins>
      <w:del w:id="532"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533" w:author="WILLIAM FRANCISCO LEITE" w:date="2016-06-22T21:06:00Z"/>
        </w:rPr>
      </w:pPr>
      <w:del w:id="534"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535" w:author="WILLIAM FRANCISCO LEITE" w:date="2016-06-22T21:06:00Z"/>
        </w:rPr>
      </w:pPr>
      <w:del w:id="536"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537" w:author="WILLIAM FRANCISCO LEITE" w:date="2016-06-22T21:06:00Z"/>
        </w:rPr>
      </w:pPr>
      <w:del w:id="538"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br w:type="page"/>
      </w:r>
    </w:p>
    <w:p w14:paraId="07810D71" w14:textId="19F83FF3" w:rsidR="00CD5B56" w:rsidRDefault="00CD5B56" w:rsidP="00CD5B56">
      <w:pPr>
        <w:pStyle w:val="Legenda"/>
        <w:keepNext/>
      </w:pPr>
      <w:bookmarkStart w:id="539" w:name="_Toc454657567"/>
      <w:r>
        <w:lastRenderedPageBreak/>
        <w:t xml:space="preserve">Figura </w:t>
      </w:r>
      <w:ins w:id="540" w:author="Osnir Estevam" w:date="2016-06-25T19:00:00Z">
        <w:r w:rsidR="004F557E">
          <w:fldChar w:fldCharType="begin"/>
        </w:r>
        <w:r w:rsidR="004F557E">
          <w:instrText xml:space="preserve"> SEQ Figura \* ARABIC </w:instrText>
        </w:r>
      </w:ins>
      <w:r w:rsidR="004F557E">
        <w:fldChar w:fldCharType="separate"/>
      </w:r>
      <w:ins w:id="541" w:author="Osnir Estevam" w:date="2016-06-25T20:42:00Z">
        <w:r w:rsidR="00972796">
          <w:rPr>
            <w:noProof/>
          </w:rPr>
          <w:t>1</w:t>
        </w:r>
      </w:ins>
      <w:ins w:id="542" w:author="Osnir Estevam" w:date="2016-06-25T19:00:00Z">
        <w:r w:rsidR="004F557E">
          <w:fldChar w:fldCharType="end"/>
        </w:r>
      </w:ins>
      <w:del w:id="54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544" w:author="Osnir Estevam" w:date="2016-06-25T19:22:00Z">
        <w:r w:rsidDel="005C16AD">
          <w:delText>:</w:delText>
        </w:r>
      </w:del>
      <w:ins w:id="545" w:author="Osnir Estevam" w:date="2016-06-25T19:22:00Z">
        <w:r w:rsidR="005C16AD">
          <w:t xml:space="preserve"> -</w:t>
        </w:r>
      </w:ins>
      <w:r>
        <w:t xml:space="preserve"> Interoperabilidade da API </w:t>
      </w:r>
      <w:r w:rsidR="00753065">
        <w:fldChar w:fldCharType="begin"/>
      </w:r>
      <w:r w:rsidR="00753065">
        <w:instrText xml:space="preserve"> SEQ Interoperabilidade_da_API \* ARABIC </w:instrText>
      </w:r>
      <w:r w:rsidR="00753065">
        <w:fldChar w:fldCharType="separate"/>
      </w:r>
      <w:r w:rsidR="006D53ED">
        <w:rPr>
          <w:noProof/>
        </w:rPr>
        <w:t>1</w:t>
      </w:r>
      <w:bookmarkEnd w:id="539"/>
      <w:r w:rsidR="00753065">
        <w:rPr>
          <w:noProof/>
        </w:rPr>
        <w:fldChar w:fldCharType="end"/>
      </w:r>
    </w:p>
    <w:p w14:paraId="1405D9F3" w14:textId="42DEA3BF" w:rsidR="006C1596" w:rsidRDefault="009F6A3A" w:rsidP="006C1596">
      <w:pPr>
        <w:keepNext/>
      </w:pPr>
      <w:r>
        <w:rPr>
          <w:noProof/>
        </w:rPr>
        <w:drawing>
          <wp:inline distT="114300" distB="114300" distL="114300" distR="114300" wp14:anchorId="009793BE" wp14:editId="50F376D4">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1"/>
                    <a:srcRect/>
                    <a:stretch>
                      <a:fillRect/>
                    </a:stretch>
                  </pic:blipFill>
                  <pic:spPr>
                    <a:xfrm>
                      <a:off x="0" y="0"/>
                      <a:ext cx="5572125" cy="1878013"/>
                    </a:xfrm>
                    <a:prstGeom prst="rect">
                      <a:avLst/>
                    </a:prstGeom>
                    <a:ln>
                      <a:solidFill>
                        <a:schemeClr val="tx1"/>
                      </a:solidFill>
                    </a:ln>
                  </pic:spPr>
                </pic:pic>
              </a:graphicData>
            </a:graphic>
          </wp:inline>
        </w:drawing>
      </w:r>
    </w:p>
    <w:p w14:paraId="71372E33" w14:textId="0A28576F" w:rsidR="001F1004" w:rsidRDefault="00CD5B56" w:rsidP="00CD5B56">
      <w:pPr>
        <w:pStyle w:val="Legenda"/>
      </w:pPr>
      <w:r>
        <w:t>Fonte: FULANO (20XX)</w:t>
      </w:r>
    </w:p>
    <w:p w14:paraId="2E29C5EA" w14:textId="77777777" w:rsidR="00A521ED" w:rsidRDefault="00A521ED"/>
    <w:p w14:paraId="1820A789" w14:textId="77777777" w:rsidR="00A521ED" w:rsidRPr="00A521ED" w:rsidRDefault="00A521ED" w:rsidP="00A521ED">
      <w:pPr>
        <w:pStyle w:val="SubtituloCapitulo"/>
      </w:pPr>
      <w:bookmarkStart w:id="546" w:name="_Toc454393856"/>
      <w:r w:rsidRPr="00A521ED">
        <w:t>Modelo de Entidade Relacional (MER):</w:t>
      </w:r>
      <w:bookmarkEnd w:id="546"/>
    </w:p>
    <w:p w14:paraId="37C7FEAC" w14:textId="77777777" w:rsidR="00A521ED" w:rsidRPr="00EF099E" w:rsidRDefault="00A521ED" w:rsidP="00A521ED">
      <w:pPr>
        <w:rPr>
          <w:rFonts w:ascii="Times New Roman" w:hAnsi="Times New Roman" w:cs="Times New Roman"/>
          <w:b/>
          <w:u w:val="single"/>
          <w:rPrChange w:id="547" w:author="WILLIAM FRANCISCO LEITE" w:date="2016-06-22T20:13:00Z">
            <w:rPr>
              <w:rFonts w:ascii="Times New Roman" w:hAnsi="Times New Roman" w:cs="Times New Roman"/>
              <w:b/>
            </w:rPr>
          </w:rPrChange>
        </w:rPr>
      </w:pPr>
    </w:p>
    <w:p w14:paraId="00F3B5CB" w14:textId="565D0DAA" w:rsidR="00AE2B20" w:rsidRDefault="00AE2B20">
      <w:pPr>
        <w:ind w:firstLine="720"/>
        <w:rPr>
          <w:ins w:id="548" w:author="WILLIAM FRANCISCO LEITE" w:date="2016-06-22T20:01:00Z"/>
        </w:rPr>
        <w:pPrChange w:id="549" w:author="WILLIAM FRANCISCO LEITE" w:date="2016-06-22T20:01:00Z">
          <w:pPr/>
        </w:pPrChange>
      </w:pPr>
      <w:ins w:id="550"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551" w:author="WILLIAM FRANCISCO LEITE" w:date="2016-06-22T20:12:00Z"/>
        </w:rPr>
      </w:pPr>
      <w:ins w:id="552" w:author="WILLIAM FRANCISCO LEITE" w:date="2016-06-22T20:01:00Z">
        <w:r>
          <w:t>Mesmo as técnicas de modelagem orientada a objetos que têm surgido nos últimos anos baseiam-se nos conceitos da abordagem ER.</w:t>
        </w:r>
      </w:ins>
      <w:ins w:id="553" w:author="WILLIAM FRANCISCO LEITE" w:date="2016-06-22T20:02:00Z">
        <w:r>
          <w:t xml:space="preserve"> </w:t>
        </w:r>
      </w:ins>
      <w:ins w:id="554" w:author="WILLIAM FRANCISCO LEITE" w:date="2016-06-22T20:12:00Z">
        <w:r w:rsidR="00EF099E">
          <w:t>(HEUSER, 1998, p. 11)</w:t>
        </w:r>
      </w:ins>
    </w:p>
    <w:p w14:paraId="0E81E667" w14:textId="021BBD16" w:rsidR="00A521ED" w:rsidRPr="00A521ED" w:rsidRDefault="00A521ED">
      <w:pPr>
        <w:pPrChange w:id="555" w:author="WILLIAM FRANCISCO LEITE" w:date="2016-06-22T20:01:00Z">
          <w:pPr>
            <w:pStyle w:val="TextoNormal"/>
          </w:pPr>
        </w:pPrChange>
      </w:pPr>
      <w:del w:id="556"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557"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558" w:name="_Toc454393857"/>
      <w:r w:rsidRPr="00A521ED">
        <w:t>Entidades</w:t>
      </w:r>
      <w:bookmarkEnd w:id="558"/>
    </w:p>
    <w:p w14:paraId="7E8D94D3" w14:textId="08E6582A" w:rsidR="00A521ED" w:rsidRPr="00A521ED" w:rsidDel="00AE2B20" w:rsidRDefault="00A521ED" w:rsidP="00AE2B20">
      <w:pPr>
        <w:pStyle w:val="TextoNormal"/>
        <w:rPr>
          <w:del w:id="559" w:author="WILLIAM FRANCISCO LEITE" w:date="2016-06-22T20:04:00Z"/>
        </w:rPr>
      </w:pPr>
      <w:del w:id="560" w:author="WILLIAM FRANCISCO LEITE" w:date="2016-06-22T20:04:00Z">
        <w:r w:rsidRPr="00A521ED" w:rsidDel="00AE2B20">
          <w:delText xml:space="preserve">Os </w:delText>
        </w:r>
      </w:del>
      <w:ins w:id="561"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562" w:author="WILLIAM FRANCISCO LEITE" w:date="2016-06-22T20:22:00Z">
        <w:r w:rsidR="006C014A">
          <w:t>Alguns</w:t>
        </w:r>
      </w:ins>
      <w:ins w:id="563"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w:t>
        </w:r>
        <w:r w:rsidR="00AE2B20">
          <w:lastRenderedPageBreak/>
          <w:t>(uma pessoa, um automóvel), quanto objetos abstratos (um departamento, um endereço2).</w:t>
        </w:r>
      </w:ins>
      <w:del w:id="564"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565"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566" w:author="WILLIAM FRANCISCO LEITE" w:date="2016-06-22T20:04:00Z"/>
        </w:rPr>
      </w:pPr>
      <w:del w:id="567"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568" w:author="WILLIAM FRANCISCO LEITE" w:date="2016-06-22T20:04:00Z"/>
        </w:rPr>
      </w:pPr>
      <w:del w:id="569"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570" w:author="WILLIAM FRANCISCO LEITE" w:date="2016-06-22T20:04:00Z"/>
        </w:rPr>
      </w:pPr>
      <w:del w:id="571"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572" w:author="WILLIAM FRANCISCO LEITE" w:date="2016-06-22T20:23:00Z"/>
        </w:rPr>
      </w:pPr>
      <w:del w:id="573" w:author="WILLIAM FRANCISCO LEITE" w:date="2016-06-22T20:04:00Z">
        <w:r w:rsidRPr="00A521ED" w:rsidDel="00AE2B20">
          <w:delText>Entidades associativas: esse existe quando há o tipo de relacionamento muitos para muitos</w:delText>
        </w:r>
      </w:del>
      <w:ins w:id="574" w:author="WILLIAM FRANCISCO LEITE" w:date="2016-06-22T20:03:00Z">
        <w:r w:rsidR="00AE2B20">
          <w:t xml:space="preserve"> </w:t>
        </w:r>
      </w:ins>
      <w:ins w:id="575" w:author="WILLIAM FRANCISCO LEITE" w:date="2016-06-22T20:12:00Z">
        <w:del w:id="576" w:author="Osnir Estevam" w:date="2016-06-25T19:23:00Z">
          <w:r w:rsidR="00EF099E" w:rsidDel="005C16AD">
            <w:delText>.</w:delText>
          </w:r>
        </w:del>
        <w:r w:rsidR="00EF099E">
          <w:t>(HEUSER, 1998, p. 12)</w:t>
        </w:r>
      </w:ins>
    </w:p>
    <w:p w14:paraId="07D0E863" w14:textId="03A6DC6D" w:rsidR="006C014A" w:rsidRPr="00A521ED" w:rsidRDefault="006C014A" w:rsidP="00EF099E">
      <w:pPr>
        <w:pStyle w:val="TextoNormal"/>
        <w:rPr>
          <w:ins w:id="577" w:author="WILLIAM FRANCISCO LEITE" w:date="2016-06-22T20:12:00Z"/>
        </w:rPr>
      </w:pPr>
      <w:ins w:id="578" w:author="WILLIAM FRANCISCO LEITE" w:date="2016-06-22T20:23:00Z">
        <w:r>
          <w:rPr>
            <w:noProof/>
          </w:rPr>
          <w:drawing>
            <wp:inline distT="0" distB="0" distL="0" distR="0" wp14:anchorId="3362EE7B" wp14:editId="67004B33">
              <wp:extent cx="3038899" cy="70494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2">
                        <a:extLst>
                          <a:ext uri="{28A0092B-C50C-407E-A947-70E740481C1C}">
                            <a14:useLocalDpi xmlns:a14="http://schemas.microsoft.com/office/drawing/2010/main" val="0"/>
                          </a:ext>
                        </a:extLst>
                      </a:blip>
                      <a:stretch>
                        <a:fillRect/>
                      </a:stretch>
                    </pic:blipFill>
                    <pic:spPr>
                      <a:xfrm>
                        <a:off x="0" y="0"/>
                        <a:ext cx="3038899" cy="704948"/>
                      </a:xfrm>
                      <a:prstGeom prst="rect">
                        <a:avLst/>
                      </a:prstGeom>
                    </pic:spPr>
                  </pic:pic>
                </a:graphicData>
              </a:graphic>
            </wp:inline>
          </w:drawing>
        </w:r>
      </w:ins>
    </w:p>
    <w:p w14:paraId="61A7BC41" w14:textId="470553E3" w:rsidR="00A521ED" w:rsidRPr="00A521ED" w:rsidDel="00EF099E" w:rsidRDefault="00A521ED" w:rsidP="00EF099E">
      <w:pPr>
        <w:pStyle w:val="TextoNormal"/>
        <w:rPr>
          <w:del w:id="579" w:author="WILLIAM FRANCISCO LEITE" w:date="2016-06-22T20:12:00Z"/>
        </w:rPr>
      </w:pPr>
    </w:p>
    <w:p w14:paraId="7AEDEA91" w14:textId="223D139E" w:rsidR="00A521ED" w:rsidRPr="00A521ED" w:rsidDel="00AE2B20" w:rsidRDefault="00A521ED" w:rsidP="00EF099E">
      <w:pPr>
        <w:pStyle w:val="TextoNormal"/>
        <w:rPr>
          <w:del w:id="580"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581" w:name="_Toc454393858"/>
      <w:r w:rsidRPr="00A521ED">
        <w:t>Relacionamentos</w:t>
      </w:r>
      <w:bookmarkEnd w:id="581"/>
    </w:p>
    <w:p w14:paraId="599B4F29" w14:textId="171878F5" w:rsidR="00AE2B20" w:rsidRDefault="00A521ED" w:rsidP="00AE2B20">
      <w:pPr>
        <w:pStyle w:val="TextoNormal"/>
        <w:rPr>
          <w:ins w:id="582" w:author="WILLIAM FRANCISCO LEITE" w:date="2016-06-22T20:06:00Z"/>
        </w:rPr>
      </w:pPr>
      <w:del w:id="583" w:author="WILLIAM FRANCISCO LEITE" w:date="2016-06-22T20:06:00Z">
        <w:r w:rsidRPr="00A521ED" w:rsidDel="00AE2B20">
          <w:delText>A</w:delText>
        </w:r>
      </w:del>
      <w:ins w:id="584"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307815DD" w:rsidR="00AE2B20" w:rsidRDefault="00AE2B20" w:rsidP="00AE2B20">
      <w:pPr>
        <w:pStyle w:val="TextoNormal"/>
        <w:rPr>
          <w:ins w:id="585" w:author="WILLIAM FRANCISCO LEITE" w:date="2016-06-22T20:06:00Z"/>
        </w:rPr>
      </w:pPr>
      <w:ins w:id="586" w:author="WILLIAM FRANCISCO LEITE" w:date="2016-06-22T20:06:00Z">
        <w:del w:id="587" w:author="Osnir Estevam" w:date="2016-06-25T18:47:00Z">
          <w:r w:rsidDel="00771577">
            <w:delText>relacionamento</w:delText>
          </w:r>
        </w:del>
      </w:ins>
      <w:ins w:id="588" w:author="Osnir Estevam" w:date="2016-06-25T18:47:00Z">
        <w:r w:rsidR="00771577">
          <w:t>Relacionamento</w:t>
        </w:r>
      </w:ins>
      <w:ins w:id="589" w:author="WILLIAM FRANCISCO LEITE" w:date="2016-06-22T20:06:00Z">
        <w:r>
          <w:t xml:space="preserve"> = conjunto de associações entre entidades </w:t>
        </w:r>
      </w:ins>
    </w:p>
    <w:p w14:paraId="3BAD80F0" w14:textId="0CFC35B9" w:rsidR="00AE2B20" w:rsidRDefault="006C014A" w:rsidP="00AE2B20">
      <w:pPr>
        <w:pStyle w:val="TextoNormal"/>
        <w:rPr>
          <w:ins w:id="590" w:author="WILLIAM FRANCISCO LEITE" w:date="2016-06-22T20:06:00Z"/>
        </w:rPr>
      </w:pPr>
      <w:ins w:id="591" w:author="WILLIAM FRANCISCO LEITE" w:date="2016-06-22T20:23:00Z">
        <w:r>
          <w:rPr>
            <w:noProof/>
          </w:rPr>
          <w:drawing>
            <wp:inline distT="0" distB="0" distL="0" distR="0" wp14:anchorId="42A5A9B6" wp14:editId="3F8ABD46">
              <wp:extent cx="4372585" cy="79068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3">
                        <a:extLst>
                          <a:ext uri="{28A0092B-C50C-407E-A947-70E740481C1C}">
                            <a14:useLocalDpi xmlns:a14="http://schemas.microsoft.com/office/drawing/2010/main" val="0"/>
                          </a:ext>
                        </a:extLst>
                      </a:blip>
                      <a:stretch>
                        <a:fillRect/>
                      </a:stretch>
                    </pic:blipFill>
                    <pic:spPr>
                      <a:xfrm>
                        <a:off x="0" y="0"/>
                        <a:ext cx="4372585" cy="790685"/>
                      </a:xfrm>
                      <a:prstGeom prst="rect">
                        <a:avLst/>
                      </a:prstGeom>
                    </pic:spPr>
                  </pic:pic>
                </a:graphicData>
              </a:graphic>
            </wp:inline>
          </w:drawing>
        </w:r>
      </w:ins>
    </w:p>
    <w:p w14:paraId="1F850259" w14:textId="23084924" w:rsidR="00A521ED" w:rsidRPr="00A521ED" w:rsidDel="00AE2B20" w:rsidRDefault="00AE2B20">
      <w:pPr>
        <w:pStyle w:val="TextoNormal"/>
        <w:rPr>
          <w:del w:id="592" w:author="WILLIAM FRANCISCO LEITE" w:date="2016-06-22T20:06:00Z"/>
        </w:rPr>
      </w:pPr>
      <w:ins w:id="593" w:author="WILLIAM FRANCISCO LEITE" w:date="2016-06-22T20:06:00Z">
        <w:r>
          <w:t xml:space="preserve">Em um DER, um relacionamento é representado através de um losango, ligado por linhas aos retângulos representativos das entidades que participam do relacionamento. </w:t>
        </w:r>
      </w:ins>
      <w:ins w:id="594" w:author="Osnir Estevam" w:date="2016-06-25T19:23:00Z">
        <w:r w:rsidR="005C16AD">
          <w:t>(</w:t>
        </w:r>
      </w:ins>
      <w:del w:id="595"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pPr>
        <w:pStyle w:val="TextoNormal"/>
        <w:rPr>
          <w:del w:id="596" w:author="WILLIAM FRANCISCO LEITE" w:date="2016-06-22T20:06:00Z"/>
        </w:rPr>
      </w:pPr>
      <w:del w:id="597"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pPr>
        <w:pStyle w:val="TextoNormal"/>
        <w:rPr>
          <w:del w:id="598" w:author="WILLIAM FRANCISCO LEITE" w:date="2016-06-22T20:06:00Z"/>
        </w:rPr>
      </w:pPr>
      <w:del w:id="599"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pPr>
        <w:pStyle w:val="TextoNormal"/>
        <w:rPr>
          <w:ins w:id="600" w:author="WILLIAM FRANCISCO LEITE" w:date="2016-06-22T20:12:00Z"/>
        </w:rPr>
      </w:pPr>
      <w:del w:id="601" w:author="WILLIAM FRANCISCO LEITE" w:date="2016-06-22T20:06:00Z">
        <w:r w:rsidRPr="00A521ED" w:rsidDel="00AE2B20">
          <w:delText>Muitos para muitos: cada uma das entidades pode referencias muitas entidades da outra</w:delText>
        </w:r>
      </w:del>
      <w:ins w:id="602" w:author="WILLIAM FRANCISCO LEITE" w:date="2016-06-22T20:12:00Z">
        <w:r w:rsidR="00EF099E">
          <w:t>HEUSER, 1998, p. 13)</w:t>
        </w:r>
      </w:ins>
    </w:p>
    <w:p w14:paraId="49DC1086" w14:textId="23182639" w:rsidR="00A521ED" w:rsidRPr="00A521ED" w:rsidDel="00EF099E" w:rsidRDefault="00A521ED" w:rsidP="00EF099E">
      <w:pPr>
        <w:pStyle w:val="TextoNormal"/>
        <w:rPr>
          <w:del w:id="603" w:author="WILLIAM FRANCISCO LEITE" w:date="2016-06-22T20:12:00Z"/>
        </w:rPr>
      </w:pPr>
      <w:del w:id="604"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605" w:name="_Toc454393859"/>
      <w:r w:rsidRPr="00A521ED">
        <w:t>Atributo</w:t>
      </w:r>
      <w:bookmarkEnd w:id="605"/>
    </w:p>
    <w:p w14:paraId="057B18EF" w14:textId="645BA0C9" w:rsidR="00AE2B20" w:rsidRDefault="00A521ED" w:rsidP="00AE2B20">
      <w:pPr>
        <w:pStyle w:val="TextoNormal"/>
        <w:rPr>
          <w:ins w:id="606" w:author="WILLIAM FRANCISCO LEITE" w:date="2016-06-22T20:07:00Z"/>
        </w:rPr>
      </w:pPr>
      <w:del w:id="607" w:author="WILLIAM FRANCISCO LEITE" w:date="2016-06-22T20:07:00Z">
        <w:r w:rsidRPr="00A521ED" w:rsidDel="00AE2B20">
          <w:delText xml:space="preserve">Os </w:delText>
        </w:r>
      </w:del>
      <w:ins w:id="608" w:author="WILLIAM FRANCISCO LEITE" w:date="2016-06-22T20:07:00Z">
        <w:r w:rsidR="00AE2B20">
          <w:t xml:space="preserve">Para associar informações a ocorrências de entidades ou de relacionamentos usa-se o conceito de atributo. </w:t>
        </w:r>
      </w:ins>
    </w:p>
    <w:p w14:paraId="7FBE6625" w14:textId="2A641446" w:rsidR="006C014A" w:rsidRDefault="006C014A" w:rsidP="00AE2B20">
      <w:pPr>
        <w:pStyle w:val="TextoNormal"/>
        <w:rPr>
          <w:ins w:id="609" w:author="WILLIAM FRANCISCO LEITE" w:date="2016-06-22T20:24:00Z"/>
        </w:rPr>
      </w:pPr>
      <w:ins w:id="610" w:author="WILLIAM FRANCISCO LEITE" w:date="2016-06-22T20:24:00Z">
        <w:r>
          <w:rPr>
            <w:noProof/>
          </w:rPr>
          <w:lastRenderedPageBreak/>
          <w:drawing>
            <wp:inline distT="0" distB="0" distL="0" distR="0" wp14:anchorId="5C6A95CC" wp14:editId="59913508">
              <wp:extent cx="1352739"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4">
                        <a:extLst>
                          <a:ext uri="{28A0092B-C50C-407E-A947-70E740481C1C}">
                            <a14:useLocalDpi xmlns:a14="http://schemas.microsoft.com/office/drawing/2010/main" val="0"/>
                          </a:ext>
                        </a:extLst>
                      </a:blip>
                      <a:stretch>
                        <a:fillRect/>
                      </a:stretch>
                    </pic:blipFill>
                    <pic:spPr>
                      <a:xfrm>
                        <a:off x="0" y="0"/>
                        <a:ext cx="1352739" cy="1238423"/>
                      </a:xfrm>
                      <a:prstGeom prst="rect">
                        <a:avLst/>
                      </a:prstGeom>
                    </pic:spPr>
                  </pic:pic>
                </a:graphicData>
              </a:graphic>
            </wp:inline>
          </w:drawing>
        </w:r>
      </w:ins>
    </w:p>
    <w:p w14:paraId="785049B6" w14:textId="2C1FA02C" w:rsidR="00AE2B20" w:rsidRDefault="00AE2B20" w:rsidP="00AE2B20">
      <w:pPr>
        <w:pStyle w:val="TextoNormal"/>
        <w:rPr>
          <w:ins w:id="611" w:author="WILLIAM FRANCISCO LEITE" w:date="2016-06-22T20:07:00Z"/>
        </w:rPr>
      </w:pPr>
      <w:ins w:id="612" w:author="WILLIAM FRANCISCO LEITE" w:date="2016-06-22T20:07:00Z">
        <w:r>
          <w:t>Atributos são representados graficamente conforme mostra a Figura</w:t>
        </w:r>
      </w:ins>
      <w:ins w:id="613" w:author="WILLIAM FRANCISCO LEITE" w:date="2016-06-22T20:08:00Z">
        <w:r>
          <w:t xml:space="preserve"> </w:t>
        </w:r>
      </w:ins>
      <w:ins w:id="614" w:author="WILLIAM FRANCISCO LEITE" w:date="2016-06-22T20:07:00Z">
        <w:r>
          <w:t>2.14. A figura expressa que a cada ocorrência de PROJETO é associado exatamente</w:t>
        </w:r>
      </w:ins>
      <w:ins w:id="615" w:author="WILLIAM FRANCISCO LEITE" w:date="2016-06-22T20:08:00Z">
        <w:r>
          <w:t xml:space="preserve"> </w:t>
        </w:r>
      </w:ins>
      <w:ins w:id="616" w:author="WILLIAM FRANCISCO LEITE" w:date="2016-06-22T20:07:00Z">
        <w:r>
          <w:t>um nome, um código e um tipo.</w:t>
        </w:r>
      </w:ins>
    </w:p>
    <w:p w14:paraId="717898DB" w14:textId="7464B764" w:rsidR="00A521ED" w:rsidRPr="00A521ED" w:rsidDel="00AE2B20" w:rsidRDefault="00AE2B20" w:rsidP="00AE2B20">
      <w:pPr>
        <w:pStyle w:val="TextoNormal"/>
        <w:rPr>
          <w:del w:id="617" w:author="WILLIAM FRANCISCO LEITE" w:date="2016-06-22T20:07:00Z"/>
        </w:rPr>
      </w:pPr>
      <w:ins w:id="618" w:author="WILLIAM FRANCISCO LEITE" w:date="2016-06-22T20:07:00Z">
        <w:r>
          <w:t>Na prática, atributos não são representados graficamente, para não</w:t>
        </w:r>
      </w:ins>
      <w:ins w:id="619" w:author="WILLIAM FRANCISCO LEITE" w:date="2016-06-22T20:08:00Z">
        <w:r>
          <w:t xml:space="preserve"> </w:t>
        </w:r>
      </w:ins>
      <w:ins w:id="620" w:author="WILLIAM FRANCISCO LEITE" w:date="2016-06-22T20:07:00Z">
        <w:r>
          <w:t>sobrecarregar os diagramas, já que muitas vezes entidades possuem um</w:t>
        </w:r>
      </w:ins>
      <w:ins w:id="621" w:author="WILLIAM FRANCISCO LEITE" w:date="2016-06-22T20:08:00Z">
        <w:r>
          <w:t xml:space="preserve"> </w:t>
        </w:r>
      </w:ins>
      <w:ins w:id="622" w:author="WILLIAM FRANCISCO LEITE" w:date="2016-06-22T20:07:00Z">
        <w:r>
          <w:t>grande número de atributos. Prefere-se usar uma representação textual que</w:t>
        </w:r>
      </w:ins>
      <w:ins w:id="623" w:author="WILLIAM FRANCISCO LEITE" w:date="2016-06-22T20:08:00Z">
        <w:r>
          <w:t xml:space="preserve"> </w:t>
        </w:r>
      </w:ins>
      <w:ins w:id="624" w:author="WILLIAM FRANCISCO LEITE" w:date="2016-06-22T20:07:00Z">
        <w:r>
          <w:t>aparece separadamente do diagrama ER. Ao final deste capítulo, é fornecida</w:t>
        </w:r>
      </w:ins>
      <w:ins w:id="625" w:author="WILLIAM FRANCISCO LEITE" w:date="2016-06-22T20:08:00Z">
        <w:r>
          <w:t xml:space="preserve"> </w:t>
        </w:r>
      </w:ins>
      <w:ins w:id="626" w:author="WILLIAM FRANCISCO LEITE" w:date="2016-06-22T20:07:00Z">
        <w:r>
          <w:t>uma possível sintaxe para uma representação textual dos atributos. No caso</w:t>
        </w:r>
      </w:ins>
      <w:ins w:id="627" w:author="WILLIAM FRANCISCO LEITE" w:date="2016-06-22T20:08:00Z">
        <w:r>
          <w:t xml:space="preserve"> </w:t>
        </w:r>
      </w:ins>
      <w:ins w:id="628" w:author="WILLIAM FRANCISCO LEITE" w:date="2016-06-22T20:07:00Z">
        <w:r>
          <w:t>de ser usado um software para construção de modelos ER, o próprio software</w:t>
        </w:r>
      </w:ins>
      <w:ins w:id="629" w:author="WILLIAM FRANCISCO LEITE" w:date="2016-06-22T20:08:00Z">
        <w:r>
          <w:t xml:space="preserve"> </w:t>
        </w:r>
      </w:ins>
      <w:ins w:id="630" w:author="WILLIAM FRANCISCO LEITE" w:date="2016-06-22T20:07:00Z">
        <w:r>
          <w:t>encarrega-se do armazenamento da lista de atributos de cada entidade em um</w:t>
        </w:r>
      </w:ins>
      <w:ins w:id="631" w:author="WILLIAM FRANCISCO LEITE" w:date="2016-06-22T20:08:00Z">
        <w:r>
          <w:t xml:space="preserve"> </w:t>
        </w:r>
      </w:ins>
      <w:ins w:id="632" w:author="WILLIAM FRANCISCO LEITE" w:date="2016-06-22T20:07:00Z">
        <w:r>
          <w:t>dicionário de dados</w:t>
        </w:r>
      </w:ins>
      <w:ins w:id="633" w:author="WILLIAM FRANCISCO LEITE" w:date="2016-06-22T20:08:00Z">
        <w:r>
          <w:t>.</w:t>
        </w:r>
      </w:ins>
      <w:ins w:id="634" w:author="Osnir Estevam" w:date="2016-06-25T20:01:00Z">
        <w:r w:rsidR="00A5658A">
          <w:t xml:space="preserve"> </w:t>
        </w:r>
      </w:ins>
      <w:ins w:id="635" w:author="WILLIAM FRANCISCO LEITE" w:date="2016-06-22T20:10:00Z">
        <w:r>
          <w:t>(H</w:t>
        </w:r>
      </w:ins>
      <w:ins w:id="636" w:author="WILLIAM FRANCISCO LEITE" w:date="2016-06-22T20:11:00Z">
        <w:r w:rsidR="00EF099E">
          <w:t>EUSER</w:t>
        </w:r>
      </w:ins>
      <w:ins w:id="637" w:author="WILLIAM FRANCISCO LEITE" w:date="2016-06-22T20:10:00Z">
        <w:r>
          <w:t>,</w:t>
        </w:r>
      </w:ins>
      <w:ins w:id="638" w:author="WILLIAM FRANCISCO LEITE" w:date="2016-06-22T20:11:00Z">
        <w:r>
          <w:t xml:space="preserve"> </w:t>
        </w:r>
        <w:r w:rsidR="00EF099E">
          <w:t>1998,</w:t>
        </w:r>
      </w:ins>
      <w:ins w:id="639" w:author="WILLIAM FRANCISCO LEITE" w:date="2016-06-22T20:10:00Z">
        <w:r>
          <w:t xml:space="preserve"> p. 21)</w:t>
        </w:r>
      </w:ins>
      <w:del w:id="640"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641" w:author="WILLIAM FRANCISCO LEITE" w:date="2016-06-22T20:07:00Z"/>
        </w:rPr>
      </w:pPr>
      <w:del w:id="642"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643" w:author="WILLIAM FRANCISCO LEITE" w:date="2016-06-22T20:07:00Z"/>
        </w:rPr>
      </w:pPr>
      <w:del w:id="644"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645" w:author="WILLIAM FRANCISCO LEITE" w:date="2016-06-22T20:07:00Z"/>
        </w:rPr>
      </w:pPr>
      <w:del w:id="646"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647" w:author="WILLIAM FRANCISCO LEITE" w:date="2016-06-22T20:07:00Z"/>
        </w:rPr>
      </w:pPr>
      <w:del w:id="648"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649" w:author="WILLIAM FRANCISCO LEITE" w:date="2016-06-22T20:07:00Z"/>
        </w:rPr>
      </w:pPr>
      <w:del w:id="650"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651" w:author="WILLIAM FRANCISCO LEITE" w:date="2016-06-22T20:07:00Z"/>
        </w:rPr>
      </w:pPr>
      <w:del w:id="652"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653" w:author="WILLIAM FRANCISCO LEITE" w:date="2016-06-22T20:07:00Z">
        <w:r w:rsidRPr="00A521ED" w:rsidDel="00AE2B20">
          <w:delText>Composto: vários atributos necessários para definir uma entidade</w:delText>
        </w:r>
      </w:del>
      <w:del w:id="654"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655" w:name="_Toc454393860"/>
      <w:r w:rsidRPr="00A521ED">
        <w:t>BPM (Business Process Model)</w:t>
      </w:r>
      <w:bookmarkEnd w:id="655"/>
    </w:p>
    <w:p w14:paraId="1ED7A1A1" w14:textId="77BB9CF4" w:rsidR="00A521ED" w:rsidRPr="00A521ED" w:rsidDel="0058637E" w:rsidRDefault="00A521ED">
      <w:pPr>
        <w:pStyle w:val="TextoNormal"/>
        <w:ind w:firstLine="360"/>
        <w:rPr>
          <w:del w:id="656" w:author="WILLIAM FRANCISCO LEITE" w:date="2016-06-22T21:25:00Z"/>
        </w:rPr>
        <w:pPrChange w:id="657" w:author="WILLIAM FRANCISCO LEITE" w:date="2016-06-22T21:27:00Z">
          <w:pPr>
            <w:pStyle w:val="TextoNormal"/>
          </w:pPr>
        </w:pPrChange>
      </w:pPr>
      <w:del w:id="658" w:author="WILLIAM FRANCISCO LEITE" w:date="2016-06-22T21:42:00Z">
        <w:r w:rsidRPr="00A521ED" w:rsidDel="00357292">
          <w:delText>O</w:delText>
        </w:r>
      </w:del>
      <w:del w:id="659" w:author="WILLIAM FRANCISCO LEITE" w:date="2016-06-22T21:25:00Z">
        <w:r w:rsidRPr="00A521ED" w:rsidDel="0058637E">
          <w:delText xml:space="preserve"> </w:delText>
        </w:r>
      </w:del>
      <w:ins w:id="660"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661" w:author="WILLIAM FRANCISCO LEITE" w:date="2016-06-22T21:43:00Z">
        <w:r w:rsidR="00A8491C">
          <w:t>OMG</w:t>
        </w:r>
      </w:ins>
      <w:ins w:id="662" w:author="WILLIAM FRANCISCO LEITE" w:date="2016-06-22T21:44:00Z">
        <w:r w:rsidR="00357292">
          <w:t xml:space="preserve"> </w:t>
        </w:r>
      </w:ins>
      <w:ins w:id="663" w:author="WILLIAM FRANCISCO LEITE" w:date="2016-06-22T21:43:00Z">
        <w:r w:rsidR="00357292">
          <w:t>, 2016</w:t>
        </w:r>
      </w:ins>
      <w:ins w:id="664" w:author="WILLIAM FRANCISCO LEITE" w:date="2016-06-22T21:42:00Z">
        <w:r w:rsidR="00357292">
          <w:t>)</w:t>
        </w:r>
        <w:r w:rsidR="00357292" w:rsidRPr="00357292" w:rsidDel="0058637E">
          <w:t xml:space="preserve"> </w:t>
        </w:r>
      </w:ins>
      <w:del w:id="665"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pPr>
        <w:pStyle w:val="TextoNormal"/>
        <w:ind w:firstLine="360"/>
        <w:rPr>
          <w:del w:id="666" w:author="WILLIAM FRANCISCO LEITE" w:date="2016-06-22T21:25:00Z"/>
        </w:rPr>
        <w:pPrChange w:id="667" w:author="WILLIAM FRANCISCO LEITE" w:date="2016-06-22T21:27:00Z">
          <w:pPr>
            <w:pStyle w:val="TextoNormal"/>
          </w:pPr>
        </w:pPrChange>
      </w:pPr>
      <w:del w:id="668"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pPr>
        <w:pStyle w:val="TextoNormal"/>
        <w:ind w:firstLine="360"/>
        <w:rPr>
          <w:rFonts w:ascii="Times New Roman" w:hAnsi="Times New Roman" w:cs="Times New Roman"/>
          <w:b/>
        </w:rPr>
        <w:pPrChange w:id="669" w:author="WILLIAM FRANCISCO LEITE" w:date="2016-06-22T21:27:00Z">
          <w:pPr>
            <w:pStyle w:val="TextoNormal"/>
          </w:pPr>
        </w:pPrChange>
      </w:pPr>
    </w:p>
    <w:p w14:paraId="76DE0799" w14:textId="5028AF5C" w:rsidR="00A521ED" w:rsidRPr="00A521ED" w:rsidRDefault="00A521ED" w:rsidP="00A521ED">
      <w:pPr>
        <w:pStyle w:val="SubtituloCapitulo"/>
      </w:pPr>
      <w:bookmarkStart w:id="670" w:name="_Toc454393861"/>
      <w:r w:rsidRPr="00A521ED">
        <w:t>Protocolo HTTP (Hyper Transfer Protocol)</w:t>
      </w:r>
      <w:bookmarkEnd w:id="670"/>
    </w:p>
    <w:p w14:paraId="3ED671AB" w14:textId="3058E796" w:rsidR="00A521ED" w:rsidRPr="00A521ED" w:rsidRDefault="00A521ED" w:rsidP="00A521ED">
      <w:pPr>
        <w:pStyle w:val="TextoNormal"/>
      </w:pPr>
      <w:r w:rsidRPr="00A521ED">
        <w:t xml:space="preserve">O Hypertext Transfer Protocol (HTTP) é um protocolo em nível de aplicação, para colaboração de sistemas distribuídos, hipermídia. É genérico, não guarda estado (stateless), o protocolo pode ser usado para diversos tipos de tarefas além do uso </w:t>
      </w:r>
      <w:r w:rsidRPr="00A521ED">
        <w:lastRenderedPageBreak/>
        <w:t>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671"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672" w:name="_Toc454393862"/>
      <w:r w:rsidRPr="00A521ED">
        <w:t>Arquitetura REST</w:t>
      </w:r>
      <w:bookmarkEnd w:id="672"/>
    </w:p>
    <w:p w14:paraId="17F5DDBE" w14:textId="6CBCA149" w:rsidR="00A521ED" w:rsidRPr="00A521ED" w:rsidRDefault="00A521ED" w:rsidP="00A521ED">
      <w:pPr>
        <w:pStyle w:val="TextoNormal"/>
      </w:pPr>
      <w:r w:rsidRPr="00A521ED">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673"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674" w:name="_Toc454393863"/>
      <w:r w:rsidRPr="00A521ED">
        <w:t>RESTful</w:t>
      </w:r>
      <w:bookmarkEnd w:id="674"/>
    </w:p>
    <w:p w14:paraId="6E60C5A7" w14:textId="5D38E8D8" w:rsidR="00A521ED" w:rsidRPr="00A521ED" w:rsidRDefault="00A521ED" w:rsidP="00A521ED">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521ED">
      <w:pPr>
        <w:pStyle w:val="TextoNormal"/>
      </w:pPr>
      <w:r w:rsidRPr="00A521ED">
        <w:lastRenderedPageBreak/>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4346D1F2" w14:textId="629A40B4" w:rsidR="004F557E" w:rsidRDefault="004F557E">
      <w:pPr>
        <w:pStyle w:val="Legenda"/>
        <w:keepNext/>
        <w:rPr>
          <w:ins w:id="675" w:author="Osnir Estevam" w:date="2016-06-25T19:00:00Z"/>
        </w:rPr>
        <w:pPrChange w:id="676" w:author="Osnir Estevam" w:date="2016-06-25T19:00:00Z">
          <w:pPr>
            <w:pStyle w:val="Legenda"/>
          </w:pPr>
        </w:pPrChange>
      </w:pPr>
      <w:bookmarkStart w:id="677" w:name="_Toc454657568"/>
      <w:ins w:id="678" w:author="Osnir Estevam" w:date="2016-06-25T19:00:00Z">
        <w:r>
          <w:t xml:space="preserve">Figura </w:t>
        </w:r>
        <w:r>
          <w:fldChar w:fldCharType="begin"/>
        </w:r>
        <w:r>
          <w:instrText xml:space="preserve"> SEQ Figura \* ARABIC </w:instrText>
        </w:r>
      </w:ins>
      <w:r>
        <w:fldChar w:fldCharType="separate"/>
      </w:r>
      <w:ins w:id="679" w:author="Osnir Estevam" w:date="2016-06-25T19:00:00Z">
        <w:r>
          <w:rPr>
            <w:noProof/>
          </w:rPr>
          <w:t>2</w:t>
        </w:r>
        <w:r>
          <w:fldChar w:fldCharType="end"/>
        </w:r>
        <w:r w:rsidR="00A5658A">
          <w:t xml:space="preserve"> -</w:t>
        </w:r>
        <w:r>
          <w:t xml:space="preserve"> </w:t>
        </w:r>
        <w:r w:rsidRPr="00670BF5">
          <w:t>Gráfico para Glory of REST</w:t>
        </w:r>
        <w:bookmarkEnd w:id="677"/>
      </w:ins>
    </w:p>
    <w:p w14:paraId="49EAA73A" w14:textId="77777777" w:rsidR="006C1596" w:rsidRDefault="00A521ED">
      <w:pPr>
        <w:pStyle w:val="TextoNormal"/>
        <w:keepNext/>
        <w:jc w:val="left"/>
        <w:pPrChange w:id="680" w:author="Osnir Estevam" w:date="2016-06-25T20:08:00Z">
          <w:pPr>
            <w:pStyle w:val="TextoNormal"/>
            <w:keepNext/>
          </w:pPr>
        </w:pPrChange>
      </w:pPr>
      <w:r>
        <w:rPr>
          <w:noProof/>
        </w:rPr>
        <w:drawing>
          <wp:inline distT="114300" distB="114300" distL="114300" distR="114300" wp14:anchorId="78956DFB" wp14:editId="6EB5CFE1">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7777777" w:rsidR="00A5658A" w:rsidRDefault="00A5658A" w:rsidP="00A5658A">
      <w:pPr>
        <w:pStyle w:val="Legenda"/>
        <w:rPr>
          <w:ins w:id="681" w:author="Osnir Estevam" w:date="2016-06-25T20:08:00Z"/>
        </w:rPr>
      </w:pPr>
      <w:ins w:id="682" w:author="Osnir Estevam" w:date="2016-06-25T20:08:00Z">
        <w:r>
          <w:t>Fonte: FULANO (20XX)</w:t>
        </w:r>
      </w:ins>
    </w:p>
    <w:p w14:paraId="4E0F4E11" w14:textId="28AAB432" w:rsidR="004F557E" w:rsidRDefault="004F557E">
      <w:pPr>
        <w:pStyle w:val="Legenda"/>
        <w:rPr>
          <w:ins w:id="683" w:author="Osnir Estevam" w:date="2016-06-25T19:00:00Z"/>
        </w:rPr>
        <w:pPrChange w:id="684" w:author="Osnir Estevam" w:date="2016-06-25T19:00:00Z">
          <w:pPr>
            <w:pStyle w:val="Legenda"/>
            <w:jc w:val="center"/>
          </w:pPr>
        </w:pPrChange>
      </w:pPr>
    </w:p>
    <w:p w14:paraId="33FE1261" w14:textId="6EA68613" w:rsidR="00A521ED" w:rsidDel="004F557E" w:rsidRDefault="006C1596" w:rsidP="006C1596">
      <w:pPr>
        <w:pStyle w:val="Legenda"/>
        <w:jc w:val="center"/>
        <w:rPr>
          <w:del w:id="685" w:author="Osnir Estevam" w:date="2016-06-25T18:55:00Z"/>
        </w:rPr>
      </w:pPr>
      <w:del w:id="686" w:author="Osnir Estevam" w:date="2016-06-25T18:55:00Z">
        <w:r w:rsidDel="004F557E">
          <w:delText xml:space="preserve">Figura </w:delText>
        </w:r>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3</w:delText>
        </w:r>
        <w:r w:rsidR="00753065" w:rsidDel="004F557E">
          <w:rPr>
            <w:noProof/>
          </w:rPr>
          <w:fldChar w:fldCharType="end"/>
        </w:r>
        <w:r w:rsidDel="004F557E">
          <w:delText xml:space="preserve"> - Gráfico para Glory of REST</w:delText>
        </w:r>
      </w:del>
    </w:p>
    <w:p w14:paraId="770320B1" w14:textId="77777777" w:rsidR="00721529" w:rsidRDefault="00721529" w:rsidP="00A521ED">
      <w:pPr>
        <w:pStyle w:val="TextoNormal"/>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6828CE" w14:textId="77777777" w:rsidR="00721529" w:rsidRDefault="00721529" w:rsidP="00721529">
      <w:pPr>
        <w:pStyle w:val="TextoNormal"/>
      </w:pPr>
      <w:r>
        <w:lastRenderedPageBreak/>
        <w:t xml:space="preserve">   Nível 1: Diferente do nível 0, agora é usado URIs individuais para cada recurso (Resource), ao invés de centralizar todas as chamadas em um único endpoint. Também é utilizado URIs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2</w:t>
      </w:r>
      <w:del w:id="687"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3A748E06" w:rsidR="00721529" w:rsidRDefault="00721529" w:rsidP="00721529">
      <w:pPr>
        <w:pStyle w:val="TextoNormal"/>
      </w:pPr>
      <w:r>
        <w:t>* PUT</w:t>
      </w:r>
      <w:ins w:id="688" w:author="Osnir Estevam" w:date="2016-06-25T20:02:00Z">
        <w:r w:rsidR="00A5658A">
          <w:t xml:space="preserve"> </w:t>
        </w:r>
      </w:ins>
      <w:r>
        <w:t>(atualização completa do recurso)</w:t>
      </w:r>
    </w:p>
    <w:p w14:paraId="08CA9DC7" w14:textId="0AF95E42" w:rsidR="00721529" w:rsidRDefault="00721529" w:rsidP="00721529">
      <w:pPr>
        <w:pStyle w:val="TextoNormal"/>
      </w:pPr>
      <w:r>
        <w:t>* PATCH</w:t>
      </w:r>
      <w:ins w:id="689" w:author="Osnir Estevam" w:date="2016-06-25T20:02:00Z">
        <w:r w:rsidR="00A5658A">
          <w:t xml:space="preserve"> </w:t>
        </w:r>
      </w:ins>
      <w:r>
        <w:t xml:space="preserve">(atualização parcial de um recurso) </w:t>
      </w:r>
    </w:p>
    <w:p w14:paraId="60138D32" w14:textId="77777777" w:rsidR="00721529" w:rsidRDefault="00721529" w:rsidP="00721529">
      <w:pPr>
        <w:pStyle w:val="TextoNormal"/>
      </w:pPr>
      <w:r>
        <w:t>* DELETE (exclusão de recursos)</w:t>
      </w:r>
    </w:p>
    <w:p w14:paraId="4E0A1EB6" w14:textId="4AD25059" w:rsidR="00721529" w:rsidRDefault="00721529" w:rsidP="00721529">
      <w:pPr>
        <w:pStyle w:val="TextoNormal"/>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p>
    <w:p w14:paraId="2E110792" w14:textId="6AE89838" w:rsidR="00721529" w:rsidRDefault="00721529" w:rsidP="00721529">
      <w:pPr>
        <w:pStyle w:val="SubtituloCapitulo"/>
      </w:pPr>
      <w:bookmarkStart w:id="690" w:name="_Toc454393864"/>
      <w:r>
        <w:t>Swagger</w:t>
      </w:r>
      <w:bookmarkEnd w:id="690"/>
    </w:p>
    <w:p w14:paraId="5E5C2954" w14:textId="5120D9B4" w:rsidR="00721529" w:rsidRDefault="00721529" w:rsidP="00721529">
      <w:pPr>
        <w:pStyle w:val="TextoNormal"/>
      </w:pPr>
      <w:r>
        <w:t>A plataforma online Swagger é destinada para modelagem e desenvolvimento de APIs, com ela é possível desenhar uma API e ao mesmo tempo testar o funcionamento das rotas.</w:t>
      </w:r>
    </w:p>
    <w:p w14:paraId="10AA6BB0" w14:textId="744CB2F1" w:rsidR="00721529" w:rsidRDefault="00721529" w:rsidP="00721529">
      <w:pPr>
        <w:pStyle w:val="TextoNormal"/>
      </w:pPr>
      <w:r>
        <w:t>Isso é possível graças a um editor online disponibilizado pela plataforma onde podemos escrever a API utilizando linguagens de marcação como YAML, em paralelo a própria ferramenta já cria um ambiente de teste baseado nos requisitos da API.</w:t>
      </w:r>
    </w:p>
    <w:p w14:paraId="74F1EF30" w14:textId="3D79BE9D" w:rsidR="00721529" w:rsidRDefault="00721529" w:rsidP="00721529">
      <w:pPr>
        <w:pStyle w:val="TextoNormal"/>
      </w:pPr>
      <w:r>
        <w:lastRenderedPageBreak/>
        <w:t>Após a finalização da escrita e testes, podemos gerar e exportar o código da API para diversas linguagens de programação, entre elas: Node.js, PHP, Java, .Net e muito mais.</w:t>
      </w:r>
    </w:p>
    <w:p w14:paraId="007203BF" w14:textId="77777777" w:rsidR="00721529" w:rsidRDefault="00721529" w:rsidP="00721529">
      <w:pPr>
        <w:pStyle w:val="TextoNormal"/>
      </w:pPr>
      <w:r>
        <w:t xml:space="preserve">    A própria plataforma gera automaticamente a documentação necessário da API, com base no código fonte.</w:t>
      </w:r>
    </w:p>
    <w:p w14:paraId="31065AE1" w14:textId="77777777" w:rsidR="00721529" w:rsidRDefault="00721529" w:rsidP="00721529">
      <w:pPr>
        <w:pStyle w:val="TextoNormal"/>
      </w:pPr>
      <w:r>
        <w:tab/>
      </w:r>
    </w:p>
    <w:p w14:paraId="5BD92ED2" w14:textId="05510BC4" w:rsidR="00721529" w:rsidRDefault="00721529" w:rsidP="00721529">
      <w:pPr>
        <w:pStyle w:val="SubtituloCapitulo"/>
      </w:pPr>
      <w:bookmarkStart w:id="691" w:name="_Toc454393865"/>
      <w:r>
        <w:t>TDD (Test Driven Development)</w:t>
      </w:r>
      <w:bookmarkEnd w:id="691"/>
    </w:p>
    <w:p w14:paraId="35E625C3" w14:textId="113D0698" w:rsidR="00721529" w:rsidRDefault="00721529" w:rsidP="00721529">
      <w:pPr>
        <w:pStyle w:val="TextoNormal"/>
      </w:pPr>
      <w:r>
        <w:t xml:space="preserve">TDD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692" w:name="_Toc454393866"/>
      <w:r>
        <w:t>Teste de Unidade</w:t>
      </w:r>
      <w:bookmarkEnd w:id="692"/>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693" w:name="_Toc454393867"/>
      <w:r>
        <w:t>Personas</w:t>
      </w:r>
      <w:bookmarkEnd w:id="693"/>
    </w:p>
    <w:p w14:paraId="2269FC6A" w14:textId="77777777" w:rsidR="00874D3E" w:rsidRDefault="00874D3E" w:rsidP="00874D3E">
      <w:pPr>
        <w:pStyle w:val="TextoNormal"/>
        <w:rPr>
          <w:ins w:id="694" w:author="Osnir Estevam" w:date="2016-06-26T15:47:00Z"/>
        </w:rPr>
      </w:pPr>
      <w:ins w:id="695" w:author="Osnir Estevam" w:date="2016-06-26T15:47:00Z">
        <w:r>
          <w:t>Persona é a representação fictícia do seu cliente ideal. Ela é baseada em dados reais sobre comportamento e características demográficas dos seus clientes, assim como uma criação de suas histórias pessoais, motivações, objetivos, desafios e preocupações.</w:t>
        </w:r>
      </w:ins>
    </w:p>
    <w:p w14:paraId="5705202F" w14:textId="77777777" w:rsidR="00874D3E" w:rsidRDefault="00874D3E" w:rsidP="00874D3E">
      <w:pPr>
        <w:pStyle w:val="TextoNormal"/>
        <w:rPr>
          <w:ins w:id="696" w:author="Osnir Estevam" w:date="2016-06-26T15:47:00Z"/>
        </w:rPr>
      </w:pPr>
      <w:ins w:id="697" w:author="Osnir Estevam" w:date="2016-06-26T15:47:00Z">
        <w:r>
          <w:lastRenderedPageBreak/>
          <w:t>Uma boa definição de persona passa justamente pelo contato com o seu público-alvo, de modo que em uma rápida análise você possa identificar características comuns entre os potenciais compradores.</w:t>
        </w:r>
      </w:ins>
    </w:p>
    <w:p w14:paraId="7AB09552" w14:textId="77777777" w:rsidR="00874D3E" w:rsidRDefault="00874D3E" w:rsidP="00874D3E">
      <w:pPr>
        <w:pStyle w:val="TextoNormal"/>
        <w:rPr>
          <w:ins w:id="698" w:author="Osnir Estevam" w:date="2016-06-26T15:47:00Z"/>
        </w:rPr>
      </w:pPr>
      <w:ins w:id="699" w:author="Osnir Estevam" w:date="2016-06-26T15:47:00Z">
        <w:r>
          <w:t>Se você possui uma base de clientes, esse será o lugar perfeito para começar suas investigações. Mesmo que você tenha perfis diferentes de pessoas ou empresas que consumiram seu produto, alguns deles tendem a exemplificar a sua persona.</w:t>
        </w:r>
      </w:ins>
    </w:p>
    <w:p w14:paraId="224C228B" w14:textId="23F54736" w:rsidR="00874D3E" w:rsidRDefault="00874D3E" w:rsidP="00874D3E">
      <w:pPr>
        <w:pStyle w:val="TextoNormal"/>
        <w:rPr>
          <w:ins w:id="700" w:author="Osnir Estevam" w:date="2016-06-26T15:47:00Z"/>
        </w:rPr>
      </w:pPr>
      <w:ins w:id="701" w:author="Osnir Estevam" w:date="2016-06-26T15:47:00Z">
        <w:r>
          <w:t>Uma dica importante é focar tanto em clientes satisfeitos quanto insatisfeitos. Em ambos os casos, você certamente aprenderá algo sobre a percepção do seu produto e quais desafios seus clientes estão encarando.</w:t>
        </w:r>
      </w:ins>
      <w:ins w:id="702" w:author="Osnir Estevam" w:date="2016-06-26T15:48:00Z">
        <w:r>
          <w:t xml:space="preserve"> (</w:t>
        </w:r>
      </w:ins>
      <w:ins w:id="703" w:author="Osnir Estevam" w:date="2016-06-26T15:49:00Z">
        <w:r>
          <w:t>SIQUEIRA, 2016</w:t>
        </w:r>
      </w:ins>
      <w:ins w:id="704" w:author="Osnir Estevam" w:date="2016-06-26T15:48:00Z">
        <w:r>
          <w:t>)</w:t>
        </w:r>
      </w:ins>
    </w:p>
    <w:p w14:paraId="760480BC" w14:textId="53BE8F27" w:rsidR="00721529" w:rsidDel="00874D3E" w:rsidRDefault="00721529" w:rsidP="00721529">
      <w:pPr>
        <w:pStyle w:val="TextoNormal"/>
        <w:rPr>
          <w:del w:id="705" w:author="Osnir Estevam" w:date="2016-06-26T15:48:00Z"/>
        </w:rPr>
      </w:pPr>
      <w:del w:id="706" w:author="Osnir Estevam" w:date="2016-06-26T15:48:00Z">
        <w:r w:rsidDel="00874D3E">
          <w:delText xml:space="preserve">Criado para representar diferentes tipos de usuário as personas são personagens fictícios que ajuda a identificar os diferentes tipos de pessoas, seu </w:delText>
        </w:r>
        <w:r w:rsidR="00824F00" w:rsidDel="00874D3E">
          <w:delText>comportamento, atitude e etc. um</w:delText>
        </w:r>
        <w:r w:rsidDel="00874D3E">
          <w:delText xml:space="preserve"> exemplo de aplicação desse método dentro de um projeto é definir como uma pessoa poderia utilizar uma marca, site ou um produto.</w:delText>
        </w:r>
      </w:del>
    </w:p>
    <w:p w14:paraId="10130E5B" w14:textId="6ED780C2" w:rsidR="00721529" w:rsidRDefault="00721529" w:rsidP="00721529">
      <w:pPr>
        <w:pStyle w:val="SubtituloCapitulo"/>
      </w:pPr>
      <w:bookmarkStart w:id="707" w:name="_Toc454393868"/>
      <w:r>
        <w:t>Design de</w:t>
      </w:r>
      <w:r w:rsidRPr="00721529">
        <w:t xml:space="preserve"> Interação</w:t>
      </w:r>
      <w:bookmarkEnd w:id="707"/>
    </w:p>
    <w:p w14:paraId="5892A051" w14:textId="77777777" w:rsidR="009451B6" w:rsidRDefault="00721529" w:rsidP="00721529">
      <w:pPr>
        <w:pStyle w:val="TextoNormal"/>
        <w:rPr>
          <w:ins w:id="708" w:author="Osnir Estevam" w:date="2016-06-26T16:14:00Z"/>
        </w:rPr>
      </w:pPr>
      <w:del w:id="709" w:author="Osnir Estevam" w:date="2016-06-26T15:55:00Z">
        <w:r w:rsidDel="000541A8">
          <w:delText>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w:delText>
        </w:r>
      </w:del>
      <w:ins w:id="710" w:author="Osnir Estevam" w:date="2016-06-26T15:55:00Z">
        <w:r w:rsidR="009451B6">
          <w:t>Por</w:t>
        </w:r>
      </w:ins>
      <w:ins w:id="711" w:author="Osnir Estevam" w:date="2016-06-26T16:14:00Z">
        <w:r w:rsidR="009451B6">
          <w:t xml:space="preserve"> </w:t>
        </w:r>
        <w:r w:rsidR="009451B6" w:rsidRPr="009451B6">
          <w:rPr>
            <w:i/>
            <w:rPrChange w:id="712" w:author="Osnir Estevam" w:date="2016-06-26T16:14:00Z">
              <w:rPr/>
            </w:rPrChange>
          </w:rPr>
          <w:t>design</w:t>
        </w:r>
        <w:r w:rsidR="009451B6">
          <w:t xml:space="preserve"> de interação, entendemos o seguinte:</w:t>
        </w:r>
      </w:ins>
    </w:p>
    <w:p w14:paraId="08E17D8E" w14:textId="77777777" w:rsidR="009451B6" w:rsidRDefault="009451B6" w:rsidP="00721529">
      <w:pPr>
        <w:pStyle w:val="TextoNormal"/>
        <w:rPr>
          <w:ins w:id="713" w:author="Osnir Estevam" w:date="2016-06-26T16:15:00Z"/>
        </w:rPr>
      </w:pPr>
      <w:ins w:id="714" w:author="Osnir Estevam" w:date="2016-06-26T16:14:00Z">
        <w:r w:rsidRPr="009451B6">
          <w:rPr>
            <w:i/>
            <w:rPrChange w:id="715" w:author="Osnir Estevam" w:date="2016-06-26T16:15:00Z">
              <w:rPr/>
            </w:rPrChange>
          </w:rPr>
          <w:t xml:space="preserve">Design de produtos interativos que fornecem suporte </w:t>
        </w:r>
      </w:ins>
      <w:ins w:id="716" w:author="Osnir Estevam" w:date="2016-06-26T16:15:00Z">
        <w:r w:rsidRPr="009451B6">
          <w:rPr>
            <w:i/>
            <w:rPrChange w:id="717" w:author="Osnir Estevam" w:date="2016-06-26T16:15:00Z">
              <w:rPr/>
            </w:rPrChange>
          </w:rPr>
          <w:t>às atividades cotidianas das pessoas, seja no lar ou no trabalho</w:t>
        </w:r>
        <w:r>
          <w:t>.</w:t>
        </w:r>
      </w:ins>
      <w:ins w:id="718" w:author="Osnir Estevam" w:date="2016-06-26T16:14:00Z">
        <w:r>
          <w:t xml:space="preserve"> </w:t>
        </w:r>
      </w:ins>
    </w:p>
    <w:p w14:paraId="488B33E7" w14:textId="2038317B" w:rsidR="009451B6" w:rsidRDefault="009451B6" w:rsidP="00721529">
      <w:pPr>
        <w:pStyle w:val="TextoNormal"/>
        <w:rPr>
          <w:ins w:id="719" w:author="Osnir Estevam" w:date="2016-06-26T16:19:00Z"/>
        </w:rPr>
      </w:pPr>
      <w:ins w:id="720" w:author="Osnir Estevam" w:date="2016-06-26T16:15:00Z">
        <w:r>
          <w:t xml:space="preserve">Especificamente, significa criar experiências que melhorem e estendam a maneira como as pessoas trabalham, se comunicam e interagem. Winograd (1997) descreve o </w:t>
        </w:r>
        <w:r w:rsidRPr="009451B6">
          <w:rPr>
            <w:i/>
            <w:rPrChange w:id="721" w:author="Osnir Estevam" w:date="2016-06-26T16:16:00Z">
              <w:rPr/>
            </w:rPrChange>
          </w:rPr>
          <w:t>design</w:t>
        </w:r>
      </w:ins>
      <w:ins w:id="722" w:author="Osnir Estevam" w:date="2016-06-26T16:16:00Z">
        <w:r>
          <w:t xml:space="preserve"> de interação como “o projeto de espaços para comunicação e interação humana”</w:t>
        </w:r>
      </w:ins>
      <w:ins w:id="723" w:author="Osnir Estevam" w:date="2016-06-26T16:17:00Z">
        <w:r>
          <w:t xml:space="preserve">. Nesse sentido, consiste em encontrar maneiras de fornecer suporte às pessoas. Tal projeto contrasta com o da engenharia de </w:t>
        </w:r>
        <w:r w:rsidRPr="009451B6">
          <w:rPr>
            <w:i/>
            <w:rPrChange w:id="724" w:author="Osnir Estevam" w:date="2016-06-26T16:18:00Z">
              <w:rPr/>
            </w:rPrChange>
          </w:rPr>
          <w:t>software</w:t>
        </w:r>
      </w:ins>
      <w:ins w:id="725" w:author="Osnir Estevam" w:date="2016-06-26T16:18:00Z">
        <w:r>
          <w:t xml:space="preserve">, que enfoca principalmente a produção de soluções de </w:t>
        </w:r>
        <w:r>
          <w:rPr>
            <w:i/>
          </w:rPr>
          <w:t>software</w:t>
        </w:r>
        <w:r>
          <w:t xml:space="preserve"> para certas aplicações. Podemos fazer uma outra analogia simples com outra profissão, para tentar explicar melhor essa distinç</w:t>
        </w:r>
      </w:ins>
      <w:ins w:id="726" w:author="Osnir Estevam" w:date="2016-06-26T16:19:00Z">
        <w:r>
          <w:t>ão.</w:t>
        </w:r>
      </w:ins>
    </w:p>
    <w:p w14:paraId="461A748D" w14:textId="4ECC86B4" w:rsidR="00721529" w:rsidRDefault="009451B6" w:rsidP="00721529">
      <w:pPr>
        <w:pStyle w:val="TextoNormal"/>
      </w:pPr>
      <w:ins w:id="727" w:author="Osnir Estevam" w:date="2016-06-26T16:19:00Z">
        <w:r>
          <w:t xml:space="preserve">Ao descrever o </w:t>
        </w:r>
        <w:r w:rsidRPr="009451B6">
          <w:rPr>
            <w:i/>
            <w:rPrChange w:id="728" w:author="Osnir Estevam" w:date="2016-06-26T16:19:00Z">
              <w:rPr/>
            </w:rPrChange>
          </w:rPr>
          <w:t>design</w:t>
        </w:r>
        <w:r>
          <w:t xml:space="preserve"> de interação, Terry Winograd questiona em que medida arquitetos e engenheiros civis se diferenciam ao deparar-se com o problema de construir uma casa. Os arqui</w:t>
        </w:r>
      </w:ins>
      <w:ins w:id="729" w:author="Osnir Estevam" w:date="2016-06-26T16:20:00Z">
        <w:r>
          <w:t>tetos</w:t>
        </w:r>
      </w:ins>
      <w:ins w:id="730" w:author="Osnir Estevam" w:date="2016-06-26T16:19:00Z">
        <w:r>
          <w:t xml:space="preserve"> est</w:t>
        </w:r>
      </w:ins>
      <w:ins w:id="731" w:author="Osnir Estevam" w:date="2016-06-26T16:20:00Z">
        <w:r>
          <w:t>ão preocupados com as pessoas, suas interações e o interior da casa. Por exemplo,</w:t>
        </w:r>
      </w:ins>
      <w:ins w:id="732" w:author="Osnir Estevam" w:date="2016-06-26T16:21:00Z">
        <w:r>
          <w:t xml:space="preserve"> existe a proporção certa entre áreas privadas sociais? As áreas para cozinhar e fazer as refeiç</w:t>
        </w:r>
      </w:ins>
      <w:ins w:id="733" w:author="Osnir Estevam" w:date="2016-06-26T16:22:00Z">
        <w:r>
          <w:t>ões estão próximas? As pessoas utilizarão os espaços projetados da maneira como foram pensados? Em contrapartida, os engenheiros estão interessados em quest</w:t>
        </w:r>
      </w:ins>
      <w:ins w:id="734" w:author="Osnir Estevam" w:date="2016-06-26T16:23:00Z">
        <w:r>
          <w:t>ões relacionadas com a realização do projeto, o que inclui aspectos práticos, como custo, durabilidade, aspectos estruturais, aspectos ambientais, regulamentações contra inc</w:t>
        </w:r>
      </w:ins>
      <w:ins w:id="735" w:author="Osnir Estevam" w:date="2016-06-26T16:24:00Z">
        <w:r>
          <w:t xml:space="preserve">êndio e </w:t>
        </w:r>
        <w:r>
          <w:lastRenderedPageBreak/>
          <w:t xml:space="preserve">métodos de construção. Assim como há uma diferença entre projetar e construir uma casa, há também uma diferença entre o </w:t>
        </w:r>
        <w:r w:rsidRPr="009451B6">
          <w:rPr>
            <w:i/>
            <w:rPrChange w:id="736" w:author="Osnir Estevam" w:date="2016-06-26T16:24:00Z">
              <w:rPr/>
            </w:rPrChange>
          </w:rPr>
          <w:t>design</w:t>
        </w:r>
        <w:r>
          <w:t xml:space="preserve"> de interação e a engen</w:t>
        </w:r>
      </w:ins>
      <w:ins w:id="737" w:author="Osnir Estevam" w:date="2016-06-26T16:25:00Z">
        <w:r w:rsidR="000D5BA0">
          <w:t xml:space="preserve">haria de </w:t>
        </w:r>
        <w:r w:rsidR="000D5BA0" w:rsidRPr="000D5BA0">
          <w:rPr>
            <w:i/>
            <w:rPrChange w:id="738" w:author="Osnir Estevam" w:date="2016-06-26T16:25:00Z">
              <w:rPr/>
            </w:rPrChange>
          </w:rPr>
          <w:t>software</w:t>
        </w:r>
        <w:r w:rsidR="000D5BA0">
          <w:t>. Resumindo, aquele está para esta como a arquitetura está para a engenharia civil</w:t>
        </w:r>
      </w:ins>
      <w:ins w:id="739" w:author="Osnir Estevam" w:date="2016-06-26T15:55:00Z">
        <w:r w:rsidR="000541A8">
          <w:t>.</w:t>
        </w:r>
      </w:ins>
      <w:r w:rsidR="00721529">
        <w:t xml:space="preserve"> </w:t>
      </w:r>
      <w:ins w:id="740" w:author="Osnir Estevam" w:date="2016-06-26T15:55:00Z">
        <w:r w:rsidR="000541A8">
          <w:t>(</w:t>
        </w:r>
      </w:ins>
      <w:ins w:id="741" w:author="Osnir Estevam" w:date="2016-06-26T16:37:00Z">
        <w:r w:rsidR="00165A2D">
          <w:t>Preece, J; Rogers, Y; Sharp, H.</w:t>
        </w:r>
      </w:ins>
      <w:ins w:id="742" w:author="Osnir Estevam" w:date="2016-06-26T16:27:00Z">
        <w:r w:rsidR="00DA0247">
          <w:t xml:space="preserve"> 2005</w:t>
        </w:r>
        <w:r w:rsidR="006E69DF">
          <w:t>, p.</w:t>
        </w:r>
      </w:ins>
      <w:ins w:id="743" w:author="Osnir Estevam" w:date="2016-06-26T16:29:00Z">
        <w:r w:rsidR="006E69DF">
          <w:t xml:space="preserve"> </w:t>
        </w:r>
      </w:ins>
      <w:ins w:id="744" w:author="Osnir Estevam" w:date="2016-06-26T16:28:00Z">
        <w:r w:rsidR="006E69DF">
          <w:t>28</w:t>
        </w:r>
      </w:ins>
      <w:ins w:id="745" w:author="Osnir Estevam" w:date="2016-06-26T15:55:00Z">
        <w:r w:rsidR="000541A8">
          <w:t>)</w:t>
        </w:r>
      </w:ins>
      <w:bookmarkStart w:id="746" w:name="_GoBack"/>
      <w:bookmarkEnd w:id="746"/>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747" w:name="_Toc454393869"/>
      <w:ins w:id="748" w:author="WILLIAM FRANCISCO LEITE" w:date="2016-06-22T21:16:00Z">
        <w:r>
          <w:t xml:space="preserve">Framework </w:t>
        </w:r>
      </w:ins>
      <w:r w:rsidR="00C83871">
        <w:t>Material Design</w:t>
      </w:r>
      <w:bookmarkEnd w:id="747"/>
    </w:p>
    <w:p w14:paraId="1EB0E693" w14:textId="77777777" w:rsidR="00C83871" w:rsidRDefault="00C83871" w:rsidP="00C83871">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749"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750" w:author="WILLIAM FRANCISCO LEITE" w:date="2016-06-22T21:16:00Z"/>
        </w:rPr>
      </w:pPr>
      <w:del w:id="751"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752" w:author="WILLIAM FRANCISCO LEITE" w:date="2016-06-22T21:16:00Z"/>
        </w:rPr>
      </w:pPr>
      <w:del w:id="753"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754" w:author="WILLIAM FRANCISCO LEITE" w:date="2016-06-22T21:16:00Z"/>
        </w:rPr>
      </w:pPr>
      <w:del w:id="755"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756" w:author="WILLIAM FRANCISCO LEITE" w:date="2016-06-22T21:16:00Z"/>
        </w:rPr>
      </w:pPr>
      <w:del w:id="757"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758" w:author="WILLIAM FRANCISCO LEITE" w:date="2016-06-22T21:16:00Z"/>
        </w:rPr>
      </w:pPr>
      <w:del w:id="759"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760" w:name="_Toc454393870"/>
      <w:r>
        <w:t>Framework AngularJS</w:t>
      </w:r>
      <w:bookmarkEnd w:id="760"/>
    </w:p>
    <w:p w14:paraId="768301C5" w14:textId="06D0499A" w:rsidR="001C2171" w:rsidRDefault="001C2171">
      <w:pPr>
        <w:pStyle w:val="TextoNormal"/>
        <w:spacing w:before="240"/>
        <w:rPr>
          <w:ins w:id="761" w:author="WILLIAM FRANCISCO LEITE" w:date="2016-06-22T19:31:00Z"/>
        </w:rPr>
        <w:pPrChange w:id="762" w:author="WILLIAM FRANCISCO LEITE" w:date="2016-06-22T19:34:00Z">
          <w:pPr>
            <w:pStyle w:val="SubtituloCapitulo"/>
          </w:pPr>
        </w:pPrChange>
      </w:pPr>
      <w:ins w:id="763" w:author="WILLIAM FRANCISCO LEITE" w:date="2016-06-22T19:30:00Z">
        <w:r>
          <w:t>O AngularJS é um framework JavaScript MVC para Web que consideramos ser um</w:t>
        </w:r>
      </w:ins>
      <w:ins w:id="764" w:author="WILLIAM FRANCISCO LEITE" w:date="2016-06-22T19:31:00Z">
        <w:r>
          <w:t xml:space="preserve"> </w:t>
        </w:r>
      </w:ins>
      <w:ins w:id="765" w:author="WILLIAM FRANCISCO LEITE" w:date="2016-06-22T19:30:00Z">
        <w:r>
          <w:t>super-herói. Nós o chamamos de super-herói porque o AngularJS faz tanto por nós</w:t>
        </w:r>
      </w:ins>
      <w:ins w:id="766" w:author="WILLIAM FRANCISCO LEITE" w:date="2016-06-22T19:31:00Z">
        <w:r>
          <w:t xml:space="preserve"> </w:t>
        </w:r>
      </w:ins>
      <w:ins w:id="767" w:author="WILLIAM FRANCISCO LEITE" w:date="2016-06-22T19:30:00Z">
        <w:r>
          <w:t>que tudo o que devemos fazer é focar em nossa aplicação principal e deixar que</w:t>
        </w:r>
      </w:ins>
      <w:ins w:id="768" w:author="WILLIAM FRANCISCO LEITE" w:date="2016-06-22T19:31:00Z">
        <w:r>
          <w:t xml:space="preserve"> </w:t>
        </w:r>
      </w:ins>
      <w:ins w:id="769" w:author="WILLIAM FRANCISCO LEITE" w:date="2016-06-22T19:30:00Z">
        <w:r>
          <w:t>ele cuide do resto. O AngularJS permite aplicar práticas-padrão de engenharia de</w:t>
        </w:r>
      </w:ins>
      <w:ins w:id="770" w:author="WILLIAM FRANCISCO LEITE" w:date="2016-06-22T19:31:00Z">
        <w:r>
          <w:t xml:space="preserve"> </w:t>
        </w:r>
      </w:ins>
      <w:ins w:id="771" w:author="WILLIAM FRANCISCO LEITE" w:date="2016-06-22T19:30:00Z">
        <w:r>
          <w:t>software testadas e aprovadas, tradicionalmente utilizadas do lado do servidor, na</w:t>
        </w:r>
      </w:ins>
      <w:ins w:id="772" w:author="WILLIAM FRANCISCO LEITE" w:date="2016-06-22T19:31:00Z">
        <w:r>
          <w:t xml:space="preserve"> </w:t>
        </w:r>
      </w:ins>
      <w:ins w:id="773" w:author="WILLIAM FRANCISCO LEITE" w:date="2016-06-22T19:30:00Z">
        <w:r>
          <w:t>programação do lado cliente para acelerar o desenvolvimento de frontends. Esse</w:t>
        </w:r>
      </w:ins>
      <w:ins w:id="774" w:author="WILLIAM FRANCISCO LEITE" w:date="2016-06-22T19:31:00Z">
        <w:r>
          <w:t xml:space="preserve"> </w:t>
        </w:r>
      </w:ins>
      <w:ins w:id="775" w:author="WILLIAM FRANCISCO LEITE" w:date="2016-06-22T19:30:00Z">
        <w:r>
          <w:t>framework oferece uma estrutura consistente e escalável, que facilita desenvolver</w:t>
        </w:r>
      </w:ins>
      <w:ins w:id="776" w:author="WILLIAM FRANCISCO LEITE" w:date="2016-06-22T19:31:00Z">
        <w:r>
          <w:t xml:space="preserve"> </w:t>
        </w:r>
      </w:ins>
      <w:ins w:id="777" w:author="WILLIAM FRANCISCO LEITE" w:date="2016-06-22T19:30:00Z">
        <w:r>
          <w:t>aplicações complexas e de grande porte como parte de uma equipe</w:t>
        </w:r>
      </w:ins>
      <w:ins w:id="778" w:author="WILLIAM FRANCISCO LEITE" w:date="2016-06-22T19:34:00Z">
        <w:r>
          <w:t xml:space="preserve"> (</w:t>
        </w:r>
      </w:ins>
      <w:ins w:id="779" w:author="WILLIAM FRANCISCO LEITE" w:date="2016-06-22T19:36:00Z">
        <w:r>
          <w:t>SESHADRI;</w:t>
        </w:r>
      </w:ins>
      <w:ins w:id="780" w:author="Osnir Estevam" w:date="2016-06-26T16:38:00Z">
        <w:r w:rsidR="00165A2D">
          <w:t xml:space="preserve"> </w:t>
        </w:r>
      </w:ins>
      <w:ins w:id="781" w:author="WILLIAM FRANCISCO LEITE" w:date="2016-06-22T19:37:00Z">
        <w:r>
          <w:t>GREEN, 2014, p. 20</w:t>
        </w:r>
      </w:ins>
      <w:ins w:id="782" w:author="WILLIAM FRANCISCO LEITE" w:date="2016-06-22T19:34:00Z">
        <w:r>
          <w:t>)</w:t>
        </w:r>
      </w:ins>
      <w:ins w:id="783" w:author="WILLIAM FRANCISCO LEITE" w:date="2016-06-22T19:30:00Z">
        <w:r>
          <w:t>.</w:t>
        </w:r>
      </w:ins>
    </w:p>
    <w:p w14:paraId="1B4CE7F9" w14:textId="1AE7D6A2" w:rsidR="00721529" w:rsidDel="001C2171" w:rsidRDefault="00117D79" w:rsidP="001C2171">
      <w:pPr>
        <w:pStyle w:val="SubtituloCapitulo"/>
        <w:rPr>
          <w:del w:id="784" w:author="WILLIAM FRANCISCO LEITE" w:date="2016-06-22T19:30:00Z"/>
        </w:rPr>
      </w:pPr>
      <w:del w:id="785" w:author="WILLIAM FRANCISCO LEITE" w:date="2016-06-22T19:30:00Z">
        <w:r w:rsidDel="001C2171">
          <w:lastRenderedPageBreak/>
          <w:delText>Digitar texto...</w:delText>
        </w:r>
        <w:bookmarkStart w:id="786" w:name="_Toc454393871"/>
        <w:bookmarkEnd w:id="786"/>
      </w:del>
    </w:p>
    <w:p w14:paraId="706C0E06" w14:textId="4BC8DE3F" w:rsidR="00721529" w:rsidRDefault="00721529" w:rsidP="001C2171">
      <w:pPr>
        <w:pStyle w:val="SubtituloCapitulo"/>
      </w:pPr>
      <w:bookmarkStart w:id="787" w:name="_Toc454393872"/>
      <w:r>
        <w:t>Moodboard</w:t>
      </w:r>
      <w:bookmarkEnd w:id="787"/>
    </w:p>
    <w:p w14:paraId="7C6302D3" w14:textId="212341B2" w:rsidR="00721529" w:rsidDel="00A8491C" w:rsidRDefault="00721529" w:rsidP="00721529">
      <w:pPr>
        <w:pStyle w:val="TextoNormal"/>
        <w:rPr>
          <w:del w:id="788" w:author="WILLIAM FRANCISCO LEITE" w:date="2016-06-22T21:52:00Z"/>
        </w:rPr>
      </w:pPr>
      <w:del w:id="789"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790" w:author="WILLIAM FRANCISCO LEITE" w:date="2016-06-22T21:52:00Z"/>
        </w:rPr>
      </w:pPr>
      <w:ins w:id="791"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28E9789A" w:rsidR="00A8491C" w:rsidRDefault="00A8491C" w:rsidP="00721529">
      <w:pPr>
        <w:pStyle w:val="TextoNormal"/>
      </w:pPr>
      <w:ins w:id="792"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793" w:author="WILLIAM FRANCISCO LEITE" w:date="2016-06-22T21:54:00Z">
        <w:r>
          <w:t>, 201</w:t>
        </w:r>
      </w:ins>
      <w:ins w:id="794" w:author="Osnir Estevam" w:date="2016-06-26T15:40:00Z">
        <w:r w:rsidR="0096202F">
          <w:t>2</w:t>
        </w:r>
      </w:ins>
      <w:ins w:id="795" w:author="WILLIAM FRANCISCO LEITE" w:date="2016-06-22T21:54:00Z">
        <w:del w:id="796" w:author="Osnir Estevam" w:date="2016-06-26T15:40:00Z">
          <w:r w:rsidDel="0096202F">
            <w:delText>6</w:delText>
          </w:r>
        </w:del>
      </w:ins>
      <w:ins w:id="797" w:author="WILLIAM FRANCISCO LEITE" w:date="2016-06-22T21:53:00Z">
        <w:r>
          <w:t>)</w:t>
        </w:r>
      </w:ins>
    </w:p>
    <w:p w14:paraId="56A9825C" w14:textId="1C5868F5" w:rsidR="00721529" w:rsidRDefault="00721529" w:rsidP="00721529">
      <w:pPr>
        <w:pStyle w:val="SubtituloCapitulo"/>
      </w:pPr>
      <w:bookmarkStart w:id="798" w:name="_Toc454393873"/>
      <w:r>
        <w:t>StyleGuide</w:t>
      </w:r>
      <w:bookmarkEnd w:id="798"/>
    </w:p>
    <w:p w14:paraId="08962541" w14:textId="77777777" w:rsidR="0058637E" w:rsidRPr="00E32D81" w:rsidRDefault="0058637E" w:rsidP="00E32D81">
      <w:pPr>
        <w:ind w:firstLine="720"/>
        <w:rPr>
          <w:ins w:id="799" w:author="WILLIAM FRANCISCO LEITE" w:date="2016-06-22T21:30:00Z"/>
          <w:rPrChange w:id="800" w:author="Osnir Estevam" w:date="2016-06-26T15:21:00Z">
            <w:rPr>
              <w:ins w:id="801" w:author="WILLIAM FRANCISCO LEITE" w:date="2016-06-22T21:30:00Z"/>
            </w:rPr>
          </w:rPrChange>
        </w:rPr>
        <w:pPrChange w:id="802" w:author="Osnir Estevam" w:date="2016-06-26T15:21:00Z">
          <w:pPr>
            <w:pStyle w:val="SubtituloCapitulo"/>
          </w:pPr>
        </w:pPrChange>
      </w:pPr>
      <w:ins w:id="803" w:author="WILLIAM FRANCISCO LEITE" w:date="2016-06-22T21:30:00Z">
        <w:r w:rsidRPr="00E32D81">
          <w:rPr>
            <w:rPrChange w:id="804" w:author="Osnir Estevam" w:date="2016-06-26T15:21:00Z">
              <w:rPr/>
            </w:rPrChange>
          </w:rPr>
          <w:t>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031FD7E7" w14:textId="77777777" w:rsidR="0058637E" w:rsidRPr="00E32D81" w:rsidRDefault="0058637E" w:rsidP="00E32D81">
      <w:pPr>
        <w:rPr>
          <w:ins w:id="805" w:author="WILLIAM FRANCISCO LEITE" w:date="2016-06-22T21:30:00Z"/>
          <w:rPrChange w:id="806" w:author="Osnir Estevam" w:date="2016-06-26T15:23:00Z">
            <w:rPr>
              <w:ins w:id="807" w:author="WILLIAM FRANCISCO LEITE" w:date="2016-06-22T21:30:00Z"/>
              <w:b w:val="0"/>
            </w:rPr>
          </w:rPrChange>
        </w:rPr>
        <w:pPrChange w:id="808" w:author="Osnir Estevam" w:date="2016-06-26T15:23:00Z">
          <w:pPr>
            <w:pStyle w:val="SubtituloCapitulo"/>
          </w:pPr>
        </w:pPrChange>
      </w:pPr>
    </w:p>
    <w:p w14:paraId="6088CACE" w14:textId="18C53C4F" w:rsidR="0058637E" w:rsidRPr="00E32D81" w:rsidRDefault="0058637E" w:rsidP="00E32D81">
      <w:pPr>
        <w:ind w:firstLine="720"/>
        <w:rPr>
          <w:ins w:id="809" w:author="WILLIAM FRANCISCO LEITE" w:date="2016-06-22T21:32:00Z"/>
          <w:rPrChange w:id="810" w:author="Osnir Estevam" w:date="2016-06-26T15:22:00Z">
            <w:rPr>
              <w:ins w:id="811" w:author="WILLIAM FRANCISCO LEITE" w:date="2016-06-22T21:32:00Z"/>
            </w:rPr>
          </w:rPrChange>
        </w:rPr>
        <w:pPrChange w:id="812" w:author="Osnir Estevam" w:date="2016-06-26T15:23:00Z">
          <w:pPr>
            <w:pStyle w:val="SubtituloCapitulo"/>
          </w:pPr>
        </w:pPrChange>
      </w:pPr>
      <w:ins w:id="813" w:author="WILLIAM FRANCISCO LEITE" w:date="2016-06-22T21:30:00Z">
        <w:r w:rsidRPr="00E32D81">
          <w:rPr>
            <w:rPrChange w:id="814" w:author="Osnir Estevam" w:date="2016-06-26T15:22:00Z">
              <w:rPr/>
            </w:rPrChange>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E32D81" w:rsidRDefault="0058637E" w:rsidP="00E32D81">
      <w:pPr>
        <w:rPr>
          <w:ins w:id="815" w:author="WILLIAM FRANCISCO LEITE" w:date="2016-06-22T21:30:00Z"/>
          <w:rPrChange w:id="816" w:author="Osnir Estevam" w:date="2016-06-26T15:23:00Z">
            <w:rPr>
              <w:ins w:id="817" w:author="WILLIAM FRANCISCO LEITE" w:date="2016-06-22T21:30:00Z"/>
              <w:b w:val="0"/>
            </w:rPr>
          </w:rPrChange>
        </w:rPr>
        <w:pPrChange w:id="818" w:author="Osnir Estevam" w:date="2016-06-26T15:23:00Z">
          <w:pPr>
            <w:pStyle w:val="SubtituloCapitulo"/>
          </w:pPr>
        </w:pPrChange>
      </w:pPr>
    </w:p>
    <w:p w14:paraId="75B33296" w14:textId="23C0CBF4" w:rsidR="0058637E" w:rsidRPr="00E32D81" w:rsidRDefault="0058637E" w:rsidP="00E32D81">
      <w:pPr>
        <w:ind w:firstLine="720"/>
        <w:rPr>
          <w:ins w:id="819" w:author="WILLIAM FRANCISCO LEITE" w:date="2016-06-22T21:30:00Z"/>
          <w:rPrChange w:id="820" w:author="Osnir Estevam" w:date="2016-06-26T15:21:00Z">
            <w:rPr>
              <w:ins w:id="821" w:author="WILLIAM FRANCISCO LEITE" w:date="2016-06-22T21:30:00Z"/>
            </w:rPr>
          </w:rPrChange>
        </w:rPr>
        <w:pPrChange w:id="822" w:author="Osnir Estevam" w:date="2016-06-26T15:24:00Z">
          <w:pPr>
            <w:pStyle w:val="SubtituloCapitulo"/>
          </w:pPr>
        </w:pPrChange>
      </w:pPr>
      <w:ins w:id="823" w:author="WILLIAM FRANCISCO LEITE" w:date="2016-06-22T21:30:00Z">
        <w:r w:rsidRPr="00E32D81">
          <w:rPr>
            <w:rPrChange w:id="824" w:author="Osnir Estevam" w:date="2016-06-26T15:21:00Z">
              <w:rPr/>
            </w:rPrChange>
          </w:rPr>
          <w:t xml:space="preserve">Na moda e no design de interiores é muito comum o uso de mood boards, literalmente quadros de humor. Podem ser organizados nos mais diferentes meios, de </w:t>
        </w:r>
        <w:r w:rsidRPr="00E32D81">
          <w:rPr>
            <w:rPrChange w:id="825" w:author="Osnir Estevam" w:date="2016-06-26T15:21:00Z">
              <w:rPr/>
            </w:rPrChange>
          </w:rPr>
          <w:lastRenderedPageBreak/>
          <w:t>pastas fichário com recortes e colagens, a quadro de cortiça com alfinites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76A37ED8" w14:textId="77777777" w:rsidR="00E32D81" w:rsidRDefault="00E32D81" w:rsidP="00E32D81">
      <w:pPr>
        <w:ind w:firstLine="720"/>
        <w:rPr>
          <w:ins w:id="826" w:author="Osnir Estevam" w:date="2016-06-26T15:24:00Z"/>
        </w:rPr>
        <w:pPrChange w:id="827" w:author="Osnir Estevam" w:date="2016-06-26T15:24:00Z">
          <w:pPr>
            <w:pStyle w:val="SubtituloCapitulo"/>
          </w:pPr>
        </w:pPrChange>
      </w:pPr>
    </w:p>
    <w:p w14:paraId="097082BA" w14:textId="160BB34A" w:rsidR="0058637E" w:rsidRDefault="0058637E" w:rsidP="00E32D81">
      <w:pPr>
        <w:ind w:firstLine="720"/>
        <w:rPr>
          <w:ins w:id="828" w:author="Osnir Estevam" w:date="2016-06-26T15:22:00Z"/>
        </w:rPr>
        <w:pPrChange w:id="829" w:author="Osnir Estevam" w:date="2016-06-26T15:24:00Z">
          <w:pPr>
            <w:pStyle w:val="SubtituloCapitulo"/>
          </w:pPr>
        </w:pPrChange>
      </w:pPr>
      <w:ins w:id="830" w:author="WILLIAM FRANCISCO LEITE" w:date="2016-06-22T21:30:00Z">
        <w:r w:rsidRPr="00E32D81">
          <w:rPr>
            <w:rPrChange w:id="831" w:author="Osnir Estevam" w:date="2016-06-26T15:21:00Z">
              <w:rPr/>
            </w:rPrChange>
          </w:rPr>
          <w:t>Websites também podem possuir guias de estilo, mas, infelizmente, poucos</w:t>
        </w:r>
      </w:ins>
      <w:ins w:id="832" w:author="WILLIAM FRANCISCO LEITE" w:date="2016-06-22T21:31:00Z">
        <w:r w:rsidRPr="00E32D81">
          <w:rPr>
            <w:rPrChange w:id="833" w:author="Osnir Estevam" w:date="2016-06-26T15:21:00Z">
              <w:rPr/>
            </w:rPrChange>
          </w:rPr>
          <w:t xml:space="preserve"> </w:t>
        </w:r>
      </w:ins>
      <w:ins w:id="834" w:author="WILLIAM FRANCISCO LEITE" w:date="2016-06-22T21:30:00Z">
        <w:r w:rsidRPr="00E32D81">
          <w:rPr>
            <w:rPrChange w:id="835" w:author="Osnir Estevam" w:date="2016-06-26T15:21:00Z">
              <w:rPr/>
            </w:rPrChange>
          </w:rPr>
          <w:t xml:space="preserve">profissionais incorporam </w:t>
        </w:r>
      </w:ins>
      <w:ins w:id="836" w:author="WILLIAM FRANCISCO LEITE" w:date="2016-06-22T21:32:00Z">
        <w:r w:rsidRPr="00E32D81">
          <w:rPr>
            <w:rPrChange w:id="837" w:author="Osnir Estevam" w:date="2016-06-26T15:21:00Z">
              <w:rPr/>
            </w:rPrChange>
          </w:rPr>
          <w:t>está</w:t>
        </w:r>
      </w:ins>
      <w:ins w:id="838" w:author="WILLIAM FRANCISCO LEITE" w:date="2016-06-22T21:30:00Z">
        <w:r w:rsidRPr="00E32D81">
          <w:rPr>
            <w:rPrChange w:id="839" w:author="Osnir Estevam" w:date="2016-06-26T15:21:00Z">
              <w:rPr/>
            </w:rPrChange>
          </w:rPr>
          <w:t xml:space="preserve"> boa prática no workflow.</w:t>
        </w:r>
      </w:ins>
      <w:ins w:id="840" w:author="WILLIAM FRANCISCO LEITE" w:date="2016-06-22T21:32:00Z">
        <w:r w:rsidRPr="00E32D81">
          <w:rPr>
            <w:rPrChange w:id="841" w:author="Osnir Estevam" w:date="2016-06-26T15:21:00Z">
              <w:rPr/>
            </w:rPrChange>
          </w:rPr>
          <w:t xml:space="preserve"> (</w:t>
        </w:r>
      </w:ins>
      <w:ins w:id="842" w:author="WILLIAM FRANCISCO LEITE" w:date="2016-06-22T21:33:00Z">
        <w:r w:rsidRPr="00E32D81">
          <w:rPr>
            <w:rPrChange w:id="843" w:author="Osnir Estevam" w:date="2016-06-26T15:21:00Z">
              <w:rPr/>
            </w:rPrChange>
          </w:rPr>
          <w:t>GUERRATO, 201</w:t>
        </w:r>
      </w:ins>
      <w:ins w:id="844" w:author="Osnir Estevam" w:date="2016-06-26T15:36:00Z">
        <w:r w:rsidR="002D33DD">
          <w:t>3</w:t>
        </w:r>
      </w:ins>
      <w:ins w:id="845" w:author="WILLIAM FRANCISCO LEITE" w:date="2016-06-22T21:33:00Z">
        <w:del w:id="846" w:author="Osnir Estevam" w:date="2016-06-26T15:36:00Z">
          <w:r w:rsidRPr="00E32D81" w:rsidDel="002D33DD">
            <w:rPr>
              <w:rPrChange w:id="847" w:author="Osnir Estevam" w:date="2016-06-26T15:21:00Z">
                <w:rPr/>
              </w:rPrChange>
            </w:rPr>
            <w:delText>6</w:delText>
          </w:r>
        </w:del>
      </w:ins>
      <w:ins w:id="848" w:author="WILLIAM FRANCISCO LEITE" w:date="2016-06-22T21:32:00Z">
        <w:r w:rsidRPr="00E32D81">
          <w:rPr>
            <w:rPrChange w:id="849" w:author="Osnir Estevam" w:date="2016-06-26T15:21:00Z">
              <w:rPr/>
            </w:rPrChange>
          </w:rPr>
          <w:t>)</w:t>
        </w:r>
      </w:ins>
    </w:p>
    <w:p w14:paraId="0CEB56BA" w14:textId="77777777" w:rsidR="00E32D81" w:rsidRPr="00E32D81" w:rsidRDefault="00E32D81" w:rsidP="00E32D81">
      <w:pPr>
        <w:rPr>
          <w:ins w:id="850" w:author="WILLIAM FRANCISCO LEITE" w:date="2016-06-22T21:31:00Z"/>
          <w:rPrChange w:id="851" w:author="Osnir Estevam" w:date="2016-06-26T15:21:00Z">
            <w:rPr>
              <w:ins w:id="852" w:author="WILLIAM FRANCISCO LEITE" w:date="2016-06-22T21:31:00Z"/>
            </w:rPr>
          </w:rPrChange>
        </w:rPr>
        <w:pPrChange w:id="853" w:author="Osnir Estevam" w:date="2016-06-26T15:21:00Z">
          <w:pPr>
            <w:pStyle w:val="SubtituloCapitulo"/>
          </w:pPr>
        </w:pPrChange>
      </w:pPr>
    </w:p>
    <w:p w14:paraId="3FFAF4CA" w14:textId="3C53DAD5" w:rsidR="00721529" w:rsidDel="00BC4F93" w:rsidRDefault="00721529">
      <w:pPr>
        <w:pStyle w:val="SubtituloCapitulo"/>
        <w:numPr>
          <w:ilvl w:val="0"/>
          <w:numId w:val="0"/>
        </w:numPr>
        <w:ind w:left="792" w:hanging="432"/>
        <w:rPr>
          <w:del w:id="854" w:author="WILLIAM FRANCISCO LEITE" w:date="2016-06-22T21:17:00Z"/>
        </w:rPr>
        <w:pPrChange w:id="855" w:author="WILLIAM FRANCISCO LEITE" w:date="2016-06-22T21:31:00Z">
          <w:pPr>
            <w:pStyle w:val="SubtituloCapitulo"/>
          </w:pPr>
        </w:pPrChange>
      </w:pPr>
      <w:del w:id="856"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2FE59DF4" w:rsidR="00721529" w:rsidDel="00E32D81" w:rsidRDefault="00721529">
      <w:pPr>
        <w:pStyle w:val="SubtituloCapitulo"/>
        <w:numPr>
          <w:ilvl w:val="0"/>
          <w:numId w:val="0"/>
        </w:numPr>
        <w:ind w:left="360"/>
        <w:rPr>
          <w:del w:id="857" w:author="Osnir Estevam" w:date="2016-06-26T15:22:00Z"/>
        </w:rPr>
        <w:pPrChange w:id="858" w:author="WILLIAM FRANCISCO LEITE" w:date="2016-06-22T21:31:00Z">
          <w:pPr>
            <w:pStyle w:val="SubtituloCapitulo"/>
          </w:pPr>
        </w:pPrChange>
      </w:pPr>
    </w:p>
    <w:p w14:paraId="6D819F25" w14:textId="26B1D6F4" w:rsidR="00721529" w:rsidRDefault="00721529" w:rsidP="00721529">
      <w:pPr>
        <w:pStyle w:val="SubtituloCapitulo"/>
      </w:pPr>
      <w:bookmarkStart w:id="859" w:name="_Toc454393874"/>
      <w:r>
        <w:t>Story board</w:t>
      </w:r>
      <w:bookmarkEnd w:id="859"/>
    </w:p>
    <w:p w14:paraId="00222B0E" w14:textId="77777777" w:rsidR="007C3BDE" w:rsidRPr="007C3BDE" w:rsidRDefault="007C3BDE" w:rsidP="007C3BDE">
      <w:pPr>
        <w:ind w:firstLine="720"/>
        <w:rPr>
          <w:ins w:id="860" w:author="Osnir Estevam" w:date="2016-06-26T15:33:00Z"/>
          <w:rPrChange w:id="861" w:author="Osnir Estevam" w:date="2016-06-26T15:33:00Z">
            <w:rPr>
              <w:ins w:id="862" w:author="Osnir Estevam" w:date="2016-06-26T15:33:00Z"/>
            </w:rPr>
          </w:rPrChange>
        </w:rPr>
        <w:pPrChange w:id="863" w:author="Osnir Estevam" w:date="2016-06-26T15:33:00Z">
          <w:pPr>
            <w:pStyle w:val="SubtituloCapitulo"/>
          </w:pPr>
        </w:pPrChange>
      </w:pPr>
      <w:ins w:id="864" w:author="Osnir Estevam" w:date="2016-06-26T15:33:00Z">
        <w:r w:rsidRPr="007C3BDE">
          <w:rPr>
            <w:rPrChange w:id="865" w:author="Osnir Estevam" w:date="2016-06-26T15:33:00Z">
              <w:rPr/>
            </w:rPrChange>
          </w:rPr>
          <w:t>O storyboard em sua essência é basicamente um guia visual narrando as principais cenas de uma obra audiovisual. Os storyboards no geral são desenhos rápidos e com poucos detalhes, sendo o mais objetivo possível. Audiovisual é puro movimento, o storyboard é a chave de ignição deste movimento que é traçado por linhas e gestos no papel.</w:t>
        </w:r>
      </w:ins>
    </w:p>
    <w:p w14:paraId="39DA6378" w14:textId="77777777" w:rsidR="007C3BDE" w:rsidRPr="007C3BDE" w:rsidRDefault="007C3BDE" w:rsidP="007C3BDE">
      <w:pPr>
        <w:ind w:firstLine="720"/>
        <w:rPr>
          <w:ins w:id="866" w:author="Osnir Estevam" w:date="2016-06-26T15:33:00Z"/>
          <w:rPrChange w:id="867" w:author="Osnir Estevam" w:date="2016-06-26T15:33:00Z">
            <w:rPr>
              <w:ins w:id="868" w:author="Osnir Estevam" w:date="2016-06-26T15:33:00Z"/>
            </w:rPr>
          </w:rPrChange>
        </w:rPr>
        <w:pPrChange w:id="869" w:author="Osnir Estevam" w:date="2016-06-26T15:33:00Z">
          <w:pPr>
            <w:pStyle w:val="SubtituloCapitulo"/>
          </w:pPr>
        </w:pPrChange>
      </w:pPr>
    </w:p>
    <w:p w14:paraId="0A26D2F5" w14:textId="254298B7" w:rsidR="007C3BDE" w:rsidRPr="007C3BDE" w:rsidRDefault="007C3BDE" w:rsidP="007C3BDE">
      <w:pPr>
        <w:ind w:firstLine="720"/>
        <w:rPr>
          <w:ins w:id="870" w:author="Osnir Estevam" w:date="2016-06-26T15:33:00Z"/>
          <w:rPrChange w:id="871" w:author="Osnir Estevam" w:date="2016-06-26T15:33:00Z">
            <w:rPr>
              <w:ins w:id="872" w:author="Osnir Estevam" w:date="2016-06-26T15:33:00Z"/>
            </w:rPr>
          </w:rPrChange>
        </w:rPr>
        <w:pPrChange w:id="873" w:author="Osnir Estevam" w:date="2016-06-26T15:33:00Z">
          <w:pPr>
            <w:pStyle w:val="SubtituloCapitulo"/>
          </w:pPr>
        </w:pPrChange>
      </w:pPr>
      <w:ins w:id="874" w:author="Osnir Estevam" w:date="2016-06-26T15:33:00Z">
        <w:r w:rsidRPr="007C3BDE">
          <w:rPr>
            <w:rPrChange w:id="875" w:author="Osnir Estevam" w:date="2016-06-26T15:33:00Z">
              <w:rPr/>
            </w:rPrChange>
          </w:rPr>
          <w:t xml:space="preserve">O principal objetivo é transpor as cenas do roteiro para quadros dinâmicos e de fácil visualização. Os desenhos por mais simples que sejam auxiliam a visualizar toda a dinâmica de movimento de câmera ao posicionamento de atores. </w:t>
        </w:r>
      </w:ins>
      <w:ins w:id="876" w:author="Osnir Estevam" w:date="2016-06-26T15:34:00Z">
        <w:r w:rsidRPr="007C3BDE">
          <w:rPr>
            <w:rPrChange w:id="877" w:author="Osnir Estevam" w:date="2016-06-26T15:33:00Z">
              <w:rPr/>
            </w:rPrChange>
          </w:rPr>
          <w:t>Ou seja,</w:t>
        </w:r>
      </w:ins>
      <w:ins w:id="878" w:author="Osnir Estevam" w:date="2016-06-26T15:33:00Z">
        <w:r w:rsidRPr="007C3BDE">
          <w:rPr>
            <w:rPrChange w:id="879" w:author="Osnir Estevam" w:date="2016-06-26T15:33:00Z">
              <w:rPr/>
            </w:rPrChange>
          </w:rPr>
          <w:t xml:space="preserve"> o storyboard é como um mapa que auxilia desde o diretor, atores ao diretor de fotografia.</w:t>
        </w:r>
      </w:ins>
    </w:p>
    <w:p w14:paraId="0E77B322" w14:textId="77777777" w:rsidR="007C3BDE" w:rsidRPr="007C3BDE" w:rsidRDefault="007C3BDE" w:rsidP="007C3BDE">
      <w:pPr>
        <w:ind w:firstLine="720"/>
        <w:rPr>
          <w:ins w:id="880" w:author="Osnir Estevam" w:date="2016-06-26T15:33:00Z"/>
          <w:rPrChange w:id="881" w:author="Osnir Estevam" w:date="2016-06-26T15:33:00Z">
            <w:rPr>
              <w:ins w:id="882" w:author="Osnir Estevam" w:date="2016-06-26T15:33:00Z"/>
            </w:rPr>
          </w:rPrChange>
        </w:rPr>
        <w:pPrChange w:id="883" w:author="Osnir Estevam" w:date="2016-06-26T15:33:00Z">
          <w:pPr>
            <w:pStyle w:val="SubtituloCapitulo"/>
          </w:pPr>
        </w:pPrChange>
      </w:pPr>
    </w:p>
    <w:p w14:paraId="20D414E8" w14:textId="18B87359" w:rsidR="00721529" w:rsidRPr="007C3BDE" w:rsidDel="007C3BDE" w:rsidRDefault="007C3BDE" w:rsidP="007C3BDE">
      <w:pPr>
        <w:ind w:firstLine="720"/>
        <w:rPr>
          <w:del w:id="884" w:author="Osnir Estevam" w:date="2016-06-26T15:33:00Z"/>
          <w:rPrChange w:id="885" w:author="Osnir Estevam" w:date="2016-06-26T15:33:00Z">
            <w:rPr>
              <w:del w:id="886" w:author="Osnir Estevam" w:date="2016-06-26T15:33:00Z"/>
            </w:rPr>
          </w:rPrChange>
        </w:rPr>
        <w:pPrChange w:id="887" w:author="Osnir Estevam" w:date="2016-06-26T15:33:00Z">
          <w:pPr>
            <w:pStyle w:val="SubtituloCapitulo"/>
          </w:pPr>
        </w:pPrChange>
      </w:pPr>
      <w:ins w:id="888" w:author="Osnir Estevam" w:date="2016-06-26T15:33:00Z">
        <w:r w:rsidRPr="007C3BDE">
          <w:rPr>
            <w:rPrChange w:id="889" w:author="Osnir Estevam" w:date="2016-06-26T15:33:00Z">
              <w:rPr/>
            </w:rPrChange>
          </w:rPr>
          <w:t>O storyboard é utilizado em qualquer mídia audiovisual como filmes, animações 2D ou 3D, videogames, seriados, novelas, comerciais, videoclipes e até em propaganda política. Os storyboards até podem ser utilizados no teatro para o diretor da peça compreender melhor o cenário como também o posicionamento dos atores no palco.</w:t>
        </w:r>
        <w:r w:rsidRPr="007C3BDE" w:rsidDel="007C3BDE">
          <w:rPr>
            <w:rPrChange w:id="890" w:author="Osnir Estevam" w:date="2016-06-26T15:33:00Z">
              <w:rPr/>
            </w:rPrChange>
          </w:rPr>
          <w:t xml:space="preserve"> </w:t>
        </w:r>
      </w:ins>
      <w:ins w:id="891" w:author="Osnir Estevam" w:date="2016-06-26T15:34:00Z">
        <w:r w:rsidRPr="002C5009">
          <w:t>(</w:t>
        </w:r>
      </w:ins>
      <w:ins w:id="892" w:author="Osnir Estevam" w:date="2016-06-26T15:35:00Z">
        <w:r w:rsidRPr="007C3BDE">
          <w:t>Thot</w:t>
        </w:r>
      </w:ins>
      <w:ins w:id="893" w:author="Osnir Estevam" w:date="2016-06-26T15:34:00Z">
        <w:r w:rsidR="0098285A">
          <w:t>, 2014</w:t>
        </w:r>
        <w:r w:rsidRPr="002C5009">
          <w:t>)</w:t>
        </w:r>
      </w:ins>
      <w:del w:id="894" w:author="Osnir Estevam" w:date="2016-06-26T15:33:00Z">
        <w:r w:rsidR="00721529" w:rsidRPr="007C3BDE" w:rsidDel="007C3BDE">
          <w:rPr>
            <w:rPrChange w:id="895" w:author="Osnir Estevam" w:date="2016-06-26T15:33:00Z">
              <w:rPr/>
            </w:rPrChange>
          </w:rPr>
          <w:delText xml:space="preserve">Basicamente um story board é um guia visual que narra cenas de uma obra. Geralmente são desenhos rápidos e pouco detalhados, aqui o foco é ser objetivo, os desenhos por mais simples que pareça, auxilia a visualizar toda a </w:delText>
        </w:r>
        <w:r w:rsidR="00824F00" w:rsidRPr="007C3BDE" w:rsidDel="007C3BDE">
          <w:rPr>
            <w:rPrChange w:id="896" w:author="Osnir Estevam" w:date="2016-06-26T15:33:00Z">
              <w:rPr/>
            </w:rPrChange>
          </w:rPr>
          <w:delText>movimentação da</w:delText>
        </w:r>
        <w:r w:rsidR="00721529" w:rsidRPr="007C3BDE" w:rsidDel="007C3BDE">
          <w:rPr>
            <w:rPrChange w:id="897" w:author="Osnir Estevam" w:date="2016-06-26T15:33:00Z">
              <w:rPr/>
            </w:rPrChange>
          </w:rPr>
          <w:delTex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delText>
        </w:r>
      </w:del>
    </w:p>
    <w:p w14:paraId="0BAFE85D" w14:textId="77777777" w:rsidR="00453293" w:rsidRPr="00A521ED" w:rsidRDefault="00453293" w:rsidP="007C3BDE">
      <w:pPr>
        <w:ind w:firstLine="720"/>
        <w:pPrChange w:id="898" w:author="Osnir Estevam" w:date="2016-06-26T15:33:00Z">
          <w:pPr>
            <w:pStyle w:val="SubtituloCapitulo"/>
          </w:pPr>
        </w:pPrChange>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899" w:name="_Toc454393875"/>
      <w:r>
        <w:lastRenderedPageBreak/>
        <w:t>A COTAÇÃO DE PRODUTOS EM ATACADISTAS</w:t>
      </w:r>
      <w:bookmarkEnd w:id="899"/>
    </w:p>
    <w:p w14:paraId="74C8F342" w14:textId="4769DF1B" w:rsidR="00721529" w:rsidRDefault="001F1004" w:rsidP="00721529">
      <w:pPr>
        <w:pStyle w:val="SubtituloCapitulo"/>
      </w:pPr>
      <w:bookmarkStart w:id="900" w:name="_Toc454393876"/>
      <w:r>
        <w:t>Detalhamento do Problema (</w:t>
      </w:r>
      <w:r w:rsidR="00830B7A">
        <w:t>com fundamentação teórica</w:t>
      </w:r>
      <w:r>
        <w:t>)</w:t>
      </w:r>
      <w:bookmarkEnd w:id="900"/>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901" w:name="_Toc454393877"/>
      <w:r>
        <w:t>Detalhamento da Solução (</w:t>
      </w:r>
      <w:r w:rsidR="00830B7A">
        <w:t>com fundamentação teórica</w:t>
      </w:r>
      <w:r>
        <w:t>)</w:t>
      </w:r>
      <w:bookmarkEnd w:id="901"/>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4D4B9908" w:rsidR="00721529" w:rsidRDefault="001315C0" w:rsidP="00721529">
      <w:pPr>
        <w:pStyle w:val="TextoNormal"/>
      </w:pPr>
      <w:r>
        <w:rPr>
          <w:noProof/>
        </w:rPr>
        <w:drawing>
          <wp:anchor distT="114300" distB="114300" distL="114300" distR="114300" simplePos="0" relativeHeight="251643904" behindDoc="0" locked="0" layoutInCell="0" hidden="0" allowOverlap="1" wp14:anchorId="75489B21" wp14:editId="6EFB7397">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6"/>
                    <a:srcRect/>
                    <a:stretch>
                      <a:fillRect/>
                    </a:stretch>
                  </pic:blipFill>
                  <pic:spPr>
                    <a:xfrm>
                      <a:off x="0" y="0"/>
                      <a:ext cx="5760720" cy="1752600"/>
                    </a:xfrm>
                    <a:prstGeom prst="rect">
                      <a:avLst/>
                    </a:prstGeom>
                    <a:ln/>
                  </pic:spPr>
                </pic:pic>
              </a:graphicData>
            </a:graphic>
          </wp:anchor>
        </w:drawing>
      </w:r>
      <w:r w:rsidR="00721529">
        <w:t>As redes atacadistas conveniadas que possuírem grande diversidade de produtos e preços competitivos podem se destacar nas pesquisas e cotações realizadas na API, os atacadistas que lançam promoções frequentes também podem aumentar o fluxo de consumidores.</w:t>
      </w:r>
      <w:r w:rsidR="00721529">
        <w:cr/>
      </w:r>
    </w:p>
    <w:p w14:paraId="4847BF5B" w14:textId="683AA20B" w:rsidR="001315C0" w:rsidRDefault="00A5658A" w:rsidP="00C83871">
      <w:pPr>
        <w:pStyle w:val="TextoNormal"/>
      </w:pPr>
      <w:r>
        <w:rPr>
          <w:noProof/>
        </w:rPr>
        <mc:AlternateContent>
          <mc:Choice Requires="wps">
            <w:drawing>
              <wp:anchor distT="0" distB="0" distL="114300" distR="114300" simplePos="0" relativeHeight="251670528" behindDoc="0" locked="0" layoutInCell="1" allowOverlap="1" wp14:anchorId="0AB8197A" wp14:editId="17390D46">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0541A8" w:rsidRDefault="000541A8" w:rsidP="00A5658A">
                            <w:pPr>
                              <w:pStyle w:val="Legenda"/>
                              <w:rPr>
                                <w:ins w:id="902" w:author="Osnir Estevam" w:date="2016-06-25T20:08:00Z"/>
                              </w:rPr>
                            </w:pPr>
                            <w:ins w:id="903" w:author="Osnir Estevam" w:date="2016-06-25T20:08:00Z">
                              <w:r>
                                <w:t>Fonte: FULANO (20XX)</w:t>
                              </w:r>
                            </w:ins>
                          </w:p>
                          <w:p w14:paraId="08307DFE" w14:textId="78DB3E10" w:rsidR="000541A8" w:rsidRPr="00753065" w:rsidRDefault="000541A8" w:rsidP="00414756">
                            <w:pPr>
                              <w:pStyle w:val="Legenda"/>
                              <w:jc w:val="center"/>
                              <w:rPr>
                                <w:noProof/>
                                <w:color w:val="000000"/>
                                <w:sz w:val="24"/>
                                <w:szCs w:val="20"/>
                                <w:lang w:val="en-US"/>
                                <w:rPrChange w:id="904" w:author="Osnir Estevam" w:date="2016-06-25T18:35:00Z">
                                  <w:rPr>
                                    <w:noProof/>
                                    <w:color w:val="000000"/>
                                    <w:sz w:val="24"/>
                                    <w:szCs w:val="20"/>
                                  </w:rPr>
                                </w:rPrChange>
                              </w:rPr>
                            </w:pPr>
                            <w:del w:id="905" w:author="Osnir Estevam" w:date="2016-06-25T20:06:00Z">
                              <w:r w:rsidRPr="00753065" w:rsidDel="00A5658A">
                                <w:rPr>
                                  <w:lang w:val="en-US"/>
                                  <w:rPrChange w:id="906" w:author="Osnir Estevam" w:date="2016-06-25T18:35:00Z">
                                    <w:rPr/>
                                  </w:rPrChange>
                                </w:rPr>
                                <w:delText xml:space="preserve">Figura </w:delText>
                              </w:r>
                            </w:del>
                            <w:del w:id="907" w:author="Osnir Estevam" w:date="2016-06-25T19:00:00Z">
                              <w:r w:rsidDel="004F557E">
                                <w:fldChar w:fldCharType="begin"/>
                              </w:r>
                              <w:r w:rsidRPr="00753065" w:rsidDel="004F557E">
                                <w:rPr>
                                  <w:lang w:val="en-US"/>
                                  <w:rPrChange w:id="908" w:author="Osnir Estevam" w:date="2016-06-25T18:35:00Z">
                                    <w:rPr/>
                                  </w:rPrChange>
                                </w:rPr>
                                <w:delInstrText xml:space="preserve"> SEQ Figura \* ARABIC </w:delInstrText>
                              </w:r>
                              <w:r w:rsidDel="004F557E">
                                <w:fldChar w:fldCharType="separate"/>
                              </w:r>
                              <w:r w:rsidRPr="00753065" w:rsidDel="004F557E">
                                <w:rPr>
                                  <w:noProof/>
                                  <w:lang w:val="en-US"/>
                                  <w:rPrChange w:id="909" w:author="Osnir Estevam" w:date="2016-06-25T18:35:00Z">
                                    <w:rPr>
                                      <w:noProof/>
                                    </w:rPr>
                                  </w:rPrChange>
                                </w:rPr>
                                <w:delText>4</w:delText>
                              </w:r>
                              <w:r w:rsidDel="004F557E">
                                <w:rPr>
                                  <w:noProof/>
                                </w:rPr>
                                <w:fldChar w:fldCharType="end"/>
                              </w:r>
                            </w:del>
                            <w:del w:id="910" w:author="Osnir Estevam" w:date="2016-06-25T20:06:00Z">
                              <w:r w:rsidRPr="00753065" w:rsidDel="00A5658A">
                                <w:rPr>
                                  <w:lang w:val="en-US"/>
                                  <w:rPrChange w:id="911"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27" type="#_x0000_t202" style="position:absolute;left:0;text-align:left;margin-left:-12.4pt;margin-top:198.65pt;width:453.6pt;height:13.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" stroked="f">
                <v:textbox inset="0,0,0,0">
                  <w:txbxContent>
                    <w:p w14:paraId="28A30565" w14:textId="77777777" w:rsidR="000541A8" w:rsidRDefault="000541A8" w:rsidP="00A5658A">
                      <w:pPr>
                        <w:pStyle w:val="Legenda"/>
                        <w:rPr>
                          <w:ins w:id="912" w:author="Osnir Estevam" w:date="2016-06-25T20:08:00Z"/>
                        </w:rPr>
                      </w:pPr>
                      <w:ins w:id="913" w:author="Osnir Estevam" w:date="2016-06-25T20:08:00Z">
                        <w:r>
                          <w:t>Fonte: FULANO (20XX)</w:t>
                        </w:r>
                      </w:ins>
                    </w:p>
                    <w:p w14:paraId="08307DFE" w14:textId="78DB3E10" w:rsidR="000541A8" w:rsidRPr="00753065" w:rsidRDefault="000541A8" w:rsidP="00414756">
                      <w:pPr>
                        <w:pStyle w:val="Legenda"/>
                        <w:jc w:val="center"/>
                        <w:rPr>
                          <w:noProof/>
                          <w:color w:val="000000"/>
                          <w:sz w:val="24"/>
                          <w:szCs w:val="20"/>
                          <w:lang w:val="en-US"/>
                          <w:rPrChange w:id="914" w:author="Osnir Estevam" w:date="2016-06-25T18:35:00Z">
                            <w:rPr>
                              <w:noProof/>
                              <w:color w:val="000000"/>
                              <w:sz w:val="24"/>
                              <w:szCs w:val="20"/>
                            </w:rPr>
                          </w:rPrChange>
                        </w:rPr>
                      </w:pPr>
                      <w:del w:id="915" w:author="Osnir Estevam" w:date="2016-06-25T20:06:00Z">
                        <w:r w:rsidRPr="00753065" w:rsidDel="00A5658A">
                          <w:rPr>
                            <w:lang w:val="en-US"/>
                            <w:rPrChange w:id="916" w:author="Osnir Estevam" w:date="2016-06-25T18:35:00Z">
                              <w:rPr/>
                            </w:rPrChange>
                          </w:rPr>
                          <w:delText xml:space="preserve">Figura </w:delText>
                        </w:r>
                      </w:del>
                      <w:del w:id="917" w:author="Osnir Estevam" w:date="2016-06-25T19:00:00Z">
                        <w:r w:rsidDel="004F557E">
                          <w:fldChar w:fldCharType="begin"/>
                        </w:r>
                        <w:r w:rsidRPr="00753065" w:rsidDel="004F557E">
                          <w:rPr>
                            <w:lang w:val="en-US"/>
                            <w:rPrChange w:id="918" w:author="Osnir Estevam" w:date="2016-06-25T18:35:00Z">
                              <w:rPr/>
                            </w:rPrChange>
                          </w:rPr>
                          <w:delInstrText xml:space="preserve"> SEQ Figura \* ARABIC </w:delInstrText>
                        </w:r>
                        <w:r w:rsidDel="004F557E">
                          <w:fldChar w:fldCharType="separate"/>
                        </w:r>
                        <w:r w:rsidRPr="00753065" w:rsidDel="004F557E">
                          <w:rPr>
                            <w:noProof/>
                            <w:lang w:val="en-US"/>
                            <w:rPrChange w:id="919" w:author="Osnir Estevam" w:date="2016-06-25T18:35:00Z">
                              <w:rPr>
                                <w:noProof/>
                              </w:rPr>
                            </w:rPrChange>
                          </w:rPr>
                          <w:delText>4</w:delText>
                        </w:r>
                        <w:r w:rsidDel="004F557E">
                          <w:rPr>
                            <w:noProof/>
                          </w:rPr>
                          <w:fldChar w:fldCharType="end"/>
                        </w:r>
                      </w:del>
                      <w:del w:id="920" w:author="Osnir Estevam" w:date="2016-06-25T20:06:00Z">
                        <w:r w:rsidRPr="00753065" w:rsidDel="00A5658A">
                          <w:rPr>
                            <w:lang w:val="en-US"/>
                            <w:rPrChange w:id="921" w:author="Osnir Estevam" w:date="2016-06-25T18:35:00Z">
                              <w:rPr/>
                            </w:rPrChange>
                          </w:rPr>
                          <w:delText xml:space="preserve"> - BPM (Business Process Model)</w:delText>
                        </w:r>
                      </w:del>
                    </w:p>
                  </w:txbxContent>
                </v:textbox>
                <w10:wrap type="square"/>
              </v:shape>
            </w:pict>
          </mc:Fallback>
        </mc:AlternateContent>
      </w:r>
      <w:ins w:id="922" w:author="Osnir Estevam" w:date="2016-06-25T20:06:00Z">
        <w:r>
          <w:rPr>
            <w:noProof/>
          </w:rPr>
          <mc:AlternateContent>
            <mc:Choice Requires="wps">
              <w:drawing>
                <wp:anchor distT="0" distB="0" distL="114300" distR="114300" simplePos="0" relativeHeight="251683840" behindDoc="0" locked="0" layoutInCell="1" allowOverlap="1" wp14:anchorId="6ABD9D38" wp14:editId="1E05FC5F">
                  <wp:simplePos x="0" y="0"/>
                  <wp:positionH relativeFrom="column">
                    <wp:posOffset>-157480</wp:posOffset>
                  </wp:positionH>
                  <wp:positionV relativeFrom="paragraph">
                    <wp:posOffset>391795</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4F55507C" w:rsidR="000541A8" w:rsidRPr="00A5658A" w:rsidRDefault="000541A8">
                              <w:pPr>
                                <w:pStyle w:val="Legenda"/>
                                <w:rPr>
                                  <w:noProof/>
                                  <w:lang w:val="en-US"/>
                                  <w:rPrChange w:id="923" w:author="Osnir Estevam" w:date="2016-06-25T20:06:00Z">
                                    <w:rPr>
                                      <w:noProof/>
                                    </w:rPr>
                                  </w:rPrChange>
                                </w:rPr>
                                <w:pPrChange w:id="924" w:author="Osnir Estevam" w:date="2016-06-25T20:06:00Z">
                                  <w:pPr>
                                    <w:pStyle w:val="TextoNormal"/>
                                  </w:pPr>
                                </w:pPrChange>
                              </w:pPr>
                              <w:bookmarkStart w:id="925" w:name="_Toc454657569"/>
                              <w:ins w:id="926" w:author="Osnir Estevam" w:date="2016-06-25T20:06:00Z">
                                <w:r w:rsidRPr="007061CD">
                                  <w:t>Figura</w:t>
                                </w:r>
                                <w:r w:rsidRPr="00A5658A">
                                  <w:rPr>
                                    <w:lang w:val="en-US"/>
                                    <w:rPrChange w:id="927" w:author="Osnir Estevam" w:date="2016-06-25T20:06:00Z">
                                      <w:rPr/>
                                    </w:rPrChange>
                                  </w:rPr>
                                  <w:t xml:space="preserve"> </w:t>
                                </w:r>
                                <w:r>
                                  <w:fldChar w:fldCharType="begin"/>
                                </w:r>
                                <w:r w:rsidRPr="00A5658A">
                                  <w:rPr>
                                    <w:lang w:val="en-US"/>
                                    <w:rPrChange w:id="928" w:author="Osnir Estevam" w:date="2016-06-25T20:06:00Z">
                                      <w:rPr/>
                                    </w:rPrChange>
                                  </w:rPr>
                                  <w:instrText xml:space="preserve"> SEQ Figura \* ARABIC </w:instrText>
                                </w:r>
                              </w:ins>
                              <w:r>
                                <w:fldChar w:fldCharType="separate"/>
                              </w:r>
                              <w:ins w:id="929" w:author="Osnir Estevam" w:date="2016-06-25T20:06:00Z">
                                <w:r w:rsidRPr="00A5658A">
                                  <w:rPr>
                                    <w:noProof/>
                                    <w:lang w:val="en-US"/>
                                    <w:rPrChange w:id="930" w:author="Osnir Estevam" w:date="2016-06-25T20:06:00Z">
                                      <w:rPr>
                                        <w:noProof/>
                                      </w:rPr>
                                    </w:rPrChange>
                                  </w:rPr>
                                  <w:t>3</w:t>
                                </w:r>
                                <w:r>
                                  <w:fldChar w:fldCharType="end"/>
                                </w:r>
                                <w:r w:rsidRPr="00A5658A">
                                  <w:rPr>
                                    <w:lang w:val="en-US"/>
                                    <w:rPrChange w:id="931" w:author="Osnir Estevam" w:date="2016-06-25T20:06:00Z">
                                      <w:rPr/>
                                    </w:rPrChange>
                                  </w:rPr>
                                  <w:t xml:space="preserve"> - BPM (Business Process Model)</w:t>
                                </w:r>
                              </w:ins>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2.4pt;margin-top:30.85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" stroked="f">
                  <v:textbox inset="0,0,0,0">
                    <w:txbxContent>
                      <w:p w14:paraId="3E0DFD8D" w14:textId="4F55507C" w:rsidR="000541A8" w:rsidRPr="00A5658A" w:rsidRDefault="000541A8">
                        <w:pPr>
                          <w:pStyle w:val="Legenda"/>
                          <w:rPr>
                            <w:noProof/>
                            <w:lang w:val="en-US"/>
                            <w:rPrChange w:id="932" w:author="Osnir Estevam" w:date="2016-06-25T20:06:00Z">
                              <w:rPr>
                                <w:noProof/>
                              </w:rPr>
                            </w:rPrChange>
                          </w:rPr>
                          <w:pPrChange w:id="933" w:author="Osnir Estevam" w:date="2016-06-25T20:06:00Z">
                            <w:pPr>
                              <w:pStyle w:val="TextoNormal"/>
                            </w:pPr>
                          </w:pPrChange>
                        </w:pPr>
                        <w:bookmarkStart w:id="934" w:name="_Toc454657569"/>
                        <w:ins w:id="935" w:author="Osnir Estevam" w:date="2016-06-25T20:06:00Z">
                          <w:r w:rsidRPr="007061CD">
                            <w:t>Figura</w:t>
                          </w:r>
                          <w:r w:rsidRPr="00A5658A">
                            <w:rPr>
                              <w:lang w:val="en-US"/>
                              <w:rPrChange w:id="936" w:author="Osnir Estevam" w:date="2016-06-25T20:06:00Z">
                                <w:rPr/>
                              </w:rPrChange>
                            </w:rPr>
                            <w:t xml:space="preserve"> </w:t>
                          </w:r>
                          <w:r>
                            <w:fldChar w:fldCharType="begin"/>
                          </w:r>
                          <w:r w:rsidRPr="00A5658A">
                            <w:rPr>
                              <w:lang w:val="en-US"/>
                              <w:rPrChange w:id="937" w:author="Osnir Estevam" w:date="2016-06-25T20:06:00Z">
                                <w:rPr/>
                              </w:rPrChange>
                            </w:rPr>
                            <w:instrText xml:space="preserve"> SEQ Figura \* ARABIC </w:instrText>
                          </w:r>
                        </w:ins>
                        <w:r>
                          <w:fldChar w:fldCharType="separate"/>
                        </w:r>
                        <w:ins w:id="938" w:author="Osnir Estevam" w:date="2016-06-25T20:06:00Z">
                          <w:r w:rsidRPr="00A5658A">
                            <w:rPr>
                              <w:noProof/>
                              <w:lang w:val="en-US"/>
                              <w:rPrChange w:id="939" w:author="Osnir Estevam" w:date="2016-06-25T20:06:00Z">
                                <w:rPr>
                                  <w:noProof/>
                                </w:rPr>
                              </w:rPrChange>
                            </w:rPr>
                            <w:t>3</w:t>
                          </w:r>
                          <w:r>
                            <w:fldChar w:fldCharType="end"/>
                          </w:r>
                          <w:r w:rsidRPr="00A5658A">
                            <w:rPr>
                              <w:lang w:val="en-US"/>
                              <w:rPrChange w:id="940" w:author="Osnir Estevam" w:date="2016-06-25T20:06:00Z">
                                <w:rPr/>
                              </w:rPrChange>
                            </w:rPr>
                            <w:t xml:space="preserve"> - BPM (Business Process Model)</w:t>
                          </w:r>
                        </w:ins>
                        <w:bookmarkEnd w:id="934"/>
                      </w:p>
                    </w:txbxContent>
                  </v:textbox>
                  <w10:wrap type="square"/>
                </v:shape>
              </w:pict>
            </mc:Fallback>
          </mc:AlternateContent>
        </w:r>
      </w:ins>
      <w:r w:rsidR="001315C0">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941" w:name="_Toc454393878"/>
      <w:r w:rsidRPr="001315C0">
        <w:t>Requisitos</w:t>
      </w:r>
      <w:bookmarkEnd w:id="941"/>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942" w:name="_Toc453785455"/>
      <w:r>
        <w:t xml:space="preserve">Tabela </w:t>
      </w:r>
      <w:r w:rsidR="00753065">
        <w:fldChar w:fldCharType="begin"/>
      </w:r>
      <w:r w:rsidR="00753065">
        <w:instrText xml:space="preserve"> SEQ Tabela \* ARABIC </w:instrText>
      </w:r>
      <w:r w:rsidR="00753065">
        <w:fldChar w:fldCharType="separate"/>
      </w:r>
      <w:r>
        <w:rPr>
          <w:noProof/>
        </w:rPr>
        <w:t>1</w:t>
      </w:r>
      <w:r w:rsidR="00753065">
        <w:rPr>
          <w:noProof/>
        </w:rPr>
        <w:fldChar w:fldCharType="end"/>
      </w:r>
      <w:r>
        <w:t xml:space="preserve"> - </w:t>
      </w:r>
      <w:r w:rsidRPr="005373D6">
        <w:t>Requisitos Funcionais</w:t>
      </w:r>
      <w:bookmarkEnd w:id="942"/>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lastRenderedPageBreak/>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943" w:name="_Toc453785456"/>
      <w:r>
        <w:t xml:space="preserve">Tabela </w:t>
      </w:r>
      <w:r w:rsidR="00753065">
        <w:fldChar w:fldCharType="begin"/>
      </w:r>
      <w:r w:rsidR="00753065">
        <w:instrText xml:space="preserve"> SEQ Tabela \* ARABIC </w:instrText>
      </w:r>
      <w:r w:rsidR="00753065">
        <w:fldChar w:fldCharType="separate"/>
      </w:r>
      <w:r>
        <w:rPr>
          <w:noProof/>
        </w:rPr>
        <w:t>2</w:t>
      </w:r>
      <w:r w:rsidR="00753065">
        <w:rPr>
          <w:noProof/>
        </w:rPr>
        <w:fldChar w:fldCharType="end"/>
      </w:r>
      <w:r>
        <w:t xml:space="preserve"> - </w:t>
      </w:r>
      <w:r w:rsidRPr="00677224">
        <w:t>Requisitos Não Funcionais</w:t>
      </w:r>
      <w:bookmarkEnd w:id="943"/>
    </w:p>
    <w:p w14:paraId="757C435A" w14:textId="3C858CC6" w:rsidR="001315C0" w:rsidRDefault="00453293" w:rsidP="00AE188A">
      <w:pPr>
        <w:pStyle w:val="SubtituloCapitulo"/>
        <w:numPr>
          <w:ilvl w:val="2"/>
          <w:numId w:val="1"/>
        </w:numPr>
      </w:pPr>
      <w:bookmarkStart w:id="944" w:name="_Toc454393879"/>
      <w:r w:rsidRPr="00453293">
        <w:t>MER (Modelo Entidade Relacional)</w:t>
      </w:r>
      <w:bookmarkEnd w:id="944"/>
    </w:p>
    <w:p w14:paraId="4DA85C18" w14:textId="2160A3F0" w:rsidR="00673797" w:rsidRPr="001315C0" w:rsidRDefault="00991ECB" w:rsidP="00AE188A">
      <w:pPr>
        <w:pStyle w:val="TextoNormal"/>
      </w:pPr>
      <w:ins w:id="945" w:author="WILLIAM FRANCISCO LEITE" w:date="2016-06-22T19:49:00Z">
        <w:r>
          <w:t>No mode</w:t>
        </w:r>
      </w:ins>
      <w:del w:id="946" w:author="WILLIAM FRANCISCO LEITE" w:date="2016-06-22T19:49:00Z">
        <w:r w:rsidR="00673797" w:rsidRPr="00673797" w:rsidDel="00991ECB">
          <w:delText>Digitar texto...</w:delText>
        </w:r>
      </w:del>
    </w:p>
    <w:p w14:paraId="3EA38474" w14:textId="19F18A5A" w:rsidR="00A5658A" w:rsidRDefault="00A5658A">
      <w:pPr>
        <w:pStyle w:val="Legenda"/>
        <w:keepNext/>
        <w:rPr>
          <w:ins w:id="947" w:author="Osnir Estevam" w:date="2016-06-25T20:10:00Z"/>
        </w:rPr>
        <w:pPrChange w:id="948" w:author="Osnir Estevam" w:date="2016-06-25T20:10:00Z">
          <w:pPr>
            <w:pStyle w:val="Legenda"/>
          </w:pPr>
        </w:pPrChange>
      </w:pPr>
      <w:bookmarkStart w:id="949" w:name="_Toc454657570"/>
      <w:ins w:id="950" w:author="Osnir Estevam" w:date="2016-06-25T20:10:00Z">
        <w:r>
          <w:t xml:space="preserve">Figura </w:t>
        </w:r>
        <w:r>
          <w:fldChar w:fldCharType="begin"/>
        </w:r>
        <w:r>
          <w:instrText xml:space="preserve"> SEQ Figura \* ARABIC </w:instrText>
        </w:r>
      </w:ins>
      <w:r>
        <w:fldChar w:fldCharType="separate"/>
      </w:r>
      <w:ins w:id="951" w:author="Osnir Estevam" w:date="2016-06-25T20:10:00Z">
        <w:r>
          <w:rPr>
            <w:noProof/>
          </w:rPr>
          <w:t>4</w:t>
        </w:r>
        <w:r>
          <w:fldChar w:fldCharType="end"/>
        </w:r>
        <w:r>
          <w:t xml:space="preserve"> - </w:t>
        </w:r>
        <w:r w:rsidRPr="007B6466">
          <w:t>MER (Modelo Entidade Relacional)</w:t>
        </w:r>
        <w:bookmarkEnd w:id="949"/>
      </w:ins>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7"/>
                    <a:srcRect/>
                    <a:stretch>
                      <a:fillRect/>
                    </a:stretch>
                  </pic:blipFill>
                  <pic:spPr>
                    <a:xfrm>
                      <a:off x="0" y="0"/>
                      <a:ext cx="5229225" cy="4525963"/>
                    </a:xfrm>
                    <a:prstGeom prst="rect">
                      <a:avLst/>
                    </a:prstGeom>
                    <a:ln/>
                  </pic:spPr>
                </pic:pic>
              </a:graphicData>
            </a:graphic>
          </wp:inline>
        </w:drawing>
      </w:r>
    </w:p>
    <w:p w14:paraId="1CF79183" w14:textId="77777777" w:rsidR="00A5658A" w:rsidRDefault="00A5658A" w:rsidP="00A5658A">
      <w:pPr>
        <w:pStyle w:val="Legenda"/>
        <w:rPr>
          <w:ins w:id="952" w:author="Osnir Estevam" w:date="2016-06-25T20:11:00Z"/>
        </w:rPr>
      </w:pPr>
      <w:ins w:id="953" w:author="Osnir Estevam" w:date="2016-06-25T20:11:00Z">
        <w:r>
          <w:t>Fonte: FULANO (20XX)</w:t>
        </w:r>
      </w:ins>
    </w:p>
    <w:p w14:paraId="7C44EFFF" w14:textId="641994DE" w:rsidR="001315C0" w:rsidRDefault="00414756" w:rsidP="00414756">
      <w:pPr>
        <w:pStyle w:val="Legenda"/>
        <w:spacing w:after="0"/>
      </w:pPr>
      <w:del w:id="954" w:author="Osnir Estevam" w:date="2016-06-25T20:10:00Z">
        <w:r w:rsidDel="00A5658A">
          <w:delText xml:space="preserve">Figura </w:delText>
        </w:r>
      </w:del>
      <w:del w:id="95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5</w:delText>
        </w:r>
        <w:r w:rsidR="00753065" w:rsidDel="004F557E">
          <w:rPr>
            <w:noProof/>
          </w:rPr>
          <w:fldChar w:fldCharType="end"/>
        </w:r>
      </w:del>
      <w:del w:id="956"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rsidP="00414756"/>
    <w:p w14:paraId="757AEE59" w14:textId="3D57EA50" w:rsidR="001315C0" w:rsidRDefault="001315C0" w:rsidP="00AE188A">
      <w:pPr>
        <w:pStyle w:val="SubtituloCapitulo"/>
        <w:numPr>
          <w:ilvl w:val="2"/>
          <w:numId w:val="1"/>
        </w:numPr>
      </w:pPr>
      <w:bookmarkStart w:id="957" w:name="_Toc454393880"/>
      <w:r w:rsidRPr="001315C0">
        <w:t>Big Picture (Arquitetura)</w:t>
      </w:r>
      <w:bookmarkEnd w:id="957"/>
    </w:p>
    <w:p w14:paraId="0CDF4AEC" w14:textId="77777777" w:rsidR="002C4656" w:rsidRDefault="00673797" w:rsidP="00AE188A">
      <w:pPr>
        <w:pStyle w:val="TextoNormal"/>
        <w:rPr>
          <w:ins w:id="958" w:author="Osnir Estevam" w:date="2016-06-25T20:18:00Z"/>
        </w:rPr>
      </w:pPr>
      <w:commentRangeStart w:id="959"/>
      <w:r w:rsidRPr="00673797">
        <w:t>Digitar</w:t>
      </w:r>
      <w:commentRangeEnd w:id="959"/>
      <w:r w:rsidR="00CD5B56">
        <w:rPr>
          <w:rStyle w:val="Refdecomentrio"/>
        </w:rPr>
        <w:commentReference w:id="959"/>
      </w:r>
      <w:r w:rsidRPr="00673797">
        <w:t xml:space="preserve"> texto</w:t>
      </w:r>
      <w:ins w:id="960" w:author="Osnir Estevam" w:date="2016-06-25T20:14:00Z">
        <w:r w:rsidR="002C4656">
          <w:t>...</w:t>
        </w:r>
      </w:ins>
    </w:p>
    <w:p w14:paraId="55B523C9" w14:textId="77777777" w:rsidR="002C4656" w:rsidRDefault="002C4656" w:rsidP="00AE188A">
      <w:pPr>
        <w:pStyle w:val="TextoNormal"/>
        <w:rPr>
          <w:ins w:id="961" w:author="Osnir Estevam" w:date="2016-06-25T20:18:00Z"/>
        </w:rPr>
      </w:pPr>
    </w:p>
    <w:p w14:paraId="0C4A0832" w14:textId="6B0F3E59" w:rsidR="002C4656" w:rsidRDefault="002C4656" w:rsidP="00AE188A">
      <w:pPr>
        <w:pStyle w:val="TextoNormal"/>
        <w:rPr>
          <w:ins w:id="962" w:author="Osnir Estevam" w:date="2016-06-25T20:18:00Z"/>
        </w:rPr>
      </w:pPr>
      <w:ins w:id="963" w:author="Osnir Estevam" w:date="2016-06-25T20:18:00Z">
        <w:r>
          <w:rPr>
            <w:noProof/>
          </w:rPr>
          <w:lastRenderedPageBreak/>
          <w:drawing>
            <wp:anchor distT="114300" distB="114300" distL="114300" distR="114300" simplePos="0" relativeHeight="251687936" behindDoc="0" locked="0" layoutInCell="0" hidden="0" allowOverlap="1" wp14:anchorId="42AED7AA" wp14:editId="28864BAF">
              <wp:simplePos x="0" y="0"/>
              <wp:positionH relativeFrom="margin">
                <wp:posOffset>285750</wp:posOffset>
              </wp:positionH>
              <wp:positionV relativeFrom="paragraph">
                <wp:posOffset>679450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964" w:author="Osnir Estevam" w:date="2016-06-25T20:12:00Z">
        <w:r>
          <w:rPr>
            <w:noProof/>
          </w:rPr>
          <mc:AlternateContent>
            <mc:Choice Requires="wps">
              <w:drawing>
                <wp:anchor distT="0" distB="0" distL="114300" distR="114300" simplePos="0" relativeHeight="251685888" behindDoc="0" locked="0" layoutInCell="1" allowOverlap="1" wp14:anchorId="5CBD7FE6" wp14:editId="42D7DF28">
                  <wp:simplePos x="0" y="0"/>
                  <wp:positionH relativeFrom="margin">
                    <wp:posOffset>143124</wp:posOffset>
                  </wp:positionH>
                  <wp:positionV relativeFrom="paragraph">
                    <wp:posOffset>453445</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3A615807" w:rsidR="000541A8" w:rsidRPr="00114844" w:rsidRDefault="000541A8">
                              <w:pPr>
                                <w:pStyle w:val="Legenda"/>
                                <w:pPrChange w:id="965" w:author="Osnir Estevam" w:date="2016-06-25T20:12:00Z">
                                  <w:pPr>
                                    <w:pStyle w:val="TextoNormal"/>
                                  </w:pPr>
                                </w:pPrChange>
                              </w:pPr>
                              <w:bookmarkStart w:id="966" w:name="_Toc454657571"/>
                              <w:ins w:id="967" w:author="Osnir Estevam" w:date="2016-06-25T20:12:00Z">
                                <w:r>
                                  <w:t xml:space="preserve">Figura </w:t>
                                </w:r>
                                <w:r>
                                  <w:fldChar w:fldCharType="begin"/>
                                </w:r>
                                <w:r>
                                  <w:instrText xml:space="preserve"> SEQ Figura \* ARABIC </w:instrText>
                                </w:r>
                              </w:ins>
                              <w:r>
                                <w:fldChar w:fldCharType="separate"/>
                              </w:r>
                              <w:ins w:id="968" w:author="Osnir Estevam" w:date="2016-06-25T20:12:00Z">
                                <w:r>
                                  <w:rPr>
                                    <w:noProof/>
                                  </w:rPr>
                                  <w:t>5</w:t>
                                </w:r>
                                <w:r>
                                  <w:fldChar w:fldCharType="end"/>
                                </w:r>
                                <w:r w:rsidRPr="00543F86">
                                  <w:t xml:space="preserve"> - Big Picture (Arquitetura)</w:t>
                                </w:r>
                              </w:ins>
                              <w:bookmarkEnd w:id="9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29" type="#_x0000_t202" style="position:absolute;left:0;text-align:left;margin-left:11.25pt;margin-top:35.7pt;width:453.6pt;height:13.1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tYOAIAAG8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" stroked="f">
                  <v:textbox inset="0,0,0,0">
                    <w:txbxContent>
                      <w:p w14:paraId="5A62EF68" w14:textId="3A615807" w:rsidR="000541A8" w:rsidRPr="00114844" w:rsidRDefault="000541A8">
                        <w:pPr>
                          <w:pStyle w:val="Legenda"/>
                          <w:pPrChange w:id="969" w:author="Osnir Estevam" w:date="2016-06-25T20:12:00Z">
                            <w:pPr>
                              <w:pStyle w:val="TextoNormal"/>
                            </w:pPr>
                          </w:pPrChange>
                        </w:pPr>
                        <w:bookmarkStart w:id="970" w:name="_Toc454657571"/>
                        <w:ins w:id="971" w:author="Osnir Estevam" w:date="2016-06-25T20:12:00Z">
                          <w:r>
                            <w:t xml:space="preserve">Figura </w:t>
                          </w:r>
                          <w:r>
                            <w:fldChar w:fldCharType="begin"/>
                          </w:r>
                          <w:r>
                            <w:instrText xml:space="preserve"> SEQ Figura \* ARABIC </w:instrText>
                          </w:r>
                        </w:ins>
                        <w:r>
                          <w:fldChar w:fldCharType="separate"/>
                        </w:r>
                        <w:ins w:id="972" w:author="Osnir Estevam" w:date="2016-06-25T20:12:00Z">
                          <w:r>
                            <w:rPr>
                              <w:noProof/>
                            </w:rPr>
                            <w:t>5</w:t>
                          </w:r>
                          <w:r>
                            <w:fldChar w:fldCharType="end"/>
                          </w:r>
                          <w:r w:rsidRPr="00543F86">
                            <w:t xml:space="preserve"> - Big Picture (Arquitetura)</w:t>
                          </w:r>
                        </w:ins>
                        <w:bookmarkEnd w:id="970"/>
                      </w:p>
                    </w:txbxContent>
                  </v:textbox>
                  <w10:wrap type="square" anchorx="margin"/>
                </v:shape>
              </w:pict>
            </mc:Fallback>
          </mc:AlternateContent>
        </w:r>
      </w:ins>
    </w:p>
    <w:p w14:paraId="13CCC934" w14:textId="77777777" w:rsidR="002C4656" w:rsidRDefault="002C4656" w:rsidP="002C4656">
      <w:pPr>
        <w:pStyle w:val="Legenda"/>
        <w:rPr>
          <w:ins w:id="973" w:author="Osnir Estevam" w:date="2016-06-25T20:18:00Z"/>
        </w:rPr>
      </w:pPr>
      <w:ins w:id="974" w:author="Osnir Estevam" w:date="2016-06-25T20:18:00Z">
        <w:r>
          <w:t>Fonte: FULANO (20XX)</w:t>
        </w:r>
      </w:ins>
    </w:p>
    <w:p w14:paraId="11BE304D" w14:textId="2078139E" w:rsidR="001315C0" w:rsidRDefault="00AE188A" w:rsidP="00AE188A">
      <w:pPr>
        <w:pStyle w:val="TextoNormal"/>
      </w:pPr>
      <w:del w:id="975" w:author="Osnir Estevam" w:date="2016-06-25T20:14:00Z">
        <w:r w:rsidDel="002C4656">
          <w:delText>..</w:delText>
        </w:r>
      </w:del>
      <w:del w:id="976" w:author="Osnir Estevam" w:date="2016-06-25T20:12:00Z">
        <w:r w:rsidR="00414756" w:rsidDel="002C4656">
          <w:rPr>
            <w:noProof/>
          </w:rPr>
          <mc:AlternateContent>
            <mc:Choice Requires="wps">
              <w:drawing>
                <wp:anchor distT="0" distB="0" distL="114300" distR="114300" simplePos="0" relativeHeight="251681792" behindDoc="0" locked="0" layoutInCell="1" allowOverlap="1" wp14:anchorId="3A789BEE" wp14:editId="3181C8C9">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0541A8" w:rsidRPr="00244431" w:rsidRDefault="000541A8" w:rsidP="00414756">
                              <w:pPr>
                                <w:pStyle w:val="Legenda"/>
                                <w:spacing w:before="120" w:after="0"/>
                                <w:jc w:val="center"/>
                                <w:rPr>
                                  <w:rFonts w:ascii="Times New Roman" w:hAnsi="Times New Roman" w:cs="Times New Roman"/>
                                  <w:b/>
                                  <w:noProof/>
                                  <w:color w:val="000000"/>
                                  <w:sz w:val="24"/>
                                  <w:szCs w:val="20"/>
                                </w:rPr>
                              </w:pPr>
                              <w:del w:id="977" w:author="Osnir Estevam" w:date="2016-06-25T20:12:00Z">
                                <w:r w:rsidDel="00A5658A">
                                  <w:delText xml:space="preserve">Figura </w:delText>
                                </w:r>
                              </w:del>
                              <w:del w:id="978"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979"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0"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" stroked="f">
                  <v:textbox style="mso-fit-shape-to-text:t" inset="0,0,0,0">
                    <w:txbxContent>
                      <w:p w14:paraId="6BF4610C" w14:textId="0FDF0D6A" w:rsidR="000541A8" w:rsidRPr="00244431" w:rsidRDefault="000541A8" w:rsidP="00414756">
                        <w:pPr>
                          <w:pStyle w:val="Legenda"/>
                          <w:spacing w:before="120" w:after="0"/>
                          <w:jc w:val="center"/>
                          <w:rPr>
                            <w:rFonts w:ascii="Times New Roman" w:hAnsi="Times New Roman" w:cs="Times New Roman"/>
                            <w:b/>
                            <w:noProof/>
                            <w:color w:val="000000"/>
                            <w:sz w:val="24"/>
                            <w:szCs w:val="20"/>
                          </w:rPr>
                        </w:pPr>
                        <w:del w:id="980" w:author="Osnir Estevam" w:date="2016-06-25T20:12:00Z">
                          <w:r w:rsidDel="00A5658A">
                            <w:delText xml:space="preserve">Figura </w:delText>
                          </w:r>
                        </w:del>
                        <w:del w:id="981"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982"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983" w:author="Osnir Estevam" w:date="2016-06-25T20:17:00Z">
        <w:r w:rsidR="00414756" w:rsidDel="002C4656">
          <w:rPr>
            <w:noProof/>
          </w:rPr>
          <w:drawing>
            <wp:anchor distT="114300" distB="114300" distL="114300" distR="114300" simplePos="0" relativeHeight="251663360" behindDoc="0" locked="0" layoutInCell="0" hidden="0" allowOverlap="1" wp14:anchorId="5C40C0D7" wp14:editId="59C100F5">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9"/>
                      <a:srcRect/>
                      <a:stretch>
                        <a:fillRect/>
                      </a:stretch>
                    </pic:blipFill>
                    <pic:spPr>
                      <a:xfrm>
                        <a:off x="0" y="0"/>
                        <a:ext cx="5761045" cy="2489200"/>
                      </a:xfrm>
                      <a:prstGeom prst="rect">
                        <a:avLst/>
                      </a:prstGeom>
                      <a:ln/>
                    </pic:spPr>
                  </pic:pic>
                </a:graphicData>
              </a:graphic>
            </wp:anchor>
          </w:drawing>
        </w:r>
      </w:del>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Após a construção do contrato inicial na ferramenta Swagger, todas as rotas serão geradas na API. Para validar o status code 200 das requisições nas URIs será utilizado a ferramenta SoapUI.</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Utilizando a ferramenta SoapUI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72E46767" w:rsidR="001315C0" w:rsidRDefault="001315C0" w:rsidP="006A6073">
      <w:pPr>
        <w:pStyle w:val="TextoNormal"/>
      </w:pPr>
      <w:r>
        <w:lastRenderedPageBreak/>
        <w:t xml:space="preserve">Pedro, Bruno e Ana… pessoas </w:t>
      </w:r>
      <w:r w:rsidR="00414756">
        <w:t>com características diferentes,</w:t>
      </w:r>
      <w:r>
        <w:t xml:space="preserve"> porém com interesses em comum. Pedro e Bruno são empresários, um é chefe de cozinha e o outro proprietário de um Food Truck, já Ana é uma esposa amorosa, mãe e dona de casa. Todos possuem interesse em tecnologia e acompanham </w:t>
      </w:r>
      <w:del w:id="984" w:author="Osnir Estevam" w:date="2016-06-25T20:16:00Z">
        <w:r w:rsidDel="002C4656">
          <w:delText>noticias</w:delText>
        </w:r>
      </w:del>
      <w:ins w:id="985" w:author="Osnir Estevam" w:date="2016-06-25T20:16:00Z">
        <w:r w:rsidR="002C4656">
          <w:t>notícias</w:t>
        </w:r>
      </w:ins>
      <w:r>
        <w:t xml:space="preserve">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1466525" w14:textId="4758A6A1" w:rsidR="002C4656" w:rsidRDefault="002C4656">
      <w:pPr>
        <w:pStyle w:val="Legenda"/>
        <w:keepNext/>
        <w:rPr>
          <w:ins w:id="986" w:author="Osnir Estevam" w:date="2016-06-25T20:17:00Z"/>
        </w:rPr>
        <w:pPrChange w:id="987" w:author="Osnir Estevam" w:date="2016-06-25T20:17:00Z">
          <w:pPr>
            <w:pStyle w:val="Legenda"/>
          </w:pPr>
        </w:pPrChange>
      </w:pPr>
      <w:bookmarkStart w:id="988" w:name="_Toc454657572"/>
      <w:ins w:id="989" w:author="Osnir Estevam" w:date="2016-06-25T20:17:00Z">
        <w:r>
          <w:lastRenderedPageBreak/>
          <w:t xml:space="preserve">Figura </w:t>
        </w:r>
        <w:r>
          <w:fldChar w:fldCharType="begin"/>
        </w:r>
        <w:r>
          <w:instrText xml:space="preserve"> SEQ Figura \* ARABIC </w:instrText>
        </w:r>
      </w:ins>
      <w:r>
        <w:fldChar w:fldCharType="separate"/>
      </w:r>
      <w:ins w:id="990" w:author="Osnir Estevam" w:date="2016-06-25T20:17:00Z">
        <w:r>
          <w:rPr>
            <w:noProof/>
          </w:rPr>
          <w:t>6</w:t>
        </w:r>
        <w:r>
          <w:fldChar w:fldCharType="end"/>
        </w:r>
        <w:r>
          <w:t xml:space="preserve"> - </w:t>
        </w:r>
        <w:r w:rsidRPr="00007745">
          <w:t>Persona (Pedro da Silva)</w:t>
        </w:r>
        <w:bookmarkEnd w:id="988"/>
      </w:ins>
    </w:p>
    <w:p w14:paraId="605897A3" w14:textId="77777777" w:rsidR="00414756" w:rsidRDefault="006A6073">
      <w:pPr>
        <w:pStyle w:val="TextoNormal"/>
        <w:keepNext/>
        <w:spacing w:after="0"/>
        <w:ind w:firstLine="0"/>
        <w:pPrChange w:id="991" w:author="Osnir Estevam" w:date="2016-06-25T20:2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8486" t="13712" r="5902" b="14240"/>
                    <a:stretch>
                      <a:fillRect/>
                    </a:stretch>
                  </pic:blipFill>
                  <pic:spPr>
                    <a:xfrm>
                      <a:off x="0" y="0"/>
                      <a:ext cx="4933950" cy="2606675"/>
                    </a:xfrm>
                    <a:prstGeom prst="rect">
                      <a:avLst/>
                    </a:prstGeom>
                    <a:ln/>
                  </pic:spPr>
                </pic:pic>
              </a:graphicData>
            </a:graphic>
          </wp:inline>
        </w:drawing>
      </w:r>
    </w:p>
    <w:p w14:paraId="18DC9A52" w14:textId="77777777" w:rsidR="007061CD" w:rsidRDefault="007061CD">
      <w:pPr>
        <w:pStyle w:val="Legenda"/>
        <w:spacing w:after="0"/>
        <w:rPr>
          <w:ins w:id="992" w:author="Osnir Estevam" w:date="2016-06-25T20:24:00Z"/>
        </w:rPr>
        <w:pPrChange w:id="993" w:author="Osnir Estevam" w:date="2016-06-25T20:24:00Z">
          <w:pPr>
            <w:pStyle w:val="Legenda"/>
          </w:pPr>
        </w:pPrChange>
      </w:pPr>
      <w:ins w:id="994" w:author="Osnir Estevam" w:date="2016-06-25T20:24:00Z">
        <w:r>
          <w:t>Fonte: FULANO (20XX)</w:t>
        </w:r>
      </w:ins>
    </w:p>
    <w:p w14:paraId="528761EF" w14:textId="00835008" w:rsidR="006A6073" w:rsidDel="002C4656" w:rsidRDefault="00414756" w:rsidP="00414756">
      <w:pPr>
        <w:pStyle w:val="Legenda"/>
        <w:spacing w:before="120" w:after="0"/>
        <w:jc w:val="center"/>
        <w:rPr>
          <w:del w:id="995" w:author="Osnir Estevam" w:date="2016-06-25T20:17:00Z"/>
          <w:noProof/>
        </w:rPr>
      </w:pPr>
      <w:del w:id="996" w:author="Osnir Estevam" w:date="2016-06-25T20:17:00Z">
        <w:r w:rsidDel="002C4656">
          <w:delText xml:space="preserve">Figura </w:delText>
        </w:r>
      </w:del>
      <w:del w:id="99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7</w:delText>
        </w:r>
        <w:r w:rsidR="00753065" w:rsidDel="004F557E">
          <w:rPr>
            <w:noProof/>
          </w:rPr>
          <w:fldChar w:fldCharType="end"/>
        </w:r>
      </w:del>
      <w:del w:id="998"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783A1B52" w:rsidR="007061CD" w:rsidRDefault="007061CD">
      <w:pPr>
        <w:pStyle w:val="Legenda"/>
        <w:keepNext/>
        <w:rPr>
          <w:ins w:id="999" w:author="Osnir Estevam" w:date="2016-06-25T20:25:00Z"/>
        </w:rPr>
        <w:pPrChange w:id="1000" w:author="Osnir Estevam" w:date="2016-06-25T20:25:00Z">
          <w:pPr>
            <w:pStyle w:val="Legenda"/>
          </w:pPr>
        </w:pPrChange>
      </w:pPr>
      <w:bookmarkStart w:id="1001" w:name="_Toc454657573"/>
      <w:ins w:id="1002" w:author="Osnir Estevam" w:date="2016-06-25T20:25:00Z">
        <w:r>
          <w:t xml:space="preserve">Figura </w:t>
        </w:r>
        <w:r>
          <w:fldChar w:fldCharType="begin"/>
        </w:r>
        <w:r>
          <w:instrText xml:space="preserve"> SEQ Figura \* ARABIC </w:instrText>
        </w:r>
      </w:ins>
      <w:r>
        <w:fldChar w:fldCharType="separate"/>
      </w:r>
      <w:ins w:id="1003" w:author="Osnir Estevam" w:date="2016-06-25T20:25:00Z">
        <w:r>
          <w:rPr>
            <w:noProof/>
          </w:rPr>
          <w:t>7</w:t>
        </w:r>
        <w:r>
          <w:fldChar w:fldCharType="end"/>
        </w:r>
        <w:r w:rsidRPr="00E24C24">
          <w:t xml:space="preserve"> - Persona (Bruno Siqueira)</w:t>
        </w:r>
        <w:bookmarkEnd w:id="1001"/>
      </w:ins>
    </w:p>
    <w:p w14:paraId="03660FA9" w14:textId="285C889E" w:rsidR="00414756" w:rsidRDefault="006A6073">
      <w:pPr>
        <w:pStyle w:val="TextoNormal"/>
        <w:keepNext/>
        <w:spacing w:after="0"/>
        <w:ind w:firstLine="0"/>
        <w:rPr>
          <w:ins w:id="1004" w:author="Osnir Estevam" w:date="2016-06-25T20:25:00Z"/>
        </w:rPr>
        <w:pPrChange w:id="1005" w:author="Osnir Estevam" w:date="2016-06-25T20:27: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9201" t="17836" r="3859" b="9322"/>
                    <a:stretch>
                      <a:fillRect/>
                    </a:stretch>
                  </pic:blipFill>
                  <pic:spPr>
                    <a:xfrm>
                      <a:off x="0" y="0"/>
                      <a:ext cx="5010150" cy="2632075"/>
                    </a:xfrm>
                    <a:prstGeom prst="rect">
                      <a:avLst/>
                    </a:prstGeom>
                    <a:ln/>
                  </pic:spPr>
                </pic:pic>
              </a:graphicData>
            </a:graphic>
          </wp:inline>
        </w:drawing>
      </w:r>
    </w:p>
    <w:p w14:paraId="69E8E0B7" w14:textId="77777777" w:rsidR="007061CD" w:rsidRDefault="007061CD" w:rsidP="007061CD">
      <w:pPr>
        <w:pStyle w:val="Legenda"/>
        <w:spacing w:after="0"/>
        <w:rPr>
          <w:ins w:id="1006" w:author="Osnir Estevam" w:date="2016-06-25T20:25:00Z"/>
        </w:rPr>
      </w:pPr>
      <w:ins w:id="1007" w:author="Osnir Estevam" w:date="2016-06-25T20:25:00Z">
        <w:r>
          <w:t>Fonte: FULANO (20XX)</w:t>
        </w:r>
      </w:ins>
    </w:p>
    <w:p w14:paraId="409E11B5" w14:textId="6CCB3D5D" w:rsidR="007061CD" w:rsidDel="007061CD" w:rsidRDefault="007061CD" w:rsidP="00414756">
      <w:pPr>
        <w:pStyle w:val="TextoNormal"/>
        <w:keepNext/>
        <w:ind w:firstLine="0"/>
        <w:rPr>
          <w:del w:id="1008" w:author="Osnir Estevam" w:date="2016-06-25T20:26:00Z"/>
        </w:rPr>
      </w:pPr>
    </w:p>
    <w:p w14:paraId="306085A9" w14:textId="05631A8B" w:rsidR="006A6073" w:rsidDel="007061CD" w:rsidRDefault="00414756" w:rsidP="00414756">
      <w:pPr>
        <w:pStyle w:val="Legenda"/>
        <w:jc w:val="center"/>
        <w:rPr>
          <w:del w:id="1009" w:author="Osnir Estevam" w:date="2016-06-25T20:24:00Z"/>
        </w:rPr>
      </w:pPr>
      <w:del w:id="1010" w:author="Osnir Estevam" w:date="2016-06-25T20:24:00Z">
        <w:r w:rsidDel="007061CD">
          <w:delText xml:space="preserve">Figura </w:delText>
        </w:r>
      </w:del>
      <w:del w:id="1011"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8</w:delText>
        </w:r>
        <w:r w:rsidR="00753065" w:rsidDel="004F557E">
          <w:rPr>
            <w:noProof/>
          </w:rPr>
          <w:fldChar w:fldCharType="end"/>
        </w:r>
      </w:del>
      <w:del w:id="1012" w:author="Osnir Estevam" w:date="2016-06-25T20:24:00Z">
        <w:r w:rsidR="00FA406B" w:rsidDel="007061CD">
          <w:delText xml:space="preserve"> - Persona</w:delText>
        </w:r>
        <w:r w:rsidRPr="00267198" w:rsidDel="007061CD">
          <w:delText xml:space="preserve"> </w:delText>
        </w:r>
        <w:r w:rsidDel="007061CD">
          <w:delText>(Bruno Siqueira)</w:delText>
        </w:r>
      </w:del>
    </w:p>
    <w:p w14:paraId="271FB800" w14:textId="64CAB879" w:rsidR="007061CD" w:rsidRDefault="007061CD">
      <w:pPr>
        <w:pStyle w:val="Legenda"/>
        <w:keepNext/>
        <w:rPr>
          <w:ins w:id="1013" w:author="Osnir Estevam" w:date="2016-06-25T20:26:00Z"/>
        </w:rPr>
        <w:pPrChange w:id="1014" w:author="Osnir Estevam" w:date="2016-06-25T20:26:00Z">
          <w:pPr>
            <w:pStyle w:val="Legenda"/>
          </w:pPr>
        </w:pPrChange>
      </w:pPr>
      <w:bookmarkStart w:id="1015" w:name="_Toc454657574"/>
      <w:ins w:id="1016" w:author="Osnir Estevam" w:date="2016-06-25T20:26:00Z">
        <w:r>
          <w:t xml:space="preserve">Figura </w:t>
        </w:r>
        <w:r>
          <w:fldChar w:fldCharType="begin"/>
        </w:r>
        <w:r>
          <w:instrText xml:space="preserve"> SEQ Figura \* ARABIC </w:instrText>
        </w:r>
      </w:ins>
      <w:r>
        <w:fldChar w:fldCharType="separate"/>
      </w:r>
      <w:ins w:id="1017" w:author="Osnir Estevam" w:date="2016-06-25T20:26:00Z">
        <w:r>
          <w:rPr>
            <w:noProof/>
          </w:rPr>
          <w:t>8</w:t>
        </w:r>
        <w:r>
          <w:fldChar w:fldCharType="end"/>
        </w:r>
        <w:r>
          <w:t xml:space="preserve"> </w:t>
        </w:r>
        <w:r w:rsidRPr="003C473F">
          <w:t>- Persona (Ana Carolina)</w:t>
        </w:r>
        <w:bookmarkEnd w:id="1015"/>
      </w:ins>
    </w:p>
    <w:p w14:paraId="6ADD3932" w14:textId="77777777" w:rsidR="00414756" w:rsidRDefault="006A6073">
      <w:pPr>
        <w:pStyle w:val="TextoNormal"/>
        <w:keepNext/>
        <w:spacing w:after="0"/>
        <w:ind w:firstLine="0"/>
        <w:pPrChange w:id="1018" w:author="Osnir Estevam" w:date="2016-06-25T20:27: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l="8539" t="14321" r="3859" b="12225"/>
                    <a:stretch>
                      <a:fillRect/>
                    </a:stretch>
                  </pic:blipFill>
                  <pic:spPr>
                    <a:xfrm>
                      <a:off x="0" y="0"/>
                      <a:ext cx="5048250" cy="2651125"/>
                    </a:xfrm>
                    <a:prstGeom prst="rect">
                      <a:avLst/>
                    </a:prstGeom>
                    <a:ln/>
                  </pic:spPr>
                </pic:pic>
              </a:graphicData>
            </a:graphic>
          </wp:inline>
        </w:drawing>
      </w:r>
    </w:p>
    <w:p w14:paraId="4E551E49" w14:textId="77777777" w:rsidR="007061CD" w:rsidRDefault="007061CD" w:rsidP="007061CD">
      <w:pPr>
        <w:pStyle w:val="Legenda"/>
        <w:spacing w:after="0"/>
        <w:rPr>
          <w:ins w:id="1019" w:author="Osnir Estevam" w:date="2016-06-25T20:27:00Z"/>
        </w:rPr>
      </w:pPr>
      <w:ins w:id="1020" w:author="Osnir Estevam" w:date="2016-06-25T20:27:00Z">
        <w:r>
          <w:t>Fonte: FULANO (20XX)</w:t>
        </w:r>
      </w:ins>
    </w:p>
    <w:p w14:paraId="564D0A9B" w14:textId="17516972" w:rsidR="006A6073" w:rsidDel="007061CD" w:rsidRDefault="00414756" w:rsidP="00D37B34">
      <w:pPr>
        <w:pStyle w:val="Legenda"/>
        <w:jc w:val="center"/>
        <w:rPr>
          <w:del w:id="1021" w:author="Osnir Estevam" w:date="2016-06-25T20:26:00Z"/>
        </w:rPr>
      </w:pPr>
      <w:del w:id="1022" w:author="Osnir Estevam" w:date="2016-06-25T20:26:00Z">
        <w:r w:rsidDel="007061CD">
          <w:delText xml:space="preserve">Figura </w:delText>
        </w:r>
      </w:del>
      <w:del w:id="102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9</w:delText>
        </w:r>
        <w:r w:rsidR="00753065" w:rsidDel="004F557E">
          <w:rPr>
            <w:noProof/>
          </w:rPr>
          <w:fldChar w:fldCharType="end"/>
        </w:r>
      </w:del>
      <w:del w:id="1024"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Materials,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Moodboard</w:t>
      </w:r>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6A6073">
      <w:pPr>
        <w:pStyle w:val="TextoNormal"/>
      </w:pPr>
      <w:r>
        <w:lastRenderedPageBreak/>
        <w:t xml:space="preserve">Ao término da pesquisa, o próximo passo foi a organização </w:t>
      </w:r>
      <w:del w:id="1025" w:author="Osnir Estevam" w:date="2016-06-25T20:29:00Z">
        <w:r w:rsidDel="007061CD">
          <w:delText>das  informações</w:delText>
        </w:r>
      </w:del>
      <w:ins w:id="1026" w:author="Osnir Estevam" w:date="2016-06-25T20:29:00Z">
        <w:r w:rsidR="007061CD">
          <w:t>das informações</w:t>
        </w:r>
      </w:ins>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29072BBD" w14:textId="35C374A4" w:rsidR="007061CD" w:rsidRDefault="007061CD">
      <w:pPr>
        <w:pStyle w:val="Legenda"/>
        <w:keepNext/>
        <w:rPr>
          <w:ins w:id="1027" w:author="Osnir Estevam" w:date="2016-06-25T20:30:00Z"/>
        </w:rPr>
        <w:pPrChange w:id="1028" w:author="Osnir Estevam" w:date="2016-06-25T20:30:00Z">
          <w:pPr>
            <w:pStyle w:val="Legenda"/>
          </w:pPr>
        </w:pPrChange>
      </w:pPr>
      <w:bookmarkStart w:id="1029" w:name="_Toc454657575"/>
      <w:ins w:id="1030" w:author="Osnir Estevam" w:date="2016-06-25T20:30:00Z">
        <w:r>
          <w:t xml:space="preserve">Figura </w:t>
        </w:r>
        <w:r>
          <w:fldChar w:fldCharType="begin"/>
        </w:r>
        <w:r>
          <w:instrText xml:space="preserve"> SEQ Figura \* ARABIC </w:instrText>
        </w:r>
      </w:ins>
      <w:r>
        <w:fldChar w:fldCharType="separate"/>
      </w:r>
      <w:ins w:id="1031" w:author="Osnir Estevam" w:date="2016-06-25T20:30:00Z">
        <w:r>
          <w:rPr>
            <w:noProof/>
          </w:rPr>
          <w:t>9</w:t>
        </w:r>
        <w:r>
          <w:fldChar w:fldCharType="end"/>
        </w:r>
        <w:r w:rsidRPr="00E27F66">
          <w:t xml:space="preserve"> – Moodboard</w:t>
        </w:r>
        <w:bookmarkEnd w:id="1029"/>
      </w:ins>
    </w:p>
    <w:p w14:paraId="1E0A4F0B" w14:textId="77777777" w:rsidR="00D37B34" w:rsidRDefault="006A6073">
      <w:pPr>
        <w:pStyle w:val="TextoNormal"/>
        <w:keepNext/>
        <w:spacing w:after="0"/>
        <w:ind w:firstLine="0"/>
        <w:pPrChange w:id="1032" w:author="Osnir Estevam" w:date="2016-06-25T20:31:00Z">
          <w:pPr>
            <w:pStyle w:val="TextoNormal"/>
            <w:keepNext/>
            <w:ind w:firstLine="0"/>
          </w:pPr>
        </w:pPrChange>
      </w:pPr>
      <w:r w:rsidRPr="007061CD">
        <w:rPr>
          <w:noProof/>
          <w:bdr w:val="single" w:sz="4" w:space="0" w:color="auto"/>
          <w:rPrChange w:id="1033" w:author="Osnir Estevam" w:date="2016-06-25T20:30:00Z">
            <w:rPr>
              <w:noProof/>
            </w:rPr>
          </w:rPrChange>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3"/>
                    <a:srcRect/>
                    <a:stretch>
                      <a:fillRect/>
                    </a:stretch>
                  </pic:blipFill>
                  <pic:spPr>
                    <a:xfrm>
                      <a:off x="0" y="0"/>
                      <a:ext cx="5533228" cy="3062171"/>
                    </a:xfrm>
                    <a:prstGeom prst="rect">
                      <a:avLst/>
                    </a:prstGeom>
                    <a:ln/>
                  </pic:spPr>
                </pic:pic>
              </a:graphicData>
            </a:graphic>
          </wp:inline>
        </w:drawing>
      </w:r>
    </w:p>
    <w:p w14:paraId="0C5C49CA" w14:textId="77777777" w:rsidR="007061CD" w:rsidRDefault="007061CD" w:rsidP="007061CD">
      <w:pPr>
        <w:pStyle w:val="Legenda"/>
        <w:spacing w:after="0"/>
        <w:rPr>
          <w:ins w:id="1034" w:author="Osnir Estevam" w:date="2016-06-25T20:31:00Z"/>
        </w:rPr>
      </w:pPr>
      <w:ins w:id="1035" w:author="Osnir Estevam" w:date="2016-06-25T20:31:00Z">
        <w:r>
          <w:t>Fonte: FULANO (20XX)</w:t>
        </w:r>
      </w:ins>
    </w:p>
    <w:p w14:paraId="78CD97B2" w14:textId="4EFED4B8" w:rsidR="006A6073" w:rsidDel="007061CD" w:rsidRDefault="00D37B34" w:rsidP="00D37B34">
      <w:pPr>
        <w:pStyle w:val="Legenda"/>
        <w:jc w:val="center"/>
        <w:rPr>
          <w:del w:id="1036" w:author="Osnir Estevam" w:date="2016-06-25T20:29:00Z"/>
        </w:rPr>
      </w:pPr>
      <w:del w:id="1037" w:author="Osnir Estevam" w:date="2016-06-25T20:29:00Z">
        <w:r w:rsidDel="007061CD">
          <w:delText xml:space="preserve">Figura </w:delText>
        </w:r>
      </w:del>
      <w:del w:id="1038"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10</w:delText>
        </w:r>
        <w:r w:rsidR="00753065" w:rsidDel="004F557E">
          <w:rPr>
            <w:noProof/>
          </w:rPr>
          <w:fldChar w:fldCharType="end"/>
        </w:r>
      </w:del>
      <w:del w:id="1039"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Style Guide</w:t>
      </w:r>
    </w:p>
    <w:p w14:paraId="619F42F8" w14:textId="77777777" w:rsidR="001315C0" w:rsidRDefault="001315C0" w:rsidP="006A6073">
      <w:pPr>
        <w:pStyle w:val="TextoNormal"/>
      </w:pPr>
      <w:r>
        <w:t xml:space="preserve">O desenvolvimento do Style Guide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3E0B3B0A" w:rsidR="001315C0" w:rsidRDefault="001315C0" w:rsidP="006A6073">
      <w:pPr>
        <w:pStyle w:val="TextoNormal"/>
      </w:pPr>
      <w:r>
        <w:t>As fontes Sans Serif (sans, em francês, significa “sem”) possuem uma</w:t>
      </w:r>
      <w:del w:id="1040" w:author="Osnir Estevam" w:date="2016-06-25T20:32:00Z">
        <w:r w:rsidDel="007061CD">
          <w:delText xml:space="preserve"> </w:delText>
        </w:r>
      </w:del>
      <w:r>
        <w:t xml:space="preserve"> aparência simples e mais “limpa”, ou seja, mais fáceis de serem lidas no meio digital. A  NEOTERIC foi escolhida como fonte para compor a aplicação web, por ser uma fonte básica e simples, além de possuir variações para compor títulos.</w:t>
      </w:r>
    </w:p>
    <w:p w14:paraId="70D01A2F" w14:textId="76B09EE4" w:rsidR="007061CD" w:rsidRDefault="007061CD">
      <w:pPr>
        <w:pStyle w:val="Legenda"/>
        <w:keepNext/>
        <w:rPr>
          <w:ins w:id="1041" w:author="Osnir Estevam" w:date="2016-06-25T20:33:00Z"/>
        </w:rPr>
        <w:pPrChange w:id="1042" w:author="Osnir Estevam" w:date="2016-06-25T20:33:00Z">
          <w:pPr>
            <w:pStyle w:val="Legenda"/>
          </w:pPr>
        </w:pPrChange>
      </w:pPr>
      <w:bookmarkStart w:id="1043" w:name="_Toc454657576"/>
      <w:ins w:id="1044" w:author="Osnir Estevam" w:date="2016-06-25T20:33:00Z">
        <w:r>
          <w:lastRenderedPageBreak/>
          <w:t xml:space="preserve">Figura </w:t>
        </w:r>
        <w:r>
          <w:fldChar w:fldCharType="begin"/>
        </w:r>
        <w:r>
          <w:instrText xml:space="preserve"> SEQ Figura \* ARABIC </w:instrText>
        </w:r>
      </w:ins>
      <w:r>
        <w:fldChar w:fldCharType="separate"/>
      </w:r>
      <w:ins w:id="1045" w:author="Osnir Estevam" w:date="2016-06-25T20:33:00Z">
        <w:r>
          <w:rPr>
            <w:noProof/>
          </w:rPr>
          <w:t>10</w:t>
        </w:r>
        <w:r>
          <w:fldChar w:fldCharType="end"/>
        </w:r>
        <w:r w:rsidRPr="005B7920">
          <w:t xml:space="preserve"> - Style Guide (Tipografia)</w:t>
        </w:r>
        <w:bookmarkEnd w:id="1043"/>
      </w:ins>
    </w:p>
    <w:p w14:paraId="748B1459" w14:textId="77777777" w:rsidR="00D37B34" w:rsidRDefault="006A6073">
      <w:pPr>
        <w:pStyle w:val="TextoNormal"/>
        <w:keepNext/>
        <w:spacing w:after="0"/>
        <w:ind w:firstLine="0"/>
        <w:pPrChange w:id="1046" w:author="Osnir Estevam" w:date="2016-06-25T20:34:00Z">
          <w:pPr>
            <w:pStyle w:val="TextoNormal"/>
            <w:keepNext/>
            <w:ind w:firstLine="0"/>
          </w:pPr>
        </w:pPrChange>
      </w:pPr>
      <w:r>
        <w:rPr>
          <w:noProof/>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5730" t="11235" r="11962" b="12834"/>
                    <a:stretch>
                      <a:fillRect/>
                    </a:stretch>
                  </pic:blipFill>
                  <pic:spPr>
                    <a:xfrm>
                      <a:off x="0" y="0"/>
                      <a:ext cx="4743450" cy="2746375"/>
                    </a:xfrm>
                    <a:prstGeom prst="rect">
                      <a:avLst/>
                    </a:prstGeom>
                    <a:ln/>
                  </pic:spPr>
                </pic:pic>
              </a:graphicData>
            </a:graphic>
          </wp:inline>
        </w:drawing>
      </w:r>
    </w:p>
    <w:p w14:paraId="670E2EAC" w14:textId="77777777" w:rsidR="007061CD" w:rsidRDefault="007061CD" w:rsidP="007061CD">
      <w:pPr>
        <w:pStyle w:val="Legenda"/>
        <w:spacing w:after="0"/>
        <w:rPr>
          <w:ins w:id="1047" w:author="Osnir Estevam" w:date="2016-06-25T20:34:00Z"/>
        </w:rPr>
      </w:pPr>
      <w:ins w:id="1048" w:author="Osnir Estevam" w:date="2016-06-25T20:34:00Z">
        <w:r>
          <w:t>Fonte: FULANO (20XX)</w:t>
        </w:r>
      </w:ins>
    </w:p>
    <w:p w14:paraId="375915AB" w14:textId="791C0CCA" w:rsidR="006A6073" w:rsidRDefault="00D37B34" w:rsidP="00D37B34">
      <w:pPr>
        <w:pStyle w:val="Legenda"/>
        <w:jc w:val="center"/>
      </w:pPr>
      <w:del w:id="1049" w:author="Osnir Estevam" w:date="2016-06-25T20:32:00Z">
        <w:r w:rsidDel="007061CD">
          <w:delText xml:space="preserve">Figura </w:delText>
        </w:r>
      </w:del>
      <w:del w:id="1050"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1051"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No que tange as cores foi realizado um estudo com as cores triádicas. Esse estudo utiliza as três cores da Roda de cores, igualmente espaçadas (120º uma da outra), em torna da roda de cores.</w:t>
      </w:r>
    </w:p>
    <w:p w14:paraId="5143773A" w14:textId="0D3845CA" w:rsidR="001315C0" w:rsidRDefault="001315C0" w:rsidP="006A6073">
      <w:pPr>
        <w:pStyle w:val="TextoNormal"/>
      </w:pPr>
      <w:r>
        <w:t>Esse método é popular porque oferece um forte contraste visual e é considerado por muitos como o melhor dos esquemas. Nesse aspecto as cores escolhidas foram</w:t>
      </w:r>
      <w:ins w:id="1052" w:author="Osnir Estevam" w:date="2016-06-25T20:38:00Z">
        <w:r w:rsidR="007A3D28">
          <w:t>,</w:t>
        </w:r>
      </w:ins>
      <w: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11AEC06D" w14:textId="30B59328" w:rsidR="007A3D28" w:rsidRDefault="007A3D28">
      <w:pPr>
        <w:pStyle w:val="Legenda"/>
        <w:keepNext/>
        <w:rPr>
          <w:ins w:id="1053" w:author="Osnir Estevam" w:date="2016-06-25T20:37:00Z"/>
        </w:rPr>
        <w:pPrChange w:id="1054" w:author="Osnir Estevam" w:date="2016-06-25T20:37:00Z">
          <w:pPr>
            <w:pStyle w:val="Legenda"/>
          </w:pPr>
        </w:pPrChange>
      </w:pPr>
      <w:bookmarkStart w:id="1055" w:name="_Toc454657577"/>
      <w:ins w:id="1056" w:author="Osnir Estevam" w:date="2016-06-25T20:37:00Z">
        <w:r>
          <w:lastRenderedPageBreak/>
          <w:t xml:space="preserve">Figura </w:t>
        </w:r>
        <w:r>
          <w:fldChar w:fldCharType="begin"/>
        </w:r>
        <w:r>
          <w:instrText xml:space="preserve"> SEQ Figura \* ARABIC </w:instrText>
        </w:r>
      </w:ins>
      <w:r>
        <w:fldChar w:fldCharType="separate"/>
      </w:r>
      <w:ins w:id="1057" w:author="Osnir Estevam" w:date="2016-06-25T20:37:00Z">
        <w:r>
          <w:rPr>
            <w:noProof/>
          </w:rPr>
          <w:t>11</w:t>
        </w:r>
        <w:r>
          <w:fldChar w:fldCharType="end"/>
        </w:r>
        <w:r w:rsidRPr="0034572E">
          <w:t xml:space="preserve"> - Style Guide (Cores)</w:t>
        </w:r>
        <w:bookmarkEnd w:id="1055"/>
      </w:ins>
    </w:p>
    <w:p w14:paraId="65009C8E" w14:textId="77777777" w:rsidR="00D37B34" w:rsidRDefault="006A6073">
      <w:pPr>
        <w:pStyle w:val="TextoNormal"/>
        <w:keepNext/>
        <w:spacing w:after="0"/>
        <w:ind w:firstLine="0"/>
        <w:pPrChange w:id="1058" w:author="Osnir Estevam" w:date="2016-06-25T20:38: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l="17353" t="14488" r="16638" b="4666"/>
                    <a:stretch>
                      <a:fillRect/>
                    </a:stretch>
                  </pic:blipFill>
                  <pic:spPr>
                    <a:xfrm>
                      <a:off x="0" y="0"/>
                      <a:ext cx="5276850" cy="3619500"/>
                    </a:xfrm>
                    <a:prstGeom prst="rect">
                      <a:avLst/>
                    </a:prstGeom>
                    <a:ln/>
                  </pic:spPr>
                </pic:pic>
              </a:graphicData>
            </a:graphic>
          </wp:inline>
        </w:drawing>
      </w:r>
    </w:p>
    <w:p w14:paraId="5FF44E40" w14:textId="77777777" w:rsidR="007A3D28" w:rsidRDefault="007A3D28" w:rsidP="007A3D28">
      <w:pPr>
        <w:pStyle w:val="Legenda"/>
        <w:spacing w:after="0"/>
        <w:rPr>
          <w:ins w:id="1059" w:author="Osnir Estevam" w:date="2016-06-25T20:38:00Z"/>
        </w:rPr>
      </w:pPr>
      <w:ins w:id="1060" w:author="Osnir Estevam" w:date="2016-06-25T20:38:00Z">
        <w:r>
          <w:t>Fonte: FULANO (20XX)</w:t>
        </w:r>
      </w:ins>
    </w:p>
    <w:p w14:paraId="560BEC02" w14:textId="1FBCC9ED" w:rsidR="006A6073" w:rsidDel="007A3D28" w:rsidRDefault="00D37B34" w:rsidP="00D37B34">
      <w:pPr>
        <w:pStyle w:val="Legenda"/>
        <w:jc w:val="center"/>
        <w:rPr>
          <w:del w:id="1061" w:author="Osnir Estevam" w:date="2016-06-25T20:37:00Z"/>
        </w:rPr>
      </w:pPr>
      <w:del w:id="1062" w:author="Osnir Estevam" w:date="2016-06-25T20:37:00Z">
        <w:r w:rsidDel="007A3D28">
          <w:delText xml:space="preserve">Figura </w:delText>
        </w:r>
      </w:del>
      <w:del w:id="106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12</w:delText>
        </w:r>
        <w:r w:rsidR="00753065" w:rsidDel="004F557E">
          <w:rPr>
            <w:noProof/>
          </w:rPr>
          <w:fldChar w:fldCharType="end"/>
        </w:r>
      </w:del>
      <w:del w:id="1064"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42E5813E" w14:textId="46191933" w:rsidR="007A3D28" w:rsidRDefault="007A3D28">
      <w:pPr>
        <w:pStyle w:val="Legenda"/>
        <w:keepNext/>
        <w:rPr>
          <w:ins w:id="1065" w:author="Osnir Estevam" w:date="2016-06-25T20:39:00Z"/>
        </w:rPr>
        <w:pPrChange w:id="1066" w:author="Osnir Estevam" w:date="2016-06-25T20:39:00Z">
          <w:pPr>
            <w:pStyle w:val="Legenda"/>
          </w:pPr>
        </w:pPrChange>
      </w:pPr>
      <w:bookmarkStart w:id="1067" w:name="_Toc454657578"/>
      <w:ins w:id="1068" w:author="Osnir Estevam" w:date="2016-06-25T20:39:00Z">
        <w:r>
          <w:lastRenderedPageBreak/>
          <w:t xml:space="preserve">Figura </w:t>
        </w:r>
        <w:r>
          <w:fldChar w:fldCharType="begin"/>
        </w:r>
        <w:r>
          <w:instrText xml:space="preserve"> SEQ Figura \* ARABIC </w:instrText>
        </w:r>
      </w:ins>
      <w:r>
        <w:fldChar w:fldCharType="separate"/>
      </w:r>
      <w:ins w:id="1069" w:author="Osnir Estevam" w:date="2016-06-25T20:39:00Z">
        <w:r>
          <w:rPr>
            <w:noProof/>
          </w:rPr>
          <w:t>12</w:t>
        </w:r>
        <w:r>
          <w:fldChar w:fldCharType="end"/>
        </w:r>
        <w:r w:rsidRPr="00D35F8B">
          <w:t xml:space="preserve"> - Style Guide (Ícones)</w:t>
        </w:r>
        <w:bookmarkEnd w:id="1067"/>
      </w:ins>
    </w:p>
    <w:p w14:paraId="5F8F0849" w14:textId="77777777" w:rsidR="00D37B34" w:rsidRDefault="006A6073">
      <w:pPr>
        <w:pStyle w:val="TextoNormal"/>
        <w:keepNext/>
        <w:spacing w:after="0"/>
        <w:ind w:firstLine="0"/>
        <w:jc w:val="center"/>
        <w:pPrChange w:id="1070" w:author="Osnir Estevam" w:date="2016-06-25T20:39: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47878" t="12223" r="21565" b="27408"/>
                    <a:stretch>
                      <a:fillRect/>
                    </a:stretch>
                  </pic:blipFill>
                  <pic:spPr>
                    <a:xfrm>
                      <a:off x="0" y="0"/>
                      <a:ext cx="2572353" cy="3401459"/>
                    </a:xfrm>
                    <a:prstGeom prst="rect">
                      <a:avLst/>
                    </a:prstGeom>
                    <a:ln/>
                  </pic:spPr>
                </pic:pic>
              </a:graphicData>
            </a:graphic>
          </wp:inline>
        </w:drawing>
      </w:r>
    </w:p>
    <w:p w14:paraId="69D0732C" w14:textId="77777777" w:rsidR="007A3D28" w:rsidRDefault="007A3D28" w:rsidP="007A3D28">
      <w:pPr>
        <w:pStyle w:val="Legenda"/>
        <w:spacing w:after="0"/>
        <w:rPr>
          <w:ins w:id="1071" w:author="Osnir Estevam" w:date="2016-06-25T20:39:00Z"/>
        </w:rPr>
      </w:pPr>
      <w:ins w:id="1072" w:author="Osnir Estevam" w:date="2016-06-25T20:39:00Z">
        <w:r>
          <w:t>Fonte: FULANO (20XX)</w:t>
        </w:r>
      </w:ins>
    </w:p>
    <w:p w14:paraId="531F79AF" w14:textId="0018B953" w:rsidR="006A6073" w:rsidDel="007A3D28" w:rsidRDefault="00D37B34" w:rsidP="00D37B34">
      <w:pPr>
        <w:pStyle w:val="Legenda"/>
        <w:jc w:val="center"/>
        <w:rPr>
          <w:del w:id="1073" w:author="Osnir Estevam" w:date="2016-06-25T20:39:00Z"/>
        </w:rPr>
      </w:pPr>
      <w:del w:id="1074" w:author="Osnir Estevam" w:date="2016-06-25T20:39:00Z">
        <w:r w:rsidDel="007A3D28">
          <w:delText xml:space="preserve">Figura </w:delText>
        </w:r>
      </w:del>
      <w:del w:id="1075"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13</w:delText>
        </w:r>
        <w:r w:rsidR="00753065" w:rsidDel="004F557E">
          <w:rPr>
            <w:noProof/>
          </w:rPr>
          <w:fldChar w:fldCharType="end"/>
        </w:r>
      </w:del>
      <w:del w:id="1076"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Story board</w:t>
      </w:r>
    </w:p>
    <w:p w14:paraId="6EF0521A" w14:textId="6495F2D9" w:rsidR="001315C0" w:rsidRDefault="001315C0" w:rsidP="006A6073">
      <w:pPr>
        <w:pStyle w:val="TextoNormal"/>
      </w:pPr>
      <w:r>
        <w:t xml:space="preserve">O Story board proporcionou uma maior visibilidade do projeto por meio de imagens dos elementos interativos. Durante o desenvolvimento foi percebido nuances na </w:t>
      </w:r>
      <w:del w:id="1077" w:author="Osnir Estevam" w:date="2016-06-25T20:40:00Z">
        <w:r w:rsidDel="00972796">
          <w:delText>sequencia</w:delText>
        </w:r>
      </w:del>
      <w:ins w:id="1078" w:author="Osnir Estevam" w:date="2016-06-25T20:40:00Z">
        <w:r w:rsidR="00972796">
          <w:t>sequência</w:t>
        </w:r>
      </w:ins>
      <w:r>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5973B3A3" w14:textId="3FE68880" w:rsidR="00972796" w:rsidRDefault="00972796">
      <w:pPr>
        <w:pStyle w:val="Legenda"/>
        <w:keepNext/>
        <w:rPr>
          <w:ins w:id="1079" w:author="Osnir Estevam" w:date="2016-06-25T20:42:00Z"/>
        </w:rPr>
        <w:pPrChange w:id="1080" w:author="Osnir Estevam" w:date="2016-06-25T20:42:00Z">
          <w:pPr>
            <w:pStyle w:val="Legenda"/>
          </w:pPr>
        </w:pPrChange>
      </w:pPr>
      <w:bookmarkStart w:id="1081" w:name="_Toc454657579"/>
      <w:ins w:id="1082" w:author="Osnir Estevam" w:date="2016-06-25T20:42:00Z">
        <w:r>
          <w:lastRenderedPageBreak/>
          <w:t xml:space="preserve">Figura </w:t>
        </w:r>
        <w:r>
          <w:fldChar w:fldCharType="begin"/>
        </w:r>
        <w:r>
          <w:instrText xml:space="preserve"> SEQ Figura \* ARABIC </w:instrText>
        </w:r>
      </w:ins>
      <w:r>
        <w:fldChar w:fldCharType="separate"/>
      </w:r>
      <w:ins w:id="1083" w:author="Osnir Estevam" w:date="2016-06-25T20:42:00Z">
        <w:r>
          <w:rPr>
            <w:noProof/>
          </w:rPr>
          <w:t>13</w:t>
        </w:r>
        <w:r>
          <w:fldChar w:fldCharType="end"/>
        </w:r>
        <w:r w:rsidRPr="00C304EB">
          <w:t xml:space="preserve"> - Story board (Pesquisa)</w:t>
        </w:r>
        <w:bookmarkEnd w:id="1081"/>
      </w:ins>
    </w:p>
    <w:p w14:paraId="6F2AC0CC" w14:textId="77777777" w:rsidR="003165A8" w:rsidRDefault="006A6073">
      <w:pPr>
        <w:pStyle w:val="TextoNormal"/>
        <w:keepNext/>
        <w:spacing w:after="0"/>
        <w:ind w:firstLine="0"/>
        <w:pPrChange w:id="1084" w:author="Osnir Estevam" w:date="2016-06-25T20:43:00Z">
          <w:pPr>
            <w:pStyle w:val="TextoNormal"/>
            <w:keepNext/>
            <w:ind w:firstLine="0"/>
          </w:pPr>
        </w:pPrChange>
      </w:pPr>
      <w:r>
        <w:rPr>
          <w:noProof/>
        </w:rPr>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9342" t="6508" r="21462" b="1760"/>
                    <a:stretch>
                      <a:fillRect/>
                    </a:stretch>
                  </pic:blipFill>
                  <pic:spPr>
                    <a:xfrm>
                      <a:off x="0" y="0"/>
                      <a:ext cx="4795669" cy="3983038"/>
                    </a:xfrm>
                    <a:prstGeom prst="rect">
                      <a:avLst/>
                    </a:prstGeom>
                    <a:ln/>
                  </pic:spPr>
                </pic:pic>
              </a:graphicData>
            </a:graphic>
          </wp:inline>
        </w:drawing>
      </w:r>
    </w:p>
    <w:p w14:paraId="0DC3BAE9" w14:textId="77777777" w:rsidR="00972796" w:rsidRDefault="00972796" w:rsidP="00972796">
      <w:pPr>
        <w:pStyle w:val="Legenda"/>
        <w:spacing w:after="0"/>
        <w:rPr>
          <w:ins w:id="1085" w:author="Osnir Estevam" w:date="2016-06-25T20:43:00Z"/>
        </w:rPr>
      </w:pPr>
      <w:ins w:id="1086" w:author="Osnir Estevam" w:date="2016-06-25T20:43:00Z">
        <w:r>
          <w:t>Fonte: FULANO (20XX)</w:t>
        </w:r>
      </w:ins>
    </w:p>
    <w:p w14:paraId="42804A1F" w14:textId="159E26B6" w:rsidR="00972796" w:rsidRPr="00972796" w:rsidRDefault="003165A8">
      <w:pPr>
        <w:rPr>
          <w:rPrChange w:id="1087" w:author="Osnir Estevam" w:date="2016-06-25T20:42:00Z">
            <w:rPr/>
          </w:rPrChange>
        </w:rPr>
        <w:pPrChange w:id="1088" w:author="Osnir Estevam" w:date="2016-06-25T20:42:00Z">
          <w:pPr>
            <w:pStyle w:val="Legenda"/>
            <w:jc w:val="center"/>
          </w:pPr>
        </w:pPrChange>
      </w:pPr>
      <w:del w:id="1089" w:author="Osnir Estevam" w:date="2016-06-25T20:42:00Z">
        <w:r w:rsidDel="00972796">
          <w:delText xml:space="preserve">Figura </w:delText>
        </w:r>
      </w:del>
      <w:del w:id="1090"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1091"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1C3D4067" w:rsidR="006A6073" w:rsidDel="00972796" w:rsidRDefault="006A6073" w:rsidP="006A6073">
      <w:pPr>
        <w:pStyle w:val="TextoNormal"/>
        <w:ind w:firstLine="0"/>
        <w:rPr>
          <w:del w:id="1092" w:author="Osnir Estevam" w:date="2016-06-25T20:42:00Z"/>
        </w:rPr>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5824ACFB" w14:textId="507CC65C" w:rsidR="00972796" w:rsidRDefault="00972796">
      <w:pPr>
        <w:pStyle w:val="Legenda"/>
        <w:keepNext/>
        <w:rPr>
          <w:ins w:id="1093" w:author="Osnir Estevam" w:date="2016-06-25T20:41:00Z"/>
        </w:rPr>
        <w:pPrChange w:id="1094" w:author="Osnir Estevam" w:date="2016-06-25T20:41:00Z">
          <w:pPr>
            <w:pStyle w:val="Legenda"/>
          </w:pPr>
        </w:pPrChange>
      </w:pPr>
      <w:bookmarkStart w:id="1095" w:name="_Toc454657580"/>
      <w:ins w:id="1096" w:author="Osnir Estevam" w:date="2016-06-25T20:41:00Z">
        <w:r>
          <w:t xml:space="preserve">Figura </w:t>
        </w:r>
        <w:r>
          <w:fldChar w:fldCharType="begin"/>
        </w:r>
        <w:r>
          <w:instrText xml:space="preserve"> SEQ Figura \* ARABIC </w:instrText>
        </w:r>
      </w:ins>
      <w:r>
        <w:fldChar w:fldCharType="separate"/>
      </w:r>
      <w:ins w:id="1097" w:author="Osnir Estevam" w:date="2016-06-25T20:41:00Z">
        <w:r>
          <w:rPr>
            <w:noProof/>
          </w:rPr>
          <w:t>14</w:t>
        </w:r>
        <w:r>
          <w:fldChar w:fldCharType="end"/>
        </w:r>
        <w:r>
          <w:t xml:space="preserve"> </w:t>
        </w:r>
        <w:r w:rsidRPr="00446B5F">
          <w:t>- Story board (Cotação)</w:t>
        </w:r>
        <w:bookmarkEnd w:id="1095"/>
      </w:ins>
    </w:p>
    <w:p w14:paraId="090F00AD" w14:textId="5AFD23BF" w:rsidR="003165A8" w:rsidRDefault="006A6073">
      <w:pPr>
        <w:pStyle w:val="TextoNormal"/>
        <w:keepNext/>
        <w:spacing w:after="0"/>
        <w:ind w:firstLine="0"/>
        <w:rPr>
          <w:ins w:id="1098" w:author="Osnir Estevam" w:date="2016-06-25T20:41:00Z"/>
        </w:rPr>
        <w:pPrChange w:id="1099" w:author="Osnir Estevam" w:date="2016-06-25T20:43: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5841" t="9410" r="4191" b="6426"/>
                    <a:stretch>
                      <a:fillRect/>
                    </a:stretch>
                  </pic:blipFill>
                  <pic:spPr>
                    <a:xfrm>
                      <a:off x="0" y="0"/>
                      <a:ext cx="5181600" cy="3035300"/>
                    </a:xfrm>
                    <a:prstGeom prst="rect">
                      <a:avLst/>
                    </a:prstGeom>
                    <a:ln/>
                  </pic:spPr>
                </pic:pic>
              </a:graphicData>
            </a:graphic>
          </wp:inline>
        </w:drawing>
      </w:r>
    </w:p>
    <w:p w14:paraId="310AEF66" w14:textId="77777777" w:rsidR="00972796" w:rsidRDefault="00972796" w:rsidP="00972796">
      <w:pPr>
        <w:pStyle w:val="Legenda"/>
        <w:spacing w:after="0"/>
        <w:rPr>
          <w:ins w:id="1100" w:author="Osnir Estevam" w:date="2016-06-25T20:43:00Z"/>
        </w:rPr>
      </w:pPr>
      <w:ins w:id="1101" w:author="Osnir Estevam" w:date="2016-06-25T20:43:00Z">
        <w:r>
          <w:t>Fonte: FULANO (20XX)</w:t>
        </w:r>
      </w:ins>
    </w:p>
    <w:p w14:paraId="3C513CBD" w14:textId="77777777" w:rsidR="00972796" w:rsidRDefault="00972796" w:rsidP="003165A8">
      <w:pPr>
        <w:pStyle w:val="TextoNormal"/>
        <w:keepNext/>
        <w:ind w:firstLine="0"/>
      </w:pPr>
    </w:p>
    <w:p w14:paraId="69A53741" w14:textId="4ECBBBB7" w:rsidR="001315C0" w:rsidDel="00972796" w:rsidRDefault="003165A8" w:rsidP="003165A8">
      <w:pPr>
        <w:pStyle w:val="Legenda"/>
        <w:jc w:val="center"/>
        <w:rPr>
          <w:del w:id="1102" w:author="Osnir Estevam" w:date="2016-06-25T20:41:00Z"/>
        </w:rPr>
      </w:pPr>
      <w:del w:id="1103" w:author="Osnir Estevam" w:date="2016-06-25T20:41:00Z">
        <w:r w:rsidDel="00972796">
          <w:delText xml:space="preserve">Figura </w:delText>
        </w:r>
      </w:del>
      <w:del w:id="1104"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15</w:delText>
        </w:r>
        <w:r w:rsidR="00753065" w:rsidDel="004F557E">
          <w:rPr>
            <w:noProof/>
          </w:rPr>
          <w:fldChar w:fldCharType="end"/>
        </w:r>
      </w:del>
      <w:del w:id="1105" w:author="Osnir Estevam" w:date="2016-06-25T20:41:00Z">
        <w:r w:rsidDel="00972796">
          <w:delText xml:space="preserve"> - S</w:delText>
        </w:r>
        <w:r w:rsidRPr="00FB4628" w:rsidDel="00972796">
          <w:delText>tory board</w:delText>
        </w:r>
        <w:r w:rsidDel="00972796">
          <w:delText xml:space="preserve"> (Cotação)</w:delText>
        </w:r>
      </w:del>
    </w:p>
    <w:p w14:paraId="3ED57323" w14:textId="77777777" w:rsidR="001F1004" w:rsidRDefault="001F1004" w:rsidP="00830B7A">
      <w:pPr>
        <w:pStyle w:val="SubtituloCapitulo"/>
      </w:pPr>
      <w:bookmarkStart w:id="1106" w:name="_Toc454393881"/>
      <w:commentRangeStart w:id="1107"/>
      <w:r>
        <w:t>Metodologia de Pesquisa</w:t>
      </w:r>
      <w:commentRangeEnd w:id="1107"/>
      <w:r>
        <w:rPr>
          <w:rStyle w:val="Refdecomentrio"/>
          <w:rFonts w:ascii="Arial" w:hAnsi="Arial" w:cs="Arial"/>
          <w:b w:val="0"/>
        </w:rPr>
        <w:commentReference w:id="1107"/>
      </w:r>
      <w:r w:rsidR="00830B7A">
        <w:t xml:space="preserve"> (com detalhamento da solução técnica)</w:t>
      </w:r>
      <w:bookmarkEnd w:id="1106"/>
    </w:p>
    <w:p w14:paraId="1DAECE8C" w14:textId="77777777" w:rsidR="001F1004" w:rsidRDefault="001F1004" w:rsidP="00C463EE">
      <w:pPr>
        <w:pStyle w:val="SubtituloCapitulo"/>
        <w:numPr>
          <w:ilvl w:val="2"/>
          <w:numId w:val="1"/>
        </w:numPr>
      </w:pPr>
      <w:bookmarkStart w:id="1108" w:name="_Toc454393882"/>
      <w:commentRangeStart w:id="1109"/>
      <w:r>
        <w:t>Instrumentos de Pesquisa</w:t>
      </w:r>
      <w:commentRangeEnd w:id="1109"/>
      <w:r>
        <w:rPr>
          <w:rStyle w:val="Refdecomentrio"/>
          <w:rFonts w:ascii="Arial" w:hAnsi="Arial" w:cs="Arial"/>
          <w:b w:val="0"/>
        </w:rPr>
        <w:commentReference w:id="1109"/>
      </w:r>
      <w:bookmarkEnd w:id="1108"/>
    </w:p>
    <w:p w14:paraId="63DFFBB3" w14:textId="55EACC9E" w:rsidR="006A6073" w:rsidRDefault="006A6073" w:rsidP="00C463EE">
      <w:pPr>
        <w:pStyle w:val="SubtituloCapitulo"/>
        <w:numPr>
          <w:ilvl w:val="3"/>
          <w:numId w:val="1"/>
        </w:numPr>
      </w:pPr>
      <w:bookmarkStart w:id="1110" w:name="_Toc454393883"/>
      <w:r>
        <w:t>Mercado:</w:t>
      </w:r>
      <w:bookmarkEnd w:id="1110"/>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1111" w:name="_Toc454393884"/>
      <w:r>
        <w:t>Cientifico</w:t>
      </w:r>
      <w:bookmarkEnd w:id="1111"/>
    </w:p>
    <w:p w14:paraId="3F8087DF" w14:textId="5CABD7E7" w:rsidR="006A6073" w:rsidRDefault="006A6073" w:rsidP="006A6073">
      <w:pPr>
        <w:pStyle w:val="TextoNormal"/>
      </w:pPr>
      <w:r>
        <w:t>Pesquisas de monografias sobre o desenvolvimento de aplicativos híbridos, usabilidade, disponibilização de APIs.</w:t>
      </w:r>
    </w:p>
    <w:p w14:paraId="5636999D" w14:textId="77777777" w:rsidR="001F1004" w:rsidRDefault="001F1004" w:rsidP="00C463EE">
      <w:pPr>
        <w:pStyle w:val="SubtituloCapitulo"/>
        <w:numPr>
          <w:ilvl w:val="2"/>
          <w:numId w:val="1"/>
        </w:numPr>
      </w:pPr>
      <w:bookmarkStart w:id="1112" w:name="_Toc454393885"/>
      <w:commentRangeStart w:id="1113"/>
      <w:r>
        <w:t>Coleta de Dados</w:t>
      </w:r>
      <w:commentRangeEnd w:id="1113"/>
      <w:r>
        <w:rPr>
          <w:rStyle w:val="Refdecomentrio"/>
          <w:rFonts w:ascii="Arial" w:hAnsi="Arial" w:cs="Arial"/>
          <w:b w:val="0"/>
        </w:rPr>
        <w:commentReference w:id="1113"/>
      </w:r>
      <w:bookmarkEnd w:id="1112"/>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1114"/>
      <w:r w:rsidR="00CD5B56">
        <w:t>C</w:t>
      </w:r>
      <w:r>
        <w:t xml:space="preserve">ordova </w:t>
      </w:r>
      <w:commentRangeEnd w:id="1114"/>
      <w:r w:rsidR="00CD5B56">
        <w:rPr>
          <w:rStyle w:val="Refdecomentrio"/>
        </w:rPr>
        <w:commentReference w:id="1114"/>
      </w:r>
      <w:r>
        <w:t>e para interface o framework Ionic, ambos com suporte a desenvolvimento com HTML, CSS e JavaScript.</w:t>
      </w:r>
    </w:p>
    <w:p w14:paraId="25336650" w14:textId="77777777" w:rsidR="006A6073" w:rsidRDefault="006A6073" w:rsidP="006A6073">
      <w:pPr>
        <w:pStyle w:val="TextoNormal"/>
      </w:pPr>
      <w:r>
        <w:t>Os dados serão importados em base de dados na WEB e posteriormente serão consumidos através de API desenvolvida com PHP e o framework Swagger.</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lastRenderedPageBreak/>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1115" w:name="_Toc454393886"/>
      <w:commentRangeStart w:id="1116"/>
      <w:r>
        <w:t>Resultados</w:t>
      </w:r>
      <w:commentRangeEnd w:id="1116"/>
      <w:r>
        <w:rPr>
          <w:rStyle w:val="Refdecomentrio"/>
          <w:rFonts w:ascii="Arial" w:hAnsi="Arial" w:cs="Arial"/>
          <w:b w:val="0"/>
        </w:rPr>
        <w:commentReference w:id="1116"/>
      </w:r>
      <w:r w:rsidR="006A6073">
        <w:t xml:space="preserve"> Esperados</w:t>
      </w:r>
      <w:bookmarkEnd w:id="1115"/>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1117" w:name="_Toc454393887"/>
      <w:r>
        <w:t>C</w:t>
      </w:r>
      <w:r w:rsidR="00453293">
        <w:t>ONSIDERAÇÕES FINAIS</w:t>
      </w:r>
      <w:bookmarkEnd w:id="1117"/>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lastRenderedPageBreak/>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1DF83F77" w:rsidR="007044BB" w:rsidRPr="00736E06" w:rsidRDefault="00C130C4">
      <w:pPr>
        <w:pStyle w:val="TituloCapitulo"/>
        <w:spacing w:after="0"/>
        <w:pPrChange w:id="1118" w:author="Osnir Estevam" w:date="2016-06-26T11:47:00Z">
          <w:pPr>
            <w:pStyle w:val="TituloCapitulo"/>
          </w:pPr>
        </w:pPrChange>
      </w:pPr>
      <w:bookmarkStart w:id="1119" w:name="h.v8j6y3g6j2a1" w:colFirst="0" w:colLast="0"/>
      <w:bookmarkStart w:id="1120" w:name="_Toc454393888"/>
      <w:bookmarkEnd w:id="1119"/>
      <w:commentRangeStart w:id="1121"/>
      <w:commentRangeStart w:id="1122"/>
      <w:r w:rsidRPr="00736E06">
        <w:lastRenderedPageBreak/>
        <w:t>REFERÊNCIAS</w:t>
      </w:r>
      <w:commentRangeEnd w:id="1121"/>
      <w:r w:rsidR="00F63B94">
        <w:rPr>
          <w:rStyle w:val="Refdecomentrio"/>
          <w:rFonts w:ascii="Arial" w:hAnsi="Arial" w:cs="Arial"/>
          <w:b w:val="0"/>
        </w:rPr>
        <w:commentReference w:id="1121"/>
      </w:r>
      <w:commentRangeEnd w:id="1122"/>
      <w:ins w:id="1123" w:author="Osnir Estevam" w:date="2016-06-26T11:46:00Z">
        <w:r w:rsidR="00C621E3">
          <w:t xml:space="preserve"> BIBLIOGRÁFICAS</w:t>
        </w:r>
      </w:ins>
      <w:r w:rsidR="00890B5E">
        <w:rPr>
          <w:rStyle w:val="Refdecomentrio"/>
          <w:rFonts w:ascii="Arial" w:hAnsi="Arial" w:cs="Arial"/>
          <w:b w:val="0"/>
        </w:rPr>
        <w:commentReference w:id="1122"/>
      </w:r>
      <w:bookmarkEnd w:id="1120"/>
    </w:p>
    <w:p w14:paraId="43539257" w14:textId="77777777" w:rsidR="00C621E3" w:rsidRDefault="00C621E3" w:rsidP="00F0523D">
      <w:pPr>
        <w:jc w:val="left"/>
        <w:rPr>
          <w:ins w:id="1124" w:author="Osnir Estevam" w:date="2016-06-26T11:47:00Z"/>
          <w:rFonts w:ascii="Times New Roman" w:hAnsi="Times New Roman" w:cs="Times New Roman"/>
          <w:b/>
        </w:rPr>
      </w:pPr>
    </w:p>
    <w:p w14:paraId="18C52A3E" w14:textId="53B78AC5" w:rsidR="00107612" w:rsidDel="00C621E3" w:rsidRDefault="00107612">
      <w:pPr>
        <w:spacing w:after="240"/>
        <w:rPr>
          <w:del w:id="1125" w:author="Osnir Estevam" w:date="2016-06-26T11:47:00Z"/>
          <w:rFonts w:ascii="Times New Roman" w:hAnsi="Times New Roman" w:cs="Times New Roman"/>
          <w:b/>
        </w:rPr>
        <w:pPrChange w:id="1126" w:author="Osnir Estevam" w:date="2016-06-26T11:48:00Z">
          <w:pPr>
            <w:spacing w:after="240"/>
            <w:jc w:val="left"/>
          </w:pPr>
        </w:pPrChange>
      </w:pPr>
      <w:del w:id="1127" w:author="Osnir Estevam" w:date="2016-06-26T11:47:00Z">
        <w:r w:rsidRPr="00107612" w:rsidDel="00C621E3">
          <w:rPr>
            <w:rFonts w:ascii="Times New Roman" w:hAnsi="Times New Roman" w:cs="Times New Roman"/>
            <w:b/>
          </w:rPr>
          <w:delText>Especificações Técnicas</w:delText>
        </w:r>
      </w:del>
    </w:p>
    <w:p w14:paraId="60194864" w14:textId="20377FFC" w:rsidR="00F0523D" w:rsidRPr="00440A07" w:rsidDel="00440A07" w:rsidRDefault="00393DEC">
      <w:pPr>
        <w:rPr>
          <w:del w:id="1128" w:author="Osnir Estevam" w:date="2016-06-26T09:58:00Z"/>
          <w:b/>
          <w:rPrChange w:id="1129" w:author="Osnir Estevam" w:date="2016-06-26T10:00:00Z">
            <w:rPr>
              <w:del w:id="1130" w:author="Osnir Estevam" w:date="2016-06-26T09:58:00Z"/>
            </w:rPr>
          </w:rPrChange>
        </w:rPr>
        <w:pPrChange w:id="1131" w:author="Osnir Estevam" w:date="2016-06-26T11:48:00Z">
          <w:pPr>
            <w:jc w:val="left"/>
          </w:pPr>
        </w:pPrChange>
      </w:pPr>
      <w:ins w:id="1132" w:author="Osnir Estevam" w:date="2016-06-26T10:29:00Z">
        <w:r w:rsidRPr="00393DEC">
          <w:t>DEFINING WELL-KNOWN UNIFORM RESOURCE IDENTIFIERS (URIS)</w:t>
        </w:r>
        <w:r>
          <w:t xml:space="preserve">. </w:t>
        </w:r>
        <w:r w:rsidRPr="00393DEC">
          <w:rPr>
            <w:b/>
            <w:rPrChange w:id="1133" w:author="Osnir Estevam" w:date="2016-06-26T10:30:00Z">
              <w:rPr/>
            </w:rPrChange>
          </w:rPr>
          <w:t>H</w:t>
        </w:r>
      </w:ins>
      <w:ins w:id="1134" w:author="Osnir Estevam" w:date="2016-06-26T10:26:00Z">
        <w:r w:rsidRPr="00393DEC">
          <w:rPr>
            <w:b/>
            <w:rPrChange w:id="1135" w:author="Osnir Estevam" w:date="2016-06-26T10:29:00Z">
              <w:rPr/>
            </w:rPrChange>
          </w:rPr>
          <w:t>ypertext transfer protocol -- http/1.1</w:t>
        </w:r>
        <w:r>
          <w:t xml:space="preserve">. </w:t>
        </w:r>
        <w:r w:rsidRPr="00393DEC">
          <w:rPr>
            <w:b/>
            <w:rPrChange w:id="1136" w:author="Osnir Estevam" w:date="2016-06-26T10:27:00Z">
              <w:rPr/>
            </w:rPrChange>
          </w:rPr>
          <w:t>Especif</w:t>
        </w:r>
        <w:r w:rsidR="001D7BC5">
          <w:rPr>
            <w:b/>
          </w:rPr>
          <w:t xml:space="preserve">icação do protocolo http/1.1 </w:t>
        </w:r>
      </w:ins>
      <w:ins w:id="1137" w:author="Osnir Estevam" w:date="2016-06-26T10:32:00Z">
        <w:r w:rsidR="001D7BC5">
          <w:rPr>
            <w:b/>
          </w:rPr>
          <w:t>RFC</w:t>
        </w:r>
      </w:ins>
      <w:ins w:id="1138" w:author="Osnir Estevam" w:date="2016-06-26T10:26:00Z">
        <w:r w:rsidRPr="00393DEC">
          <w:rPr>
            <w:b/>
            <w:rPrChange w:id="1139" w:author="Osnir Estevam" w:date="2016-06-26T10:27:00Z">
              <w:rPr/>
            </w:rPrChange>
          </w:rPr>
          <w:t>: 2616</w:t>
        </w:r>
        <w:r>
          <w:rPr>
            <w:b/>
          </w:rPr>
          <w:t>.</w:t>
        </w:r>
        <w:r w:rsidRPr="00393DEC">
          <w:rPr>
            <w:b/>
            <w:rPrChange w:id="1140" w:author="Osnir Estevam" w:date="2016-06-26T10:27:00Z">
              <w:rPr/>
            </w:rPrChange>
          </w:rPr>
          <w:t xml:space="preserve"> </w:t>
        </w:r>
      </w:ins>
      <w:del w:id="1141" w:author="Osnir Estevam" w:date="2016-06-26T10:26:00Z">
        <w:r w:rsidRPr="00393DEC" w:rsidDel="00393DEC">
          <w:rPr>
            <w:b/>
            <w:rPrChange w:id="1142" w:author="Osnir Estevam" w:date="2016-06-26T10:27:00Z">
              <w:rPr/>
            </w:rPrChange>
          </w:rPr>
          <w:delText xml:space="preserve">especificação do protocolo http/1.1 </w:delText>
        </w:r>
      </w:del>
      <w:del w:id="1143" w:author="Osnir Estevam" w:date="2016-06-26T09:55:00Z">
        <w:r w:rsidR="00F0523D" w:rsidRPr="00393DEC" w:rsidDel="00440A07">
          <w:rPr>
            <w:b/>
            <w:rPrChange w:id="1144" w:author="Osnir Estevam" w:date="2016-06-26T10:27:00Z">
              <w:rPr/>
            </w:rPrChange>
          </w:rPr>
          <w:delText xml:space="preserve">  </w:delText>
        </w:r>
      </w:del>
      <w:del w:id="1145" w:author="Osnir Estevam" w:date="2016-06-26T10:26:00Z">
        <w:r w:rsidRPr="00393DEC" w:rsidDel="00393DEC">
          <w:rPr>
            <w:b/>
            <w:rPrChange w:id="1146" w:author="Osnir Estevam" w:date="2016-06-26T10:27:00Z">
              <w:rPr/>
            </w:rPrChange>
          </w:rPr>
          <w:delText>rfc: 2616</w:delText>
        </w:r>
      </w:del>
      <w:ins w:id="1147" w:author="Osnir Estevam" w:date="2016-06-26T10:27:00Z">
        <w:r>
          <w:rPr>
            <w:b/>
          </w:rPr>
          <w:t>E</w:t>
        </w:r>
      </w:ins>
      <w:ins w:id="1148" w:author="Osnir Estevam" w:date="2016-06-26T09:56:00Z">
        <w:r w:rsidR="00440A07" w:rsidRPr="00440A07">
          <w:rPr>
            <w:b/>
            <w:rPrChange w:id="1149" w:author="Osnir Estevam" w:date="2016-06-26T09:59:00Z">
              <w:rPr/>
            </w:rPrChange>
          </w:rPr>
          <w:t>ste documento especifica um protocolo</w:t>
        </w:r>
      </w:ins>
      <w:ins w:id="1150" w:author="Osnir Estevam" w:date="2016-06-26T09:59:00Z">
        <w:r w:rsidR="00440A07">
          <w:rPr>
            <w:b/>
          </w:rPr>
          <w:t>,</w:t>
        </w:r>
      </w:ins>
      <w:ins w:id="1151" w:author="Osnir Estevam" w:date="2016-06-26T09:56:00Z">
        <w:r w:rsidR="00440A07" w:rsidRPr="00440A07">
          <w:rPr>
            <w:b/>
            <w:rPrChange w:id="1152" w:author="Osnir Estevam" w:date="2016-06-26T09:59:00Z">
              <w:rPr/>
            </w:rPrChange>
          </w:rPr>
          <w:t xml:space="preserve"> normas </w:t>
        </w:r>
      </w:ins>
      <w:ins w:id="1153" w:author="Osnir Estevam" w:date="2016-06-26T09:59:00Z">
        <w:r w:rsidR="00440A07">
          <w:rPr>
            <w:b/>
          </w:rPr>
          <w:t xml:space="preserve">e </w:t>
        </w:r>
      </w:ins>
      <w:ins w:id="1154" w:author="Osnir Estevam" w:date="2016-06-26T09:56:00Z">
        <w:r w:rsidR="00440A07" w:rsidRPr="00440A07">
          <w:rPr>
            <w:b/>
            <w:rPrChange w:id="1155" w:author="Osnir Estevam" w:date="2016-06-26T09:59:00Z">
              <w:rPr/>
            </w:rPrChange>
          </w:rPr>
          <w:t>pista</w:t>
        </w:r>
      </w:ins>
      <w:ins w:id="1156" w:author="Osnir Estevam" w:date="2016-06-26T09:59:00Z">
        <w:r w:rsidR="00440A07">
          <w:rPr>
            <w:b/>
          </w:rPr>
          <w:t>s</w:t>
        </w:r>
      </w:ins>
      <w:ins w:id="1157" w:author="Osnir Estevam" w:date="2016-06-26T09:56:00Z">
        <w:r w:rsidR="00440A07" w:rsidRPr="00440A07">
          <w:rPr>
            <w:b/>
            <w:rPrChange w:id="1158" w:author="Osnir Estevam" w:date="2016-06-26T09:59:00Z">
              <w:rPr/>
            </w:rPrChange>
          </w:rPr>
          <w:t xml:space="preserve"> para a Comunidade </w:t>
        </w:r>
      </w:ins>
      <w:ins w:id="1159" w:author="Osnir Estevam" w:date="2016-06-26T09:59:00Z">
        <w:r w:rsidR="00440A07">
          <w:rPr>
            <w:b/>
          </w:rPr>
          <w:t xml:space="preserve">da </w:t>
        </w:r>
      </w:ins>
      <w:ins w:id="1160" w:author="Osnir Estevam" w:date="2016-06-26T09:56:00Z">
        <w:r w:rsidR="00440A07">
          <w:rPr>
            <w:b/>
          </w:rPr>
          <w:t>Internet</w:t>
        </w:r>
      </w:ins>
      <w:ins w:id="1161" w:author="Osnir Estevam" w:date="2016-06-26T10:00:00Z">
        <w:r w:rsidR="00440A07">
          <w:rPr>
            <w:b/>
          </w:rPr>
          <w:t>.</w:t>
        </w:r>
      </w:ins>
      <w:ins w:id="1162" w:author="Osnir Estevam" w:date="2016-06-26T09:57:00Z">
        <w:r w:rsidR="00440A07">
          <w:t xml:space="preserve"> Dispon</w:t>
        </w:r>
      </w:ins>
      <w:ins w:id="1163" w:author="Osnir Estevam" w:date="2016-06-26T09:58:00Z">
        <w:r w:rsidR="00440A07">
          <w:t>ível em: &lt;</w:t>
        </w:r>
      </w:ins>
      <w:del w:id="1164" w:author="Osnir Estevam" w:date="2016-06-26T09:58:00Z">
        <w:r w:rsidR="00F0523D" w:rsidRPr="00F0523D" w:rsidDel="00440A07">
          <w:delText xml:space="preserve">                                                Título: Hypertext Transfer Protocol -- HTTP/1.1 </w:delText>
        </w:r>
      </w:del>
    </w:p>
    <w:p w14:paraId="2CAE7F7F" w14:textId="6B402D8C" w:rsidR="00F0523D" w:rsidDel="00440A07" w:rsidRDefault="00F0523D">
      <w:pPr>
        <w:rPr>
          <w:del w:id="1165" w:author="Osnir Estevam" w:date="2016-06-26T09:59:00Z"/>
        </w:rPr>
        <w:pPrChange w:id="1166" w:author="Osnir Estevam" w:date="2016-06-26T11:48:00Z">
          <w:pPr>
            <w:jc w:val="left"/>
          </w:pPr>
        </w:pPrChange>
      </w:pPr>
      <w:del w:id="1167" w:author="Osnir Estevam" w:date="2016-06-26T09:58:00Z">
        <w:r w:rsidRPr="00F0523D" w:rsidDel="00440A07">
          <w:delText xml:space="preserve">Link: </w:delText>
        </w:r>
      </w:del>
      <w:ins w:id="1168" w:author="Osnir Estevam" w:date="2016-06-26T09:58:00Z">
        <w:r w:rsidR="00440A07" w:rsidRPr="00440A07">
          <w:rPr>
            <w:rPrChange w:id="1169" w:author="Osnir Estevam" w:date="2016-06-26T09:58:00Z">
              <w:rPr>
                <w:rStyle w:val="Hyperlink"/>
              </w:rPr>
            </w:rPrChange>
          </w:rPr>
          <w:t>https://tools.ietf.org/html/rfc2616</w:t>
        </w:r>
        <w:r w:rsidR="00440A07">
          <w:t xml:space="preserve">&gt;. </w:t>
        </w:r>
      </w:ins>
      <w:ins w:id="1170" w:author="Osnir Estevam" w:date="2016-06-26T09:59:00Z">
        <w:r w:rsidR="00440A07">
          <w:t>Acessado em:</w:t>
        </w:r>
      </w:ins>
    </w:p>
    <w:p w14:paraId="5182A1F7" w14:textId="5E9CD6E7" w:rsidR="00A504A7" w:rsidRPr="00F0523D" w:rsidRDefault="00A504A7">
      <w:pPr>
        <w:pPrChange w:id="1171" w:author="Osnir Estevam" w:date="2016-06-26T11:48:00Z">
          <w:pPr>
            <w:jc w:val="left"/>
          </w:pPr>
        </w:pPrChange>
      </w:pPr>
      <w:del w:id="1172" w:author="Osnir Estevam" w:date="2016-06-26T09:59:00Z">
        <w:r w:rsidDel="00440A07">
          <w:rPr>
            <w:color w:val="auto"/>
            <w:highlight w:val="white"/>
          </w:rPr>
          <w:delText>Acesso em:</w:delText>
        </w:r>
      </w:del>
      <w:r>
        <w:rPr>
          <w:color w:val="auto"/>
          <w:highlight w:val="white"/>
        </w:rPr>
        <w:t xml:space="preserve"> </w:t>
      </w:r>
      <w:r>
        <w:rPr>
          <w:color w:val="auto"/>
        </w:rPr>
        <w:t xml:space="preserve">23 </w:t>
      </w:r>
      <w:r w:rsidR="00361835">
        <w:rPr>
          <w:color w:val="auto"/>
        </w:rPr>
        <w:t>mar</w:t>
      </w:r>
      <w:ins w:id="1173" w:author="Osnir Estevam" w:date="2016-06-26T11:00:00Z">
        <w:r w:rsidR="00361835">
          <w:rPr>
            <w:color w:val="auto"/>
          </w:rPr>
          <w:t>.</w:t>
        </w:r>
      </w:ins>
      <w:r>
        <w:rPr>
          <w:color w:val="auto"/>
        </w:rPr>
        <w:t xml:space="preserve"> </w:t>
      </w:r>
      <w:ins w:id="1174" w:author="Osnir Estevam" w:date="2016-06-26T11:00:00Z">
        <w:r w:rsidR="00361835">
          <w:rPr>
            <w:color w:val="auto"/>
          </w:rPr>
          <w:t>20</w:t>
        </w:r>
      </w:ins>
      <w:r>
        <w:rPr>
          <w:color w:val="auto"/>
        </w:rPr>
        <w:t>16</w:t>
      </w:r>
      <w:ins w:id="1175" w:author="Osnir Estevam" w:date="2016-06-26T11:00:00Z">
        <w:r w:rsidR="00361835">
          <w:rPr>
            <w:color w:val="auto"/>
          </w:rPr>
          <w:t>.</w:t>
        </w:r>
      </w:ins>
    </w:p>
    <w:p w14:paraId="1423BD68" w14:textId="77777777" w:rsidR="00F0523D" w:rsidRDefault="00F0523D">
      <w:pPr>
        <w:rPr>
          <w:rFonts w:ascii="Times New Roman" w:hAnsi="Times New Roman" w:cs="Times New Roman"/>
          <w:b/>
        </w:rPr>
        <w:pPrChange w:id="1176" w:author="Osnir Estevam" w:date="2016-06-26T11:48:00Z">
          <w:pPr>
            <w:jc w:val="left"/>
          </w:pPr>
        </w:pPrChange>
      </w:pPr>
    </w:p>
    <w:p w14:paraId="3A25F82D" w14:textId="6CD4718A" w:rsidR="00F0523D" w:rsidRPr="00F0523D" w:rsidDel="00DB7467" w:rsidRDefault="001D7BC5">
      <w:pPr>
        <w:rPr>
          <w:del w:id="1177" w:author="Osnir Estevam" w:date="2016-06-26T10:14:00Z"/>
        </w:rPr>
        <w:pPrChange w:id="1178" w:author="Osnir Estevam" w:date="2016-06-26T11:48:00Z">
          <w:pPr>
            <w:jc w:val="left"/>
          </w:pPr>
        </w:pPrChange>
      </w:pPr>
      <w:ins w:id="1179" w:author="Osnir Estevam" w:date="2016-06-26T10:31:00Z">
        <w:r w:rsidRPr="001D7BC5">
          <w:t>DEFINING WELL-KNOWN UNIFORM RESOURCE IDENTIFIERS (URIS).</w:t>
        </w:r>
        <w:r>
          <w:rPr>
            <w:b/>
          </w:rPr>
          <w:t xml:space="preserve"> </w:t>
        </w:r>
      </w:ins>
      <w:del w:id="1180" w:author="Osnir Estevam" w:date="2016-06-26T10:31:00Z">
        <w:r w:rsidRPr="001D7BC5" w:rsidDel="001D7BC5">
          <w:rPr>
            <w:b/>
            <w:rPrChange w:id="1181" w:author="Osnir Estevam" w:date="2016-06-26T10:31:00Z">
              <w:rPr/>
            </w:rPrChange>
          </w:rPr>
          <w:delText>e</w:delText>
        </w:r>
      </w:del>
      <w:ins w:id="1182" w:author="Osnir Estevam" w:date="2016-06-26T10:31:00Z">
        <w:r>
          <w:rPr>
            <w:b/>
          </w:rPr>
          <w:t>E</w:t>
        </w:r>
      </w:ins>
      <w:r w:rsidRPr="001D7BC5">
        <w:rPr>
          <w:b/>
          <w:rPrChange w:id="1183" w:author="Osnir Estevam" w:date="2016-06-26T10:31:00Z">
            <w:rPr/>
          </w:rPrChange>
        </w:rPr>
        <w:t xml:space="preserve">specificação do protocolo http/1.1 </w:t>
      </w:r>
      <w:del w:id="1184" w:author="Osnir Estevam" w:date="2016-06-26T10:12:00Z">
        <w:r w:rsidR="00DB7467" w:rsidRPr="001D7BC5" w:rsidDel="00DB7467">
          <w:rPr>
            <w:b/>
            <w:rPrChange w:id="1185" w:author="Osnir Estevam" w:date="2016-06-26T10:31:00Z">
              <w:rPr/>
            </w:rPrChange>
          </w:rPr>
          <w:delText xml:space="preserve">  </w:delText>
        </w:r>
      </w:del>
      <w:ins w:id="1186" w:author="Osnir Estevam" w:date="2016-06-26T10:33:00Z">
        <w:r>
          <w:rPr>
            <w:b/>
          </w:rPr>
          <w:t>RFC</w:t>
        </w:r>
      </w:ins>
      <w:del w:id="1187" w:author="Osnir Estevam" w:date="2016-06-26T10:33:00Z">
        <w:r w:rsidRPr="001D7BC5" w:rsidDel="001D7BC5">
          <w:rPr>
            <w:b/>
            <w:rPrChange w:id="1188" w:author="Osnir Estevam" w:date="2016-06-26T10:31:00Z">
              <w:rPr/>
            </w:rPrChange>
          </w:rPr>
          <w:delText>rfc</w:delText>
        </w:r>
      </w:del>
      <w:r w:rsidRPr="001D7BC5">
        <w:rPr>
          <w:b/>
          <w:rPrChange w:id="1189" w:author="Osnir Estevam" w:date="2016-06-26T10:31:00Z">
            <w:rPr/>
          </w:rPrChange>
        </w:rPr>
        <w:t>: 2616/5785</w:t>
      </w:r>
      <w:ins w:id="1190" w:author="Osnir Estevam" w:date="2016-06-26T10:13:00Z">
        <w:r w:rsidRPr="001D7BC5">
          <w:rPr>
            <w:b/>
            <w:rPrChange w:id="1191" w:author="Osnir Estevam" w:date="2016-06-26T10:31:00Z">
              <w:rPr/>
            </w:rPrChange>
          </w:rPr>
          <w:t>.</w:t>
        </w:r>
        <w:r w:rsidR="00DB7467">
          <w:t xml:space="preserve"> </w:t>
        </w:r>
        <w:r w:rsidR="00DB7467" w:rsidRPr="00DB7467">
          <w:rPr>
            <w:b/>
            <w:rPrChange w:id="1192" w:author="Osnir Estevam" w:date="2016-06-26T10:13:00Z">
              <w:rPr/>
            </w:rPrChange>
          </w:rPr>
          <w:t>Este memorando define um prefixo de caminho para "locais bem conhecidos", "/.well-known/", no Uniform Resource Identifier selecionado (URI).</w:t>
        </w:r>
      </w:ins>
      <w:del w:id="1193" w:author="Osnir Estevam" w:date="2016-06-26T10:13:00Z">
        <w:r w:rsidR="00F0523D" w:rsidRPr="00DB7467" w:rsidDel="00DB7467">
          <w:rPr>
            <w:b/>
            <w:rPrChange w:id="1194" w:author="Osnir Estevam" w:date="2016-06-26T10:13:00Z">
              <w:rPr/>
            </w:rPrChange>
          </w:rPr>
          <w:delText xml:space="preserve">      </w:delText>
        </w:r>
      </w:del>
      <w:r w:rsidR="00F0523D" w:rsidRPr="00F0523D">
        <w:t xml:space="preserve"> </w:t>
      </w:r>
      <w:ins w:id="1195" w:author="Osnir Estevam" w:date="2016-06-26T10:13:00Z">
        <w:r w:rsidR="00DB7467">
          <w:t xml:space="preserve">Disponível em: </w:t>
        </w:r>
      </w:ins>
      <w:del w:id="1196" w:author="Osnir Estevam" w:date="2016-06-26T10:14:00Z">
        <w:r w:rsidR="00F0523D" w:rsidRPr="00F0523D" w:rsidDel="00DB7467">
          <w:delText xml:space="preserve">                                          Título: Defining Well-Known Uniform Resource Identifiers (URIs) </w:delText>
        </w:r>
      </w:del>
    </w:p>
    <w:p w14:paraId="53E05492" w14:textId="7778C5F4" w:rsidR="00F0523D" w:rsidRPr="00F0523D" w:rsidDel="00DB7467" w:rsidRDefault="00F0523D">
      <w:pPr>
        <w:rPr>
          <w:del w:id="1197" w:author="Osnir Estevam" w:date="2016-06-26T10:14:00Z"/>
        </w:rPr>
        <w:pPrChange w:id="1198" w:author="Osnir Estevam" w:date="2016-06-26T11:48:00Z">
          <w:pPr>
            <w:jc w:val="left"/>
          </w:pPr>
        </w:pPrChange>
      </w:pPr>
      <w:del w:id="1199" w:author="Osnir Estevam" w:date="2016-06-26T10:14:00Z">
        <w:r w:rsidRPr="00F0523D" w:rsidDel="00DB7467">
          <w:delText xml:space="preserve">Link: </w:delText>
        </w:r>
      </w:del>
      <w:ins w:id="1200" w:author="Osnir Estevam" w:date="2016-06-26T10:14:00Z">
        <w:r w:rsidR="00DB7467">
          <w:t>&lt;</w:t>
        </w:r>
      </w:ins>
      <w:r w:rsidRPr="00F0523D">
        <w:t>https://tools.ietf.org/html/rfc5785</w:t>
      </w:r>
      <w:ins w:id="1201" w:author="Osnir Estevam" w:date="2016-06-26T10:14:00Z">
        <w:r w:rsidR="00DB7467">
          <w:t xml:space="preserve">&gt;. </w:t>
        </w:r>
      </w:ins>
    </w:p>
    <w:p w14:paraId="1512CB15" w14:textId="1C1F5FD9" w:rsidR="00A504A7" w:rsidRPr="00F0523D" w:rsidRDefault="00A504A7">
      <w:pPr>
        <w:pPrChange w:id="1202"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203" w:author="Osnir Estevam" w:date="2016-06-26T11:00:00Z">
        <w:r w:rsidR="00361835">
          <w:rPr>
            <w:color w:val="auto"/>
          </w:rPr>
          <w:t>.</w:t>
        </w:r>
      </w:ins>
      <w:r>
        <w:rPr>
          <w:color w:val="auto"/>
        </w:rPr>
        <w:t xml:space="preserve"> </w:t>
      </w:r>
      <w:ins w:id="1204" w:author="Osnir Estevam" w:date="2016-06-26T11:00:00Z">
        <w:r w:rsidR="00361835">
          <w:rPr>
            <w:color w:val="auto"/>
          </w:rPr>
          <w:t>20</w:t>
        </w:r>
      </w:ins>
      <w:r>
        <w:rPr>
          <w:color w:val="auto"/>
        </w:rPr>
        <w:t>16</w:t>
      </w:r>
      <w:ins w:id="1205" w:author="Osnir Estevam" w:date="2016-06-26T11:00:00Z">
        <w:r w:rsidR="00361835">
          <w:rPr>
            <w:color w:val="auto"/>
          </w:rPr>
          <w:t>.</w:t>
        </w:r>
      </w:ins>
    </w:p>
    <w:p w14:paraId="6FA1674E" w14:textId="77777777" w:rsidR="00F0523D" w:rsidRPr="00E4285E" w:rsidRDefault="00F0523D">
      <w:pPr>
        <w:pPrChange w:id="1206" w:author="Osnir Estevam" w:date="2016-06-26T11:48:00Z">
          <w:pPr>
            <w:jc w:val="left"/>
          </w:pPr>
        </w:pPrChange>
      </w:pPr>
    </w:p>
    <w:p w14:paraId="2F60C439" w14:textId="7531E83F" w:rsidR="00E4285E" w:rsidRPr="00753065" w:rsidDel="003F7949" w:rsidRDefault="003F7949">
      <w:pPr>
        <w:rPr>
          <w:del w:id="1207" w:author="Osnir Estevam" w:date="2016-06-26T10:24:00Z"/>
          <w:lang w:val="en-US"/>
          <w:rPrChange w:id="1208" w:author="Osnir Estevam" w:date="2016-06-25T18:35:00Z">
            <w:rPr>
              <w:del w:id="1209" w:author="Osnir Estevam" w:date="2016-06-26T10:24:00Z"/>
            </w:rPr>
          </w:rPrChange>
        </w:rPr>
        <w:pPrChange w:id="1210" w:author="Osnir Estevam" w:date="2016-06-26T11:48:00Z">
          <w:pPr>
            <w:jc w:val="left"/>
          </w:pPr>
        </w:pPrChange>
      </w:pPr>
      <w:ins w:id="1211" w:author="Osnir Estevam" w:date="2016-06-26T10:23:00Z">
        <w:r w:rsidRPr="004366EA">
          <w:rPr>
            <w:lang w:val="en-US"/>
          </w:rPr>
          <w:t>USE OF THE CONTENT-DISPOSITION HEADER FIELD IN THE</w:t>
        </w:r>
        <w:r>
          <w:rPr>
            <w:lang w:val="en-US"/>
          </w:rPr>
          <w:t xml:space="preserve">. </w:t>
        </w:r>
        <w:r w:rsidRPr="003F7949">
          <w:rPr>
            <w:b/>
            <w:lang w:val="en-US"/>
            <w:rPrChange w:id="1212" w:author="Osnir Estevam" w:date="2016-06-26T10:24:00Z">
              <w:rPr>
                <w:lang w:val="en-US"/>
              </w:rPr>
            </w:rPrChange>
          </w:rPr>
          <w:t>Especif</w:t>
        </w:r>
        <w:r w:rsidR="001D7BC5">
          <w:rPr>
            <w:b/>
            <w:lang w:val="en-US"/>
          </w:rPr>
          <w:t xml:space="preserve">icação do protocolo http/1.1 </w:t>
        </w:r>
      </w:ins>
      <w:ins w:id="1213" w:author="Osnir Estevam" w:date="2016-06-26T10:33:00Z">
        <w:r w:rsidR="001D7BC5">
          <w:rPr>
            <w:b/>
            <w:lang w:val="en-US"/>
          </w:rPr>
          <w:t>RFC</w:t>
        </w:r>
      </w:ins>
      <w:ins w:id="1214" w:author="Osnir Estevam" w:date="2016-06-26T10:23:00Z">
        <w:r w:rsidRPr="003F7949">
          <w:rPr>
            <w:b/>
            <w:lang w:val="en-US"/>
            <w:rPrChange w:id="1215" w:author="Osnir Estevam" w:date="2016-06-26T10:24:00Z">
              <w:rPr>
                <w:lang w:val="en-US"/>
              </w:rPr>
            </w:rPrChange>
          </w:rPr>
          <w:t>: 2616/6266</w:t>
        </w:r>
      </w:ins>
      <w:ins w:id="1216" w:author="Osnir Estevam" w:date="2016-06-26T10:27:00Z">
        <w:r w:rsidR="00393DEC">
          <w:rPr>
            <w:b/>
            <w:lang w:val="en-US"/>
          </w:rPr>
          <w:t>.</w:t>
        </w:r>
      </w:ins>
      <w:ins w:id="1217" w:author="Osnir Estevam" w:date="2016-06-26T10:23:00Z">
        <w:r w:rsidRPr="003F7949">
          <w:rPr>
            <w:b/>
            <w:lang w:val="en-US"/>
            <w:rPrChange w:id="1218" w:author="Osnir Estevam" w:date="2016-06-26T10:24:00Z">
              <w:rPr>
                <w:lang w:val="en-US"/>
              </w:rPr>
            </w:rPrChange>
          </w:rPr>
          <w:t xml:space="preserve"> </w:t>
        </w:r>
      </w:ins>
      <w:del w:id="1219" w:author="Osnir Estevam" w:date="2016-06-26T10:23:00Z">
        <w:r w:rsidRPr="003F7949" w:rsidDel="003F7949">
          <w:rPr>
            <w:b/>
            <w:lang w:val="en-US"/>
            <w:rPrChange w:id="1220" w:author="Osnir Estevam" w:date="2016-06-26T10:24:00Z">
              <w:rPr>
                <w:lang w:val="en-US"/>
              </w:rPr>
            </w:rPrChange>
          </w:rPr>
          <w:delText xml:space="preserve">especificação do protocolo http/1.1 </w:delText>
        </w:r>
      </w:del>
      <w:del w:id="1221" w:author="Osnir Estevam" w:date="2016-06-26T10:17:00Z">
        <w:r w:rsidRPr="003F7949" w:rsidDel="003F7949">
          <w:rPr>
            <w:b/>
            <w:lang w:val="en-US"/>
            <w:rPrChange w:id="1222" w:author="Osnir Estevam" w:date="2016-06-26T10:24:00Z">
              <w:rPr>
                <w:lang w:val="en-US"/>
              </w:rPr>
            </w:rPrChange>
          </w:rPr>
          <w:delText xml:space="preserve">  </w:delText>
        </w:r>
      </w:del>
      <w:del w:id="1223" w:author="Osnir Estevam" w:date="2016-06-26T10:23:00Z">
        <w:r w:rsidRPr="003F7949" w:rsidDel="003F7949">
          <w:rPr>
            <w:b/>
            <w:lang w:val="en-US"/>
            <w:rPrChange w:id="1224" w:author="Osnir Estevam" w:date="2016-06-26T10:24:00Z">
              <w:rPr>
                <w:lang w:val="en-US"/>
              </w:rPr>
            </w:rPrChange>
          </w:rPr>
          <w:delText>rfc: 2616/6266</w:delText>
        </w:r>
      </w:del>
      <w:ins w:id="1225" w:author="Osnir Estevam" w:date="2016-06-26T10:27:00Z">
        <w:r w:rsidR="00393DEC">
          <w:rPr>
            <w:b/>
            <w:lang w:val="en-US"/>
          </w:rPr>
          <w:t>D</w:t>
        </w:r>
      </w:ins>
      <w:ins w:id="1226" w:author="Osnir Estevam" w:date="2016-06-26T10:17:00Z">
        <w:r w:rsidRPr="003F7949">
          <w:rPr>
            <w:b/>
            <w:color w:val="222222"/>
            <w:lang w:val="pt-PT"/>
            <w:rPrChange w:id="1227" w:author="Osnir Estevam" w:date="2016-06-26T10:22:00Z">
              <w:rPr>
                <w:color w:val="222222"/>
                <w:lang w:val="pt-PT"/>
              </w:rPr>
            </w:rPrChange>
          </w:rPr>
          <w:t>efine a resposta campo de cabeçalho Content-Disposition, mas</w:t>
        </w:r>
      </w:ins>
      <w:ins w:id="1228" w:author="Osnir Estevam" w:date="2016-06-26T10:21:00Z">
        <w:r w:rsidRPr="003F7949">
          <w:rPr>
            <w:b/>
            <w:color w:val="222222"/>
            <w:lang w:val="pt-PT"/>
            <w:rPrChange w:id="1229" w:author="Osnir Estevam" w:date="2016-06-26T10:22:00Z">
              <w:rPr>
                <w:color w:val="222222"/>
                <w:lang w:val="pt-PT"/>
              </w:rPr>
            </w:rPrChange>
          </w:rPr>
          <w:t xml:space="preserve"> </w:t>
        </w:r>
      </w:ins>
      <w:ins w:id="1230" w:author="Osnir Estevam" w:date="2016-06-26T10:17:00Z">
        <w:r w:rsidRPr="003F7949">
          <w:rPr>
            <w:b/>
            <w:color w:val="222222"/>
            <w:lang w:val="pt-PT"/>
            <w:rPrChange w:id="1231" w:author="Osnir Estevam" w:date="2016-06-26T10:22:00Z">
              <w:rPr>
                <w:color w:val="222222"/>
                <w:lang w:val="pt-PT"/>
              </w:rPr>
            </w:rPrChange>
          </w:rPr>
          <w:t>salienta que não é parte do HTTP / 1.1 padrão. Este</w:t>
        </w:r>
      </w:ins>
      <w:ins w:id="1232" w:author="Osnir Estevam" w:date="2016-06-26T10:21:00Z">
        <w:r w:rsidRPr="003F7949">
          <w:rPr>
            <w:b/>
            <w:color w:val="222222"/>
            <w:lang w:val="pt-PT"/>
            <w:rPrChange w:id="1233" w:author="Osnir Estevam" w:date="2016-06-26T10:22:00Z">
              <w:rPr>
                <w:color w:val="222222"/>
                <w:lang w:val="pt-PT"/>
              </w:rPr>
            </w:rPrChange>
          </w:rPr>
          <w:t xml:space="preserve"> </w:t>
        </w:r>
      </w:ins>
      <w:ins w:id="1234" w:author="Osnir Estevam" w:date="2016-06-26T10:17:00Z">
        <w:r w:rsidRPr="003F7949">
          <w:rPr>
            <w:b/>
            <w:color w:val="222222"/>
            <w:lang w:val="pt-PT"/>
            <w:rPrChange w:id="1235" w:author="Osnir Estevam" w:date="2016-06-26T10:22:00Z">
              <w:rPr>
                <w:color w:val="222222"/>
                <w:lang w:val="pt-PT"/>
              </w:rPr>
            </w:rPrChange>
          </w:rPr>
          <w:t xml:space="preserve">especificação assume a definição e registro de Content- Disposition, como usado no HTTP, e esclarece </w:t>
        </w:r>
      </w:ins>
      <w:ins w:id="1236" w:author="Osnir Estevam" w:date="2016-06-26T10:21:00Z">
        <w:r w:rsidRPr="003F7949">
          <w:rPr>
            <w:b/>
            <w:color w:val="222222"/>
            <w:lang w:val="pt-PT"/>
            <w:rPrChange w:id="1237" w:author="Osnir Estevam" w:date="2016-06-26T10:22:00Z">
              <w:rPr>
                <w:color w:val="222222"/>
                <w:lang w:val="pt-PT"/>
              </w:rPr>
            </w:rPrChange>
          </w:rPr>
          <w:t>aspectos</w:t>
        </w:r>
      </w:ins>
      <w:ins w:id="1238" w:author="Osnir Estevam" w:date="2016-06-26T10:22:00Z">
        <w:r w:rsidRPr="003F7949">
          <w:rPr>
            <w:b/>
            <w:color w:val="222222"/>
            <w:lang w:val="pt-PT"/>
            <w:rPrChange w:id="1239" w:author="Osnir Estevam" w:date="2016-06-26T10:22:00Z">
              <w:rPr>
                <w:color w:val="222222"/>
                <w:lang w:val="pt-PT"/>
              </w:rPr>
            </w:rPrChange>
          </w:rPr>
          <w:t xml:space="preserve"> de </w:t>
        </w:r>
      </w:ins>
      <w:ins w:id="1240" w:author="Osnir Estevam" w:date="2016-06-26T10:17:00Z">
        <w:r w:rsidRPr="003F7949">
          <w:rPr>
            <w:b/>
            <w:color w:val="222222"/>
            <w:lang w:val="pt-PT"/>
            <w:rPrChange w:id="1241" w:author="Osnir Estevam" w:date="2016-06-26T10:22:00Z">
              <w:rPr>
                <w:color w:val="222222"/>
                <w:lang w:val="pt-PT"/>
              </w:rPr>
            </w:rPrChange>
          </w:rPr>
          <w:t>internacionalização</w:t>
        </w:r>
      </w:ins>
      <w:ins w:id="1242" w:author="Osnir Estevam" w:date="2016-06-26T10:22:00Z">
        <w:r w:rsidRPr="003F7949">
          <w:rPr>
            <w:b/>
            <w:color w:val="222222"/>
            <w:lang w:val="pt-PT"/>
            <w:rPrChange w:id="1243" w:author="Osnir Estevam" w:date="2016-06-26T10:22:00Z">
              <w:rPr>
                <w:color w:val="222222"/>
                <w:lang w:val="pt-PT"/>
              </w:rPr>
            </w:rPrChange>
          </w:rPr>
          <w:t>.</w:t>
        </w:r>
      </w:ins>
      <w:ins w:id="1244" w:author="Osnir Estevam" w:date="2016-06-26T10:25:00Z">
        <w:r>
          <w:rPr>
            <w:b/>
            <w:color w:val="222222"/>
            <w:lang w:val="pt-PT"/>
          </w:rPr>
          <w:t xml:space="preserve"> </w:t>
        </w:r>
        <w:r>
          <w:rPr>
            <w:color w:val="222222"/>
            <w:lang w:val="pt-PT"/>
          </w:rPr>
          <w:t>Disponível em: &lt;</w:t>
        </w:r>
      </w:ins>
      <w:del w:id="1245" w:author="Osnir Estevam" w:date="2016-06-26T10:21:00Z">
        <w:r w:rsidRPr="00753065" w:rsidDel="003F7949">
          <w:rPr>
            <w:lang w:val="en-US"/>
          </w:rPr>
          <w:delText xml:space="preserve"> </w:delText>
        </w:r>
        <w:r w:rsidR="00E4285E" w:rsidRPr="00753065" w:rsidDel="003F7949">
          <w:rPr>
            <w:lang w:val="en-US"/>
            <w:rPrChange w:id="1246" w:author="Osnir Estevam" w:date="2016-06-25T18:35:00Z">
              <w:rPr/>
            </w:rPrChange>
          </w:rPr>
          <w:delText xml:space="preserve">                                            </w:delText>
        </w:r>
      </w:del>
      <w:del w:id="1247" w:author="Osnir Estevam" w:date="2016-06-26T10:24:00Z">
        <w:r w:rsidR="00E4285E" w:rsidRPr="00753065" w:rsidDel="003F7949">
          <w:rPr>
            <w:lang w:val="en-US"/>
            <w:rPrChange w:id="1248" w:author="Osnir Estevam" w:date="2016-06-25T18:35:00Z">
              <w:rPr/>
            </w:rPrChange>
          </w:rPr>
          <w:delText xml:space="preserve">Título: </w:delText>
        </w:r>
      </w:del>
      <w:del w:id="1249" w:author="Osnir Estevam" w:date="2016-06-26T10:23:00Z">
        <w:r w:rsidR="00E4285E" w:rsidRPr="00753065" w:rsidDel="003F7949">
          <w:rPr>
            <w:lang w:val="en-US"/>
            <w:rPrChange w:id="1250" w:author="Osnir Estevam" w:date="2016-06-25T18:35:00Z">
              <w:rPr/>
            </w:rPrChange>
          </w:rPr>
          <w:delText>Use of the Content-Disposition Header Field in the</w:delText>
        </w:r>
      </w:del>
    </w:p>
    <w:p w14:paraId="5B975ECD" w14:textId="16D7A79B" w:rsidR="00E4285E" w:rsidRPr="00E4285E" w:rsidDel="003F7949" w:rsidRDefault="00E4285E">
      <w:pPr>
        <w:rPr>
          <w:del w:id="1251" w:author="Osnir Estevam" w:date="2016-06-26T10:25:00Z"/>
        </w:rPr>
        <w:pPrChange w:id="1252" w:author="Osnir Estevam" w:date="2016-06-26T11:48:00Z">
          <w:pPr>
            <w:jc w:val="left"/>
          </w:pPr>
        </w:pPrChange>
      </w:pPr>
      <w:del w:id="1253" w:author="Osnir Estevam" w:date="2016-06-26T10:24:00Z">
        <w:r w:rsidRPr="00E4285E" w:rsidDel="003F7949">
          <w:delText>Hypertext Transfer Protocol (HTTP) Link:</w:delText>
        </w:r>
        <w:r w:rsidR="007A437A" w:rsidDel="003F7949">
          <w:delText xml:space="preserve"> </w:delText>
        </w:r>
      </w:del>
      <w:r w:rsidRPr="00E4285E">
        <w:t>https://tools.ietf.org/html/rfc6266</w:t>
      </w:r>
      <w:ins w:id="1254" w:author="Osnir Estevam" w:date="2016-06-26T10:25:00Z">
        <w:r w:rsidR="003F7949">
          <w:t xml:space="preserve">&gt;. </w:t>
        </w:r>
      </w:ins>
    </w:p>
    <w:p w14:paraId="0D05A705" w14:textId="7F25EC52" w:rsidR="00A504A7" w:rsidRPr="00F0523D" w:rsidRDefault="00A504A7">
      <w:pPr>
        <w:pPrChange w:id="1255"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256" w:author="Osnir Estevam" w:date="2016-06-26T11:00:00Z">
        <w:r w:rsidR="00361835">
          <w:rPr>
            <w:color w:val="auto"/>
          </w:rPr>
          <w:t>.</w:t>
        </w:r>
      </w:ins>
      <w:r>
        <w:rPr>
          <w:color w:val="auto"/>
        </w:rPr>
        <w:t xml:space="preserve"> </w:t>
      </w:r>
      <w:ins w:id="1257" w:author="Osnir Estevam" w:date="2016-06-26T11:00:00Z">
        <w:r w:rsidR="00361835">
          <w:rPr>
            <w:color w:val="auto"/>
          </w:rPr>
          <w:t>20</w:t>
        </w:r>
      </w:ins>
      <w:r>
        <w:rPr>
          <w:color w:val="auto"/>
        </w:rPr>
        <w:t>16</w:t>
      </w:r>
      <w:ins w:id="1258" w:author="Osnir Estevam" w:date="2016-06-26T11:00:00Z">
        <w:r w:rsidR="00361835">
          <w:rPr>
            <w:color w:val="auto"/>
          </w:rPr>
          <w:t>.</w:t>
        </w:r>
      </w:ins>
    </w:p>
    <w:p w14:paraId="3D277818" w14:textId="77777777" w:rsidR="00E4285E" w:rsidRDefault="00E4285E">
      <w:pPr>
        <w:spacing w:after="240"/>
        <w:rPr>
          <w:rFonts w:ascii="Times New Roman" w:hAnsi="Times New Roman" w:cs="Times New Roman"/>
          <w:b/>
        </w:rPr>
        <w:pPrChange w:id="1259" w:author="Osnir Estevam" w:date="2016-06-26T11:48:00Z">
          <w:pPr>
            <w:spacing w:after="240"/>
            <w:jc w:val="left"/>
          </w:pPr>
        </w:pPrChange>
      </w:pPr>
    </w:p>
    <w:p w14:paraId="063B6DDB" w14:textId="1498655A" w:rsidR="00E4285E" w:rsidDel="00A06370" w:rsidRDefault="00A06370">
      <w:pPr>
        <w:rPr>
          <w:del w:id="1260" w:author="Osnir Estevam" w:date="2016-06-26T10:38:00Z"/>
        </w:rPr>
        <w:pPrChange w:id="1261" w:author="Osnir Estevam" w:date="2016-06-26T11:48:00Z">
          <w:pPr>
            <w:jc w:val="left"/>
          </w:pPr>
        </w:pPrChange>
      </w:pPr>
      <w:ins w:id="1262" w:author="Osnir Estevam" w:date="2016-06-26T10:38:00Z">
        <w:r w:rsidRPr="00E4285E">
          <w:t>ADDITIONAL HTTP STATUS CODES</w:t>
        </w:r>
        <w:r>
          <w:t>.</w:t>
        </w:r>
        <w:r w:rsidRPr="00E4285E">
          <w:t xml:space="preserve"> </w:t>
        </w:r>
      </w:ins>
      <w:r w:rsidR="00E4285E" w:rsidRPr="00A06370">
        <w:rPr>
          <w:b/>
          <w:rPrChange w:id="1263" w:author="Osnir Estevam" w:date="2016-06-26T10:38:00Z">
            <w:rPr/>
          </w:rPrChange>
        </w:rPr>
        <w:t>Especificação do Protocolo HTTP/1.1</w:t>
      </w:r>
      <w:del w:id="1264" w:author="Osnir Estevam" w:date="2016-06-26T10:37:00Z">
        <w:r w:rsidR="00E4285E" w:rsidRPr="00A06370" w:rsidDel="00A06370">
          <w:rPr>
            <w:b/>
            <w:rPrChange w:id="1265" w:author="Osnir Estevam" w:date="2016-06-26T10:38:00Z">
              <w:rPr/>
            </w:rPrChange>
          </w:rPr>
          <w:delText xml:space="preserve">  </w:delText>
        </w:r>
      </w:del>
      <w:r w:rsidR="00E4285E" w:rsidRPr="00A06370">
        <w:rPr>
          <w:b/>
          <w:rPrChange w:id="1266" w:author="Osnir Estevam" w:date="2016-06-26T10:38:00Z">
            <w:rPr/>
          </w:rPrChange>
        </w:rPr>
        <w:t xml:space="preserve"> RFC: 2616/6585</w:t>
      </w:r>
      <w:ins w:id="1267" w:author="Osnir Estevam" w:date="2016-06-26T10:37:00Z">
        <w:r w:rsidRPr="00A06370">
          <w:rPr>
            <w:b/>
            <w:rPrChange w:id="1268" w:author="Osnir Estevam" w:date="2016-06-26T10:38:00Z">
              <w:rPr/>
            </w:rPrChange>
          </w:rPr>
          <w:t>. Este documento especifica adicional HyperText Transfer Protocol (HTTP) códigos de status para uma variedade de situações comuns.</w:t>
        </w:r>
      </w:ins>
      <w:r w:rsidR="00E4285E" w:rsidRPr="00E4285E">
        <w:t xml:space="preserve">                                                        </w:t>
      </w:r>
      <w:ins w:id="1269" w:author="Osnir Estevam" w:date="2016-06-26T10:38:00Z">
        <w:r>
          <w:t xml:space="preserve">Disponível em: </w:t>
        </w:r>
      </w:ins>
      <w:del w:id="1270" w:author="Osnir Estevam" w:date="2016-06-26T10:38:00Z">
        <w:r w:rsidR="00E4285E" w:rsidRPr="00E4285E" w:rsidDel="00A06370">
          <w:delText xml:space="preserve">Título:  Additional HTTP Status Codes   </w:delText>
        </w:r>
      </w:del>
    </w:p>
    <w:p w14:paraId="114959DD" w14:textId="3E2F9FC5" w:rsidR="00E4285E" w:rsidRPr="00E4285E" w:rsidDel="00A06370" w:rsidRDefault="00E4285E">
      <w:pPr>
        <w:rPr>
          <w:del w:id="1271" w:author="Osnir Estevam" w:date="2016-06-26T10:39:00Z"/>
        </w:rPr>
        <w:pPrChange w:id="1272" w:author="Osnir Estevam" w:date="2016-06-26T11:48:00Z">
          <w:pPr>
            <w:jc w:val="left"/>
          </w:pPr>
        </w:pPrChange>
      </w:pPr>
      <w:del w:id="1273" w:author="Osnir Estevam" w:date="2016-06-26T10:38:00Z">
        <w:r w:rsidRPr="00E4285E" w:rsidDel="00A06370">
          <w:delText>Link:</w:delText>
        </w:r>
      </w:del>
      <w:ins w:id="1274" w:author="Osnir Estevam" w:date="2016-06-26T10:38:00Z">
        <w:r w:rsidR="00A06370">
          <w:t>&lt;</w:t>
        </w:r>
      </w:ins>
      <w:del w:id="1275" w:author="Osnir Estevam" w:date="2016-06-26T10:38:00Z">
        <w:r w:rsidRPr="00E4285E" w:rsidDel="00A06370">
          <w:delText xml:space="preserve"> </w:delText>
        </w:r>
      </w:del>
      <w:r w:rsidRPr="00E4285E">
        <w:t>https://tools.ietf.org/html/rfc6585</w:t>
      </w:r>
      <w:ins w:id="1276" w:author="Osnir Estevam" w:date="2016-06-26T10:39:00Z">
        <w:r w:rsidR="00A06370">
          <w:t xml:space="preserve">&gt;. </w:t>
        </w:r>
      </w:ins>
    </w:p>
    <w:p w14:paraId="2CE51BBF" w14:textId="109F17E9" w:rsidR="00A504A7" w:rsidRPr="00F0523D" w:rsidRDefault="00A504A7">
      <w:pPr>
        <w:pPrChange w:id="1277"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278" w:author="Osnir Estevam" w:date="2016-06-26T11:01:00Z">
        <w:r w:rsidR="00361835">
          <w:rPr>
            <w:color w:val="auto"/>
          </w:rPr>
          <w:t>.</w:t>
        </w:r>
      </w:ins>
      <w:r>
        <w:rPr>
          <w:color w:val="auto"/>
        </w:rPr>
        <w:t xml:space="preserve"> </w:t>
      </w:r>
      <w:ins w:id="1279" w:author="Osnir Estevam" w:date="2016-06-26T11:01:00Z">
        <w:r w:rsidR="00361835">
          <w:rPr>
            <w:color w:val="auto"/>
          </w:rPr>
          <w:t>20</w:t>
        </w:r>
      </w:ins>
      <w:r>
        <w:rPr>
          <w:color w:val="auto"/>
        </w:rPr>
        <w:t>16</w:t>
      </w:r>
      <w:ins w:id="1280" w:author="Osnir Estevam" w:date="2016-06-26T11:01:00Z">
        <w:r w:rsidR="00361835">
          <w:rPr>
            <w:color w:val="auto"/>
          </w:rPr>
          <w:t>.</w:t>
        </w:r>
      </w:ins>
    </w:p>
    <w:p w14:paraId="2E370F0E" w14:textId="614406E7" w:rsidR="00E4285E" w:rsidDel="000F5D40" w:rsidRDefault="00E4285E">
      <w:pPr>
        <w:spacing w:after="240"/>
        <w:rPr>
          <w:del w:id="1281" w:author="Osnir Estevam" w:date="2016-06-26T12:53:00Z"/>
          <w:rFonts w:ascii="Times New Roman" w:hAnsi="Times New Roman" w:cs="Times New Roman"/>
          <w:b/>
        </w:rPr>
        <w:pPrChange w:id="1282" w:author="Osnir Estevam" w:date="2016-06-26T11:48:00Z">
          <w:pPr>
            <w:spacing w:after="240"/>
            <w:jc w:val="left"/>
          </w:pPr>
        </w:pPrChange>
      </w:pPr>
    </w:p>
    <w:p w14:paraId="56259A30" w14:textId="77777777" w:rsidR="000F5D40" w:rsidRDefault="000F5D40">
      <w:pPr>
        <w:rPr>
          <w:ins w:id="1283" w:author="Osnir Estevam" w:date="2016-06-26T12:53:00Z"/>
        </w:rPr>
        <w:pPrChange w:id="1284" w:author="Osnir Estevam" w:date="2016-06-26T11:48:00Z">
          <w:pPr>
            <w:jc w:val="left"/>
          </w:pPr>
        </w:pPrChange>
      </w:pPr>
    </w:p>
    <w:p w14:paraId="44F37326" w14:textId="14F6ABB2" w:rsidR="00214723" w:rsidDel="00C5447C" w:rsidRDefault="00300942">
      <w:pPr>
        <w:rPr>
          <w:del w:id="1285" w:author="Osnir Estevam" w:date="2016-06-26T10:47:00Z"/>
        </w:rPr>
        <w:pPrChange w:id="1286" w:author="Osnir Estevam" w:date="2016-06-26T11:48:00Z">
          <w:pPr>
            <w:jc w:val="left"/>
          </w:pPr>
        </w:pPrChange>
      </w:pPr>
      <w:ins w:id="1287" w:author="Osnir Estevam" w:date="2016-06-26T10:44:00Z">
        <w:r w:rsidRPr="00300942">
          <w:t>OPENAPI SPECIFICATION</w:t>
        </w:r>
        <w:r>
          <w:t xml:space="preserve">. </w:t>
        </w:r>
      </w:ins>
      <w:del w:id="1288" w:author="Osnir Estevam" w:date="2016-06-26T10:45:00Z">
        <w:r w:rsidR="00214723" w:rsidRPr="00C5447C" w:rsidDel="00C5447C">
          <w:rPr>
            <w:b/>
            <w:rPrChange w:id="1289" w:author="Osnir Estevam" w:date="2016-06-26T10:47:00Z">
              <w:rPr/>
            </w:rPrChange>
          </w:rPr>
          <w:delText xml:space="preserve">Especificação Técnica plataforma Swagger </w:delText>
        </w:r>
      </w:del>
      <w:ins w:id="1290" w:author="Osnir Estevam" w:date="2016-06-26T10:45:00Z">
        <w:r w:rsidR="00C5447C" w:rsidRPr="00C5447C">
          <w:rPr>
            <w:b/>
            <w:color w:val="222222"/>
            <w:lang w:val="pt-PT"/>
            <w:rPrChange w:id="1291" w:author="Osnir Estevam" w:date="2016-06-26T10:47:00Z">
              <w:rPr>
                <w:color w:val="222222"/>
                <w:lang w:val="pt-PT"/>
              </w:rPr>
            </w:rPrChange>
          </w:rPr>
          <w:t xml:space="preserve">A especificação Swagger define um conjunto de arquivos necessários para descrever </w:t>
        </w:r>
      </w:ins>
      <w:ins w:id="1292" w:author="Osnir Estevam" w:date="2016-06-26T10:47:00Z">
        <w:r w:rsidR="00C5447C">
          <w:rPr>
            <w:b/>
            <w:color w:val="222222"/>
            <w:lang w:val="pt-PT"/>
          </w:rPr>
          <w:t>(</w:t>
        </w:r>
      </w:ins>
      <w:ins w:id="1293" w:author="Osnir Estevam" w:date="2016-06-26T10:45:00Z">
        <w:r w:rsidR="00C5447C" w:rsidRPr="00C5447C">
          <w:rPr>
            <w:b/>
            <w:color w:val="222222"/>
            <w:lang w:val="pt-PT"/>
            <w:rPrChange w:id="1294" w:author="Osnir Estevam" w:date="2016-06-26T10:47:00Z">
              <w:rPr>
                <w:color w:val="222222"/>
                <w:lang w:val="pt-PT"/>
              </w:rPr>
            </w:rPrChange>
          </w:rPr>
          <w:t>API</w:t>
        </w:r>
      </w:ins>
      <w:ins w:id="1295" w:author="Osnir Estevam" w:date="2016-06-26T10:47:00Z">
        <w:r w:rsidR="00C5447C">
          <w:rPr>
            <w:b/>
            <w:color w:val="222222"/>
            <w:lang w:val="pt-PT"/>
          </w:rPr>
          <w:t>)</w:t>
        </w:r>
      </w:ins>
      <w:ins w:id="1296" w:author="Osnir Estevam" w:date="2016-06-26T10:45:00Z">
        <w:r w:rsidR="00C5447C" w:rsidRPr="00C5447C">
          <w:rPr>
            <w:b/>
            <w:color w:val="222222"/>
            <w:lang w:val="pt-PT"/>
            <w:rPrChange w:id="1297" w:author="Osnir Estevam" w:date="2016-06-26T10:47:00Z">
              <w:rPr>
                <w:color w:val="222222"/>
                <w:lang w:val="pt-PT"/>
              </w:rPr>
            </w:rPrChange>
          </w:rPr>
          <w:t>.</w:t>
        </w:r>
      </w:ins>
      <w:ins w:id="1298" w:author="Osnir Estevam" w:date="2016-06-26T10:47:00Z">
        <w:r w:rsidR="00C5447C">
          <w:rPr>
            <w:b/>
            <w:color w:val="222222"/>
            <w:lang w:val="pt-PT"/>
          </w:rPr>
          <w:t xml:space="preserve"> </w:t>
        </w:r>
        <w:r w:rsidR="00C5447C">
          <w:rPr>
            <w:color w:val="222222"/>
            <w:lang w:val="pt-PT"/>
          </w:rPr>
          <w:t xml:space="preserve">Disponível em: </w:t>
        </w:r>
      </w:ins>
    </w:p>
    <w:p w14:paraId="5B83466B" w14:textId="4CAA06B2" w:rsidR="00214723" w:rsidRPr="00C5447C" w:rsidDel="00C5447C" w:rsidRDefault="00214723">
      <w:pPr>
        <w:rPr>
          <w:del w:id="1299" w:author="Osnir Estevam" w:date="2016-06-26T10:48:00Z"/>
        </w:rPr>
        <w:pPrChange w:id="1300" w:author="Osnir Estevam" w:date="2016-06-26T11:48:00Z">
          <w:pPr>
            <w:jc w:val="left"/>
          </w:pPr>
        </w:pPrChange>
      </w:pPr>
      <w:del w:id="1301" w:author="Osnir Estevam" w:date="2016-06-26T10:47:00Z">
        <w:r w:rsidRPr="00214723" w:rsidDel="00C5447C">
          <w:delText>Lin</w:delText>
        </w:r>
      </w:del>
      <w:del w:id="1302" w:author="Osnir Estevam" w:date="2016-06-26T10:48:00Z">
        <w:r w:rsidRPr="00214723" w:rsidDel="00C5447C">
          <w:delText>k:</w:delText>
        </w:r>
        <w:r w:rsidDel="00C5447C">
          <w:delText xml:space="preserve"> </w:delText>
        </w:r>
      </w:del>
      <w:ins w:id="1303" w:author="Osnir Estevam" w:date="2016-06-26T10:48:00Z">
        <w:r w:rsidR="00C5447C">
          <w:t>&lt;</w:t>
        </w:r>
      </w:ins>
      <w:r w:rsidRPr="00214723">
        <w:t>http://swagger.io/specification/</w:t>
      </w:r>
      <w:ins w:id="1304" w:author="Osnir Estevam" w:date="2016-06-26T10:48:00Z">
        <w:r w:rsidR="00C5447C">
          <w:t xml:space="preserve">&gt;. </w:t>
        </w:r>
      </w:ins>
    </w:p>
    <w:p w14:paraId="6C663950" w14:textId="1DADB1A4" w:rsidR="00A504A7" w:rsidRPr="00753065" w:rsidRDefault="00A504A7">
      <w:pPr>
        <w:rPr>
          <w:lang w:val="en-US"/>
          <w:rPrChange w:id="1305" w:author="Osnir Estevam" w:date="2016-06-25T18:35:00Z">
            <w:rPr/>
          </w:rPrChange>
        </w:rPr>
        <w:pPrChange w:id="1306" w:author="Osnir Estevam" w:date="2016-06-26T11:48:00Z">
          <w:pPr>
            <w:jc w:val="left"/>
          </w:pPr>
        </w:pPrChange>
      </w:pPr>
      <w:r w:rsidRPr="00C5447C">
        <w:rPr>
          <w:color w:val="auto"/>
          <w:highlight w:val="white"/>
        </w:rPr>
        <w:t>Acess</w:t>
      </w:r>
      <w:ins w:id="1307" w:author="Osnir Estevam" w:date="2016-06-26T10:48:00Z">
        <w:r w:rsidR="00C5447C" w:rsidRPr="00C5447C">
          <w:rPr>
            <w:color w:val="auto"/>
            <w:highlight w:val="white"/>
            <w:rPrChange w:id="1308" w:author="Osnir Estevam" w:date="2016-06-26T10:48:00Z">
              <w:rPr>
                <w:color w:val="auto"/>
                <w:highlight w:val="white"/>
                <w:lang w:val="en-US"/>
              </w:rPr>
            </w:rPrChange>
          </w:rPr>
          <w:t>ado</w:t>
        </w:r>
      </w:ins>
      <w:del w:id="1309" w:author="Osnir Estevam" w:date="2016-06-26T10:48:00Z">
        <w:r w:rsidRPr="00C5447C" w:rsidDel="00C5447C">
          <w:rPr>
            <w:color w:val="auto"/>
            <w:highlight w:val="white"/>
          </w:rPr>
          <w:delText>o</w:delText>
        </w:r>
      </w:del>
      <w:r w:rsidRPr="00753065">
        <w:rPr>
          <w:color w:val="auto"/>
          <w:highlight w:val="white"/>
          <w:lang w:val="en-US"/>
          <w:rPrChange w:id="1310" w:author="Osnir Estevam" w:date="2016-06-25T18:35:00Z">
            <w:rPr>
              <w:color w:val="auto"/>
              <w:highlight w:val="white"/>
            </w:rPr>
          </w:rPrChange>
        </w:rPr>
        <w:t xml:space="preserve"> em: </w:t>
      </w:r>
      <w:r w:rsidRPr="00753065">
        <w:rPr>
          <w:color w:val="auto"/>
          <w:lang w:val="en-US"/>
          <w:rPrChange w:id="1311" w:author="Osnir Estevam" w:date="2016-06-25T18:35:00Z">
            <w:rPr>
              <w:color w:val="auto"/>
            </w:rPr>
          </w:rPrChange>
        </w:rPr>
        <w:t xml:space="preserve">29 </w:t>
      </w:r>
      <w:r w:rsidR="00361835" w:rsidRPr="00753065">
        <w:rPr>
          <w:color w:val="auto"/>
          <w:lang w:val="en-US"/>
        </w:rPr>
        <w:t>mar</w:t>
      </w:r>
      <w:ins w:id="1312" w:author="Osnir Estevam" w:date="2016-06-26T11:01:00Z">
        <w:r w:rsidR="00361835">
          <w:rPr>
            <w:color w:val="auto"/>
            <w:lang w:val="en-US"/>
          </w:rPr>
          <w:t>.</w:t>
        </w:r>
      </w:ins>
      <w:r w:rsidRPr="00753065">
        <w:rPr>
          <w:color w:val="auto"/>
          <w:lang w:val="en-US"/>
          <w:rPrChange w:id="1313" w:author="Osnir Estevam" w:date="2016-06-25T18:35:00Z">
            <w:rPr>
              <w:color w:val="auto"/>
            </w:rPr>
          </w:rPrChange>
        </w:rPr>
        <w:t xml:space="preserve"> </w:t>
      </w:r>
      <w:ins w:id="1314" w:author="Osnir Estevam" w:date="2016-06-26T11:01:00Z">
        <w:r w:rsidR="00361835">
          <w:rPr>
            <w:color w:val="auto"/>
            <w:lang w:val="en-US"/>
          </w:rPr>
          <w:t>20</w:t>
        </w:r>
      </w:ins>
      <w:r w:rsidRPr="00753065">
        <w:rPr>
          <w:color w:val="auto"/>
          <w:lang w:val="en-US"/>
          <w:rPrChange w:id="1315" w:author="Osnir Estevam" w:date="2016-06-25T18:35:00Z">
            <w:rPr>
              <w:color w:val="auto"/>
            </w:rPr>
          </w:rPrChange>
        </w:rPr>
        <w:t>16</w:t>
      </w:r>
      <w:ins w:id="1316" w:author="Osnir Estevam" w:date="2016-06-26T11:01:00Z">
        <w:r w:rsidR="00361835">
          <w:rPr>
            <w:color w:val="auto"/>
            <w:lang w:val="en-US"/>
          </w:rPr>
          <w:t>.</w:t>
        </w:r>
      </w:ins>
    </w:p>
    <w:p w14:paraId="59C7D09F" w14:textId="5EB35DA1" w:rsidR="00143B0C" w:rsidRPr="00753065" w:rsidDel="00B97721" w:rsidRDefault="00143B0C">
      <w:pPr>
        <w:rPr>
          <w:del w:id="1317" w:author="Osnir Estevam" w:date="2016-06-26T12:52:00Z"/>
          <w:rFonts w:ascii="Times New Roman" w:hAnsi="Times New Roman" w:cs="Times New Roman"/>
          <w:b/>
          <w:lang w:val="en-US"/>
          <w:rPrChange w:id="1318" w:author="Osnir Estevam" w:date="2016-06-25T18:35:00Z">
            <w:rPr>
              <w:del w:id="1319" w:author="Osnir Estevam" w:date="2016-06-26T12:52:00Z"/>
              <w:rFonts w:ascii="Times New Roman" w:hAnsi="Times New Roman" w:cs="Times New Roman"/>
              <w:b/>
            </w:rPr>
          </w:rPrChange>
        </w:rPr>
        <w:pPrChange w:id="1320" w:author="Osnir Estevam" w:date="2016-06-26T11:48:00Z">
          <w:pPr>
            <w:jc w:val="left"/>
          </w:pPr>
        </w:pPrChange>
      </w:pPr>
    </w:p>
    <w:p w14:paraId="728187F9" w14:textId="221BCD98" w:rsidR="00107612" w:rsidRPr="00753065" w:rsidDel="00B97721" w:rsidRDefault="00107612">
      <w:pPr>
        <w:spacing w:after="240"/>
        <w:rPr>
          <w:del w:id="1321" w:author="Osnir Estevam" w:date="2016-06-26T12:52:00Z"/>
          <w:rFonts w:ascii="Times New Roman" w:hAnsi="Times New Roman" w:cs="Times New Roman"/>
          <w:b/>
          <w:lang w:val="en-US"/>
          <w:rPrChange w:id="1322" w:author="Osnir Estevam" w:date="2016-06-25T18:35:00Z">
            <w:rPr>
              <w:del w:id="1323" w:author="Osnir Estevam" w:date="2016-06-26T12:52:00Z"/>
              <w:rFonts w:ascii="Times New Roman" w:hAnsi="Times New Roman" w:cs="Times New Roman"/>
              <w:b/>
            </w:rPr>
          </w:rPrChange>
        </w:rPr>
        <w:pPrChange w:id="1324" w:author="Osnir Estevam" w:date="2016-06-26T11:48:00Z">
          <w:pPr>
            <w:spacing w:after="240"/>
            <w:jc w:val="left"/>
          </w:pPr>
        </w:pPrChange>
      </w:pPr>
      <w:del w:id="1325" w:author="Osnir Estevam" w:date="2016-06-26T12:52:00Z">
        <w:r w:rsidRPr="00753065" w:rsidDel="00B97721">
          <w:rPr>
            <w:rFonts w:ascii="Times New Roman" w:hAnsi="Times New Roman" w:cs="Times New Roman"/>
            <w:b/>
            <w:lang w:val="en-US"/>
            <w:rPrChange w:id="1326" w:author="Osnir Estevam" w:date="2016-06-25T18:35:00Z">
              <w:rPr>
                <w:rFonts w:ascii="Times New Roman" w:hAnsi="Times New Roman" w:cs="Times New Roman"/>
                <w:b/>
              </w:rPr>
            </w:rPrChange>
          </w:rPr>
          <w:delText>Dissertações</w:delText>
        </w:r>
      </w:del>
    </w:p>
    <w:p w14:paraId="50ABB5B1" w14:textId="77777777" w:rsidR="00A85348" w:rsidRDefault="00A85348">
      <w:pPr>
        <w:rPr>
          <w:ins w:id="1327" w:author="Osnir Estevam" w:date="2016-06-26T12:47:00Z"/>
          <w:lang w:val="en-US"/>
        </w:rPr>
        <w:pPrChange w:id="1328" w:author="Osnir Estevam" w:date="2016-06-26T11:48:00Z">
          <w:pPr>
            <w:jc w:val="left"/>
          </w:pPr>
        </w:pPrChange>
      </w:pPr>
    </w:p>
    <w:p w14:paraId="41CCDE13" w14:textId="00EE89BC" w:rsidR="004D1DEE" w:rsidRPr="00753065" w:rsidDel="00A85348" w:rsidRDefault="004D1DEE">
      <w:pPr>
        <w:rPr>
          <w:del w:id="1329" w:author="Osnir Estevam" w:date="2016-06-26T12:49:00Z"/>
          <w:lang w:val="en-US"/>
          <w:rPrChange w:id="1330" w:author="Osnir Estevam" w:date="2016-06-25T18:35:00Z">
            <w:rPr>
              <w:del w:id="1331" w:author="Osnir Estevam" w:date="2016-06-26T12:49:00Z"/>
            </w:rPr>
          </w:rPrChange>
        </w:rPr>
        <w:pPrChange w:id="1332" w:author="Osnir Estevam" w:date="2016-06-26T11:48:00Z">
          <w:pPr>
            <w:jc w:val="left"/>
          </w:pPr>
        </w:pPrChange>
      </w:pPr>
      <w:del w:id="1333" w:author="Osnir Estevam" w:date="2016-06-26T12:49:00Z">
        <w:r w:rsidRPr="00753065" w:rsidDel="00A85348">
          <w:rPr>
            <w:lang w:val="en-US"/>
            <w:rPrChange w:id="1334" w:author="Osnir Estevam" w:date="2016-06-25T18:35:00Z">
              <w:rPr/>
            </w:rPrChange>
          </w:rPr>
          <w:delText>Tema: Architectural Styles and the Design of Network-based Software Architectures Capítulo: 05 (Representational State Transfer (REST)</w:delText>
        </w:r>
      </w:del>
    </w:p>
    <w:p w14:paraId="36E82C20" w14:textId="145036DA" w:rsidR="007A437A" w:rsidDel="00A85348" w:rsidRDefault="007A437A">
      <w:pPr>
        <w:rPr>
          <w:del w:id="1335" w:author="Osnir Estevam" w:date="2016-06-26T12:49:00Z"/>
        </w:rPr>
        <w:pPrChange w:id="1336" w:author="Osnir Estevam" w:date="2016-06-26T11:48:00Z">
          <w:pPr>
            <w:jc w:val="left"/>
          </w:pPr>
        </w:pPrChange>
      </w:pPr>
      <w:del w:id="1337" w:author="Osnir Estevam" w:date="2016-06-26T12:49:00Z">
        <w:r w:rsidRPr="007A437A" w:rsidDel="00A85348">
          <w:delText>Autor: Roy Thomas Fielding</w:delText>
        </w:r>
      </w:del>
    </w:p>
    <w:p w14:paraId="17B9C672" w14:textId="0E022E9E" w:rsidR="00A85348" w:rsidRPr="00A85348" w:rsidRDefault="007A437A">
      <w:pPr>
        <w:pPrChange w:id="1338" w:author="Osnir Estevam" w:date="2016-06-26T11:48:00Z">
          <w:pPr>
            <w:jc w:val="left"/>
          </w:pPr>
        </w:pPrChange>
      </w:pPr>
      <w:del w:id="1339" w:author="Osnir Estevam" w:date="2016-06-26T12:49:00Z">
        <w:r w:rsidDel="00A85348">
          <w:delText>Ano de Publicação: 2000</w:delText>
        </w:r>
      </w:del>
      <w:ins w:id="1340" w:author="Osnir Estevam" w:date="2016-06-26T12:47:00Z">
        <w:r w:rsidR="00A85348">
          <w:t xml:space="preserve">Fielding, R. T. </w:t>
        </w:r>
      </w:ins>
      <w:ins w:id="1341" w:author="Osnir Estevam" w:date="2016-06-26T12:48:00Z">
        <w:r w:rsidR="00A85348" w:rsidRPr="00A85348">
          <w:rPr>
            <w:b/>
            <w:lang w:val="en-US"/>
            <w:rPrChange w:id="1342" w:author="Osnir Estevam" w:date="2016-06-26T12:48:00Z">
              <w:rPr>
                <w:lang w:val="en-US"/>
              </w:rPr>
            </w:rPrChange>
          </w:rPr>
          <w:t>Architectural Styles and the Design of Network-based Software Architectures.</w:t>
        </w:r>
        <w:r w:rsidR="00A85348">
          <w:rPr>
            <w:b/>
            <w:lang w:val="en-US"/>
          </w:rPr>
          <w:t xml:space="preserve"> </w:t>
        </w:r>
      </w:ins>
      <w:ins w:id="1343" w:author="Osnir Estevam" w:date="2016-06-26T12:51:00Z">
        <w:r w:rsidR="00A85348">
          <w:rPr>
            <w:lang w:val="en-US"/>
          </w:rPr>
          <w:t>California</w:t>
        </w:r>
      </w:ins>
      <w:ins w:id="1344" w:author="Osnir Estevam" w:date="2016-06-26T12:48:00Z">
        <w:r w:rsidR="00A85348">
          <w:rPr>
            <w:lang w:val="en-US"/>
          </w:rPr>
          <w:t xml:space="preserve">: </w:t>
        </w:r>
      </w:ins>
      <w:ins w:id="1345" w:author="Osnir Estevam" w:date="2016-06-26T12:51:00Z">
        <w:r w:rsidR="00A85348">
          <w:rPr>
            <w:lang w:val="en-US"/>
          </w:rPr>
          <w:t>U</w:t>
        </w:r>
        <w:r w:rsidR="00A85348" w:rsidRPr="00A85348">
          <w:rPr>
            <w:lang w:val="en-US"/>
          </w:rPr>
          <w:t xml:space="preserve">niversity of </w:t>
        </w:r>
        <w:r w:rsidR="00A85348">
          <w:rPr>
            <w:lang w:val="en-US"/>
          </w:rPr>
          <w:t>C</w:t>
        </w:r>
        <w:r w:rsidR="00A85348" w:rsidRPr="00A85348">
          <w:rPr>
            <w:lang w:val="en-US"/>
          </w:rPr>
          <w:t xml:space="preserve">alifornia, </w:t>
        </w:r>
        <w:r w:rsidR="00A85348">
          <w:rPr>
            <w:lang w:val="en-US"/>
          </w:rPr>
          <w:t>I</w:t>
        </w:r>
        <w:r w:rsidR="00A85348" w:rsidRPr="00A85348">
          <w:rPr>
            <w:lang w:val="en-US"/>
          </w:rPr>
          <w:t>rvine</w:t>
        </w:r>
      </w:ins>
      <w:ins w:id="1346" w:author="Osnir Estevam" w:date="2016-06-26T12:48:00Z">
        <w:r w:rsidR="00A85348">
          <w:rPr>
            <w:lang w:val="en-US"/>
          </w:rPr>
          <w:t>,</w:t>
        </w:r>
      </w:ins>
      <w:ins w:id="1347" w:author="Osnir Estevam" w:date="2016-06-26T12:49:00Z">
        <w:r w:rsidR="00A85348">
          <w:rPr>
            <w:lang w:val="en-US"/>
          </w:rPr>
          <w:t xml:space="preserve"> 2000.</w:t>
        </w:r>
      </w:ins>
    </w:p>
    <w:p w14:paraId="2E157B47" w14:textId="3994607D" w:rsidR="00107612" w:rsidRDefault="00107612">
      <w:pPr>
        <w:spacing w:after="240"/>
        <w:rPr>
          <w:rFonts w:ascii="Times New Roman" w:hAnsi="Times New Roman" w:cs="Times New Roman"/>
          <w:b/>
        </w:rPr>
        <w:pPrChange w:id="1348" w:author="Osnir Estevam" w:date="2016-06-26T11:48:00Z">
          <w:pPr>
            <w:spacing w:after="240"/>
            <w:jc w:val="left"/>
          </w:pPr>
        </w:pPrChange>
      </w:pPr>
      <w:del w:id="1349" w:author="Osnir Estevam" w:date="2016-06-26T12:49:00Z">
        <w:r w:rsidRPr="00107612" w:rsidDel="00A85348">
          <w:rPr>
            <w:rFonts w:ascii="Times New Roman" w:hAnsi="Times New Roman" w:cs="Times New Roman"/>
            <w:b/>
          </w:rPr>
          <w:delText>Livros</w:delText>
        </w:r>
      </w:del>
    </w:p>
    <w:p w14:paraId="716206ED" w14:textId="0B12029A" w:rsidR="00347D69" w:rsidRDefault="00347D69">
      <w:pPr>
        <w:rPr>
          <w:ins w:id="1350" w:author="Osnir Estevam" w:date="2016-06-26T11:25:00Z"/>
        </w:rPr>
        <w:pPrChange w:id="1351" w:author="Osnir Estevam" w:date="2016-06-26T11:48:00Z">
          <w:pPr>
            <w:jc w:val="left"/>
          </w:pPr>
        </w:pPrChange>
      </w:pPr>
      <w:ins w:id="1352" w:author="Osnir Estevam" w:date="2016-06-26T11:25:00Z">
        <w:r w:rsidRPr="00F24CB1">
          <w:lastRenderedPageBreak/>
          <w:t>T. A. Guedes</w:t>
        </w:r>
      </w:ins>
      <w:ins w:id="1353" w:author="Osnir Estevam" w:date="2016-06-26T11:26:00Z">
        <w:r>
          <w:t xml:space="preserve">, </w:t>
        </w:r>
        <w:r w:rsidRPr="00F24CB1">
          <w:t>Gilleanes</w:t>
        </w:r>
        <w:r>
          <w:t xml:space="preserve">. </w:t>
        </w:r>
        <w:r w:rsidRPr="00347D69">
          <w:rPr>
            <w:b/>
            <w:rPrChange w:id="1354" w:author="Osnir Estevam" w:date="2016-06-26T11:28:00Z">
              <w:rPr/>
            </w:rPrChange>
          </w:rPr>
          <w:t>UML Uma Abordagem Prática.</w:t>
        </w:r>
      </w:ins>
      <w:ins w:id="1355" w:author="Osnir Estevam" w:date="2016-06-26T12:09:00Z">
        <w:r w:rsidR="00B308E9">
          <w:rPr>
            <w:b/>
          </w:rPr>
          <w:t xml:space="preserve"> </w:t>
        </w:r>
      </w:ins>
      <w:ins w:id="1356" w:author="Osnir Estevam" w:date="2016-06-26T13:00:00Z">
        <w:r w:rsidR="006F053A">
          <w:t xml:space="preserve">São </w:t>
        </w:r>
      </w:ins>
      <w:ins w:id="1357" w:author="Osnir Estevam" w:date="2016-06-26T13:01:00Z">
        <w:r w:rsidR="006F053A">
          <w:t>Paulo</w:t>
        </w:r>
      </w:ins>
      <w:ins w:id="1358" w:author="Osnir Estevam" w:date="2016-06-26T12:10:00Z">
        <w:r w:rsidR="00B308E9" w:rsidRPr="00B308E9">
          <w:rPr>
            <w:rPrChange w:id="1359" w:author="Osnir Estevam" w:date="2016-06-26T12:10:00Z">
              <w:rPr>
                <w:b/>
              </w:rPr>
            </w:rPrChange>
          </w:rPr>
          <w:t>:</w:t>
        </w:r>
      </w:ins>
      <w:ins w:id="1360" w:author="Osnir Estevam" w:date="2016-06-26T11:26:00Z">
        <w:r>
          <w:t xml:space="preserve"> </w:t>
        </w:r>
      </w:ins>
      <w:ins w:id="1361" w:author="Osnir Estevam" w:date="2016-06-26T11:27:00Z">
        <w:r>
          <w:t>Novatec, 2ª Ed 2011</w:t>
        </w:r>
      </w:ins>
      <w:ins w:id="1362" w:author="Osnir Estevam" w:date="2016-06-26T11:28:00Z">
        <w:r>
          <w:t>.</w:t>
        </w:r>
      </w:ins>
    </w:p>
    <w:p w14:paraId="42D61A69" w14:textId="77777777" w:rsidR="005520D6" w:rsidRDefault="005520D6">
      <w:pPr>
        <w:rPr>
          <w:ins w:id="1363" w:author="Osnir Estevam" w:date="2016-06-26T11:31:00Z"/>
        </w:rPr>
        <w:pPrChange w:id="1364" w:author="Osnir Estevam" w:date="2016-06-26T11:48:00Z">
          <w:pPr>
            <w:jc w:val="left"/>
          </w:pPr>
        </w:pPrChange>
      </w:pPr>
    </w:p>
    <w:p w14:paraId="688D5AFE" w14:textId="545E3D33" w:rsidR="00F24CB1" w:rsidDel="00347D69" w:rsidRDefault="005520D6">
      <w:pPr>
        <w:rPr>
          <w:del w:id="1365" w:author="Osnir Estevam" w:date="2016-06-26T11:28:00Z"/>
        </w:rPr>
        <w:pPrChange w:id="1366" w:author="Osnir Estevam" w:date="2016-06-26T11:48:00Z">
          <w:pPr>
            <w:jc w:val="left"/>
          </w:pPr>
        </w:pPrChange>
      </w:pPr>
      <w:ins w:id="1367" w:author="Osnir Estevam" w:date="2016-06-26T11:35:00Z">
        <w:r w:rsidRPr="00EC22D9">
          <w:t>Saudate</w:t>
        </w:r>
        <w:r>
          <w:t>, A.</w:t>
        </w:r>
      </w:ins>
      <w:ins w:id="1368" w:author="Osnir Estevam" w:date="2016-06-26T11:36:00Z">
        <w:r>
          <w:t xml:space="preserve"> </w:t>
        </w:r>
        <w:r w:rsidRPr="005520D6">
          <w:rPr>
            <w:b/>
            <w:rPrChange w:id="1369" w:author="Osnir Estevam" w:date="2016-06-26T11:39:00Z">
              <w:rPr/>
            </w:rPrChange>
          </w:rPr>
          <w:t>SOA aplicado Integrando com WebServices e além.</w:t>
        </w:r>
        <w:r>
          <w:t xml:space="preserve"> </w:t>
        </w:r>
      </w:ins>
      <w:ins w:id="1370" w:author="Osnir Estevam" w:date="2016-06-26T13:02:00Z">
        <w:r w:rsidR="006F053A">
          <w:t>São Paulo</w:t>
        </w:r>
      </w:ins>
      <w:ins w:id="1371" w:author="Osnir Estevam" w:date="2016-06-26T12:10:00Z">
        <w:r w:rsidR="00B308E9" w:rsidRPr="004366EA">
          <w:t>:</w:t>
        </w:r>
        <w:r w:rsidR="00B308E9">
          <w:t xml:space="preserve"> </w:t>
        </w:r>
      </w:ins>
      <w:ins w:id="1372" w:author="Osnir Estevam" w:date="2016-06-26T11:38:00Z">
        <w:r>
          <w:t>Casa do C</w:t>
        </w:r>
      </w:ins>
      <w:ins w:id="1373" w:author="Osnir Estevam" w:date="2016-06-26T11:39:00Z">
        <w:r>
          <w:t>ódigo,</w:t>
        </w:r>
      </w:ins>
      <w:ins w:id="1374" w:author="Osnir Estevam" w:date="2016-06-26T11:35:00Z">
        <w:r>
          <w:t xml:space="preserve"> </w:t>
        </w:r>
      </w:ins>
      <w:ins w:id="1375" w:author="Osnir Estevam" w:date="2016-06-26T11:36:00Z">
        <w:r>
          <w:t>2012.</w:t>
        </w:r>
      </w:ins>
      <w:ins w:id="1376" w:author="Osnir Estevam" w:date="2016-06-26T11:35:00Z">
        <w:r>
          <w:t xml:space="preserve"> </w:t>
        </w:r>
        <w:r w:rsidRPr="00F24CB1" w:rsidDel="00347D69">
          <w:t xml:space="preserve"> </w:t>
        </w:r>
      </w:ins>
      <w:del w:id="1377" w:author="Osnir Estevam" w:date="2016-06-26T11:28:00Z">
        <w:r w:rsidR="00F24CB1" w:rsidRPr="00F24CB1" w:rsidDel="00347D69">
          <w:delText xml:space="preserve">Título: UML Uma Abordagem Prática </w:delText>
        </w:r>
      </w:del>
    </w:p>
    <w:p w14:paraId="6BDD1B73" w14:textId="5EBA03EC" w:rsidR="00F24CB1" w:rsidRPr="00F24CB1" w:rsidDel="00347D69" w:rsidRDefault="00F24CB1">
      <w:pPr>
        <w:rPr>
          <w:del w:id="1378" w:author="Osnir Estevam" w:date="2016-06-26T11:23:00Z"/>
        </w:rPr>
        <w:pPrChange w:id="1379" w:author="Osnir Estevam" w:date="2016-06-26T11:48:00Z">
          <w:pPr>
            <w:jc w:val="left"/>
          </w:pPr>
        </w:pPrChange>
      </w:pPr>
      <w:del w:id="1380" w:author="Osnir Estevam" w:date="2016-06-26T11:23:00Z">
        <w:r w:rsidRPr="00F24CB1" w:rsidDel="00347D69">
          <w:delText>Capítulos: 03 (DIAGRAMA DE CASOS DE USO)</w:delText>
        </w:r>
        <w:r w:rsidDel="00347D69">
          <w:delText xml:space="preserve"> e 04 (DIAGRAMA DE CLASSES).</w:delText>
        </w:r>
      </w:del>
    </w:p>
    <w:p w14:paraId="72C8FA38" w14:textId="22224D15" w:rsidR="004D1DEE" w:rsidDel="00347D69" w:rsidRDefault="004D1DEE">
      <w:pPr>
        <w:rPr>
          <w:del w:id="1381" w:author="Osnir Estevam" w:date="2016-06-26T11:28:00Z"/>
        </w:rPr>
        <w:pPrChange w:id="1382" w:author="Osnir Estevam" w:date="2016-06-26T11:48:00Z">
          <w:pPr>
            <w:jc w:val="left"/>
          </w:pPr>
        </w:pPrChange>
      </w:pPr>
      <w:del w:id="1383" w:author="Osnir Estevam" w:date="2016-06-26T11:28:00Z">
        <w:r w:rsidRPr="00F24CB1" w:rsidDel="00347D69">
          <w:delText xml:space="preserve">Autor: Gilleanes T. A. Guedes </w:delText>
        </w:r>
      </w:del>
    </w:p>
    <w:p w14:paraId="1C73006B" w14:textId="19BE3F72" w:rsidR="00F24CB1" w:rsidDel="00347D69" w:rsidRDefault="004D1DEE">
      <w:pPr>
        <w:rPr>
          <w:del w:id="1384" w:author="Osnir Estevam" w:date="2016-06-26T11:28:00Z"/>
        </w:rPr>
        <w:pPrChange w:id="1385" w:author="Osnir Estevam" w:date="2016-06-26T11:48:00Z">
          <w:pPr>
            <w:jc w:val="left"/>
          </w:pPr>
        </w:pPrChange>
      </w:pPr>
      <w:del w:id="1386" w:author="Osnir Estevam" w:date="2016-06-26T11:28:00Z">
        <w:r w:rsidDel="00347D69">
          <w:delText>Ano de Publicação:</w:delText>
        </w:r>
        <w:r w:rsidR="00F86741" w:rsidDel="00347D69">
          <w:delText xml:space="preserve"> </w:delText>
        </w:r>
        <w:r w:rsidR="00F86741" w:rsidRPr="00F86741" w:rsidDel="00347D69">
          <w:delText xml:space="preserve">2ª Ed. </w:delText>
        </w:r>
        <w:r w:rsidR="00EC22D9" w:rsidDel="00347D69">
          <w:delText>–</w:delText>
        </w:r>
        <w:r w:rsidR="00F86741" w:rsidRPr="00F86741" w:rsidDel="00347D69">
          <w:delText xml:space="preserve"> 2011</w:delText>
        </w:r>
      </w:del>
    </w:p>
    <w:p w14:paraId="24EBCA2E" w14:textId="7B4B3C7A" w:rsidR="00EC22D9" w:rsidRDefault="00EC22D9">
      <w:pPr>
        <w:rPr>
          <w:ins w:id="1387" w:author="Osnir Estevam" w:date="2016-06-26T11:31:00Z"/>
        </w:rPr>
        <w:pPrChange w:id="1388" w:author="Osnir Estevam" w:date="2016-06-26T11:48:00Z">
          <w:pPr>
            <w:jc w:val="left"/>
          </w:pPr>
        </w:pPrChange>
      </w:pPr>
    </w:p>
    <w:p w14:paraId="105C14FA" w14:textId="4E517E66" w:rsidR="005520D6" w:rsidRDefault="005520D6">
      <w:pPr>
        <w:rPr>
          <w:ins w:id="1389" w:author="Osnir Estevam" w:date="2016-06-26T11:40:00Z"/>
        </w:rPr>
        <w:pPrChange w:id="1390" w:author="Osnir Estevam" w:date="2016-06-26T11:48:00Z">
          <w:pPr>
            <w:jc w:val="left"/>
          </w:pPr>
        </w:pPrChange>
      </w:pPr>
    </w:p>
    <w:p w14:paraId="276AE7D9" w14:textId="0A078323" w:rsidR="001D70BC" w:rsidRPr="001D70BC" w:rsidRDefault="001D70BC">
      <w:pPr>
        <w:pPrChange w:id="1391" w:author="Osnir Estevam" w:date="2016-06-26T11:48:00Z">
          <w:pPr>
            <w:jc w:val="left"/>
          </w:pPr>
        </w:pPrChange>
      </w:pPr>
      <w:ins w:id="1392" w:author="Osnir Estevam" w:date="2016-06-26T11:40:00Z">
        <w:r w:rsidRPr="001060AA">
          <w:t>Sanders</w:t>
        </w:r>
        <w:r>
          <w:t xml:space="preserve">, W. </w:t>
        </w:r>
        <w:r w:rsidRPr="001D70BC">
          <w:rPr>
            <w:b/>
            <w:rPrChange w:id="1393" w:author="Osnir Estevam" w:date="2016-06-26T11:40:00Z">
              <w:rPr/>
            </w:rPrChange>
          </w:rPr>
          <w:t>Padrões de Projeto em PHP.</w:t>
        </w:r>
      </w:ins>
      <w:ins w:id="1394" w:author="Osnir Estevam" w:date="2016-06-26T12:10:00Z">
        <w:r w:rsidR="00B308E9">
          <w:rPr>
            <w:b/>
          </w:rPr>
          <w:t xml:space="preserve"> </w:t>
        </w:r>
      </w:ins>
      <w:ins w:id="1395" w:author="Osnir Estevam" w:date="2016-06-26T13:00:00Z">
        <w:r w:rsidR="006F053A">
          <w:t>São Paulo</w:t>
        </w:r>
      </w:ins>
      <w:ins w:id="1396" w:author="Osnir Estevam" w:date="2016-06-26T12:10:00Z">
        <w:r w:rsidR="00B308E9" w:rsidRPr="004366EA">
          <w:t>:</w:t>
        </w:r>
        <w:r w:rsidR="00B308E9">
          <w:t xml:space="preserve"> </w:t>
        </w:r>
      </w:ins>
      <w:ins w:id="1397" w:author="Osnir Estevam" w:date="2016-06-26T11:41:00Z">
        <w:r w:rsidRPr="001D70BC">
          <w:rPr>
            <w:rPrChange w:id="1398" w:author="Osnir Estevam" w:date="2016-06-26T11:41:00Z">
              <w:rPr>
                <w:b/>
              </w:rPr>
            </w:rPrChange>
          </w:rPr>
          <w:t>Novatec,</w:t>
        </w:r>
        <w:r>
          <w:rPr>
            <w:b/>
          </w:rPr>
          <w:t xml:space="preserve"> </w:t>
        </w:r>
      </w:ins>
      <w:ins w:id="1399" w:author="Osnir Estevam" w:date="2016-06-26T11:40:00Z">
        <w:r>
          <w:t>2013.</w:t>
        </w:r>
      </w:ins>
    </w:p>
    <w:p w14:paraId="4EFF241A" w14:textId="4324FEA3" w:rsidR="00EC22D9" w:rsidDel="005520D6" w:rsidRDefault="00EC22D9">
      <w:pPr>
        <w:rPr>
          <w:del w:id="1400" w:author="Osnir Estevam" w:date="2016-06-26T11:36:00Z"/>
        </w:rPr>
        <w:pPrChange w:id="1401" w:author="Osnir Estevam" w:date="2016-06-26T11:48:00Z">
          <w:pPr>
            <w:jc w:val="left"/>
          </w:pPr>
        </w:pPrChange>
      </w:pPr>
      <w:del w:id="1402" w:author="Osnir Estevam" w:date="2016-06-26T11:36:00Z">
        <w:r w:rsidRPr="00EC22D9" w:rsidDel="005520D6">
          <w:delText>Título: SOA aplicado Integrando com WebServices e além                                                    Autor: Alexandre Saudate</w:delText>
        </w:r>
      </w:del>
    </w:p>
    <w:p w14:paraId="2C7FA86B" w14:textId="68A92B99" w:rsidR="00EC22D9" w:rsidDel="001D70BC" w:rsidRDefault="00EC22D9">
      <w:pPr>
        <w:rPr>
          <w:del w:id="1403" w:author="Osnir Estevam" w:date="2016-06-26T11:39:00Z"/>
        </w:rPr>
        <w:pPrChange w:id="1404" w:author="Osnir Estevam" w:date="2016-06-26T11:48:00Z">
          <w:pPr>
            <w:jc w:val="left"/>
          </w:pPr>
        </w:pPrChange>
      </w:pPr>
      <w:del w:id="1405" w:author="Osnir Estevam" w:date="2016-06-26T11:39:00Z">
        <w:r w:rsidRPr="00EC22D9" w:rsidDel="001D70BC">
          <w:delText xml:space="preserve">Publicado: 2012 </w:delText>
        </w:r>
      </w:del>
    </w:p>
    <w:p w14:paraId="21C9822A" w14:textId="61836DB4" w:rsidR="00EC22D9" w:rsidRPr="00EC22D9" w:rsidDel="005520D6" w:rsidRDefault="00EC22D9">
      <w:pPr>
        <w:rPr>
          <w:del w:id="1406" w:author="Osnir Estevam" w:date="2016-06-26T11:36:00Z"/>
        </w:rPr>
        <w:pPrChange w:id="1407" w:author="Osnir Estevam" w:date="2016-06-26T11:48:00Z">
          <w:pPr>
            <w:jc w:val="left"/>
          </w:pPr>
        </w:pPrChange>
      </w:pPr>
      <w:del w:id="1408" w:author="Osnir Estevam" w:date="2016-06-26T11:36:00Z">
        <w:r w:rsidRPr="00EC22D9" w:rsidDel="005520D6">
          <w:delText>Capítulos: 07 (DESIGN PATTERNS E SOA), 08 (SEGURANÇA EM EBSERVICES)</w:delText>
        </w:r>
      </w:del>
    </w:p>
    <w:p w14:paraId="3B576467" w14:textId="77777777" w:rsidR="00EC22D9" w:rsidRDefault="00EC22D9">
      <w:pPr>
        <w:rPr>
          <w:rFonts w:ascii="Times New Roman" w:hAnsi="Times New Roman" w:cs="Times New Roman"/>
          <w:b/>
        </w:rPr>
        <w:pPrChange w:id="1409" w:author="Osnir Estevam" w:date="2016-06-26T11:48:00Z">
          <w:pPr>
            <w:jc w:val="left"/>
          </w:pPr>
        </w:pPrChange>
      </w:pPr>
    </w:p>
    <w:p w14:paraId="5090AF23" w14:textId="7DD2A0A6" w:rsidR="001060AA" w:rsidDel="001D70BC" w:rsidRDefault="00593C14">
      <w:pPr>
        <w:rPr>
          <w:del w:id="1410" w:author="Osnir Estevam" w:date="2016-06-26T11:41:00Z"/>
        </w:rPr>
        <w:pPrChange w:id="1411" w:author="Osnir Estevam" w:date="2016-06-26T11:48:00Z">
          <w:pPr>
            <w:jc w:val="left"/>
          </w:pPr>
        </w:pPrChange>
      </w:pPr>
      <w:ins w:id="1412" w:author="Osnir Estevam" w:date="2016-06-26T12:30:00Z">
        <w:r w:rsidRPr="00F97107">
          <w:t>Mitchell</w:t>
        </w:r>
        <w:r>
          <w:t xml:space="preserve">, L. J. </w:t>
        </w:r>
      </w:ins>
      <w:ins w:id="1413" w:author="Osnir Estevam" w:date="2016-06-26T12:33:00Z">
        <w:r w:rsidR="00DA3ACA" w:rsidRPr="004366EA">
          <w:rPr>
            <w:b/>
          </w:rPr>
          <w:t>PHP</w:t>
        </w:r>
        <w:r w:rsidR="00DA3ACA" w:rsidRPr="00593C14">
          <w:rPr>
            <w:b/>
          </w:rPr>
          <w:t xml:space="preserve"> </w:t>
        </w:r>
      </w:ins>
      <w:ins w:id="1414" w:author="Osnir Estevam" w:date="2016-06-26T12:30:00Z">
        <w:r w:rsidRPr="00593C14">
          <w:rPr>
            <w:b/>
            <w:rPrChange w:id="1415" w:author="Osnir Estevam" w:date="2016-06-26T12:30:00Z">
              <w:rPr/>
            </w:rPrChange>
          </w:rPr>
          <w:t>WEB Services</w:t>
        </w:r>
      </w:ins>
      <w:ins w:id="1416" w:author="Osnir Estevam" w:date="2016-06-26T12:33:00Z">
        <w:r w:rsidR="00DA3ACA">
          <w:rPr>
            <w:b/>
          </w:rPr>
          <w:t>.</w:t>
        </w:r>
      </w:ins>
      <w:ins w:id="1417" w:author="Osnir Estevam" w:date="2016-06-26T12:30:00Z">
        <w:r>
          <w:rPr>
            <w:b/>
          </w:rPr>
          <w:t xml:space="preserve"> </w:t>
        </w:r>
      </w:ins>
      <w:ins w:id="1418" w:author="Osnir Estevam" w:date="2016-06-26T12:34:00Z">
        <w:r w:rsidR="00DA3ACA">
          <w:t>Sebastopol</w:t>
        </w:r>
      </w:ins>
      <w:ins w:id="1419" w:author="Osnir Estevam" w:date="2016-06-26T12:30:00Z">
        <w:r>
          <w:t xml:space="preserve">: </w:t>
        </w:r>
      </w:ins>
      <w:ins w:id="1420" w:author="Osnir Estevam" w:date="2016-06-26T12:34:00Z">
        <w:r w:rsidR="00DA3ACA">
          <w:t>O’ Reilly Media</w:t>
        </w:r>
      </w:ins>
      <w:ins w:id="1421" w:author="Osnir Estevam" w:date="2016-06-26T12:30:00Z">
        <w:r w:rsidR="00DA3ACA">
          <w:t>, 2014.</w:t>
        </w:r>
        <w:r w:rsidRPr="001060AA" w:rsidDel="001D70BC">
          <w:t xml:space="preserve"> </w:t>
        </w:r>
      </w:ins>
      <w:del w:id="1422" w:author="Osnir Estevam" w:date="2016-06-26T11:41:00Z">
        <w:r w:rsidR="001060AA" w:rsidRPr="001060AA" w:rsidDel="001D70BC">
          <w:delText>Título: Padrões de Projeto em PHP</w:delText>
        </w:r>
      </w:del>
    </w:p>
    <w:p w14:paraId="3560568E" w14:textId="2F04BCF3" w:rsidR="001060AA" w:rsidDel="001D70BC" w:rsidRDefault="001060AA">
      <w:pPr>
        <w:rPr>
          <w:del w:id="1423" w:author="Osnir Estevam" w:date="2016-06-26T11:41:00Z"/>
        </w:rPr>
        <w:pPrChange w:id="1424" w:author="Osnir Estevam" w:date="2016-06-26T11:48:00Z">
          <w:pPr>
            <w:jc w:val="left"/>
          </w:pPr>
        </w:pPrChange>
      </w:pPr>
      <w:del w:id="1425" w:author="Osnir Estevam" w:date="2016-06-26T11:41:00Z">
        <w:r w:rsidRPr="001060AA" w:rsidDel="001D70BC">
          <w:delText>Autor: William Sanders</w:delText>
        </w:r>
      </w:del>
    </w:p>
    <w:p w14:paraId="35D33514" w14:textId="76C12107" w:rsidR="001060AA" w:rsidDel="001D70BC" w:rsidRDefault="001060AA">
      <w:pPr>
        <w:rPr>
          <w:del w:id="1426" w:author="Osnir Estevam" w:date="2016-06-26T11:41:00Z"/>
        </w:rPr>
        <w:pPrChange w:id="1427" w:author="Osnir Estevam" w:date="2016-06-26T11:48:00Z">
          <w:pPr>
            <w:jc w:val="left"/>
          </w:pPr>
        </w:pPrChange>
      </w:pPr>
      <w:del w:id="1428" w:author="Osnir Estevam" w:date="2016-06-26T11:41:00Z">
        <w:r w:rsidRPr="001060AA" w:rsidDel="001D70BC">
          <w:delText xml:space="preserve">Publicado: 2013 </w:delText>
        </w:r>
      </w:del>
    </w:p>
    <w:p w14:paraId="162BDEAC" w14:textId="6A1D07DF" w:rsidR="001060AA" w:rsidRPr="001060AA" w:rsidDel="001D70BC" w:rsidRDefault="001060AA">
      <w:pPr>
        <w:rPr>
          <w:del w:id="1429" w:author="Osnir Estevam" w:date="2016-06-26T11:41:00Z"/>
        </w:rPr>
        <w:pPrChange w:id="1430" w:author="Osnir Estevam" w:date="2016-06-26T11:48:00Z">
          <w:pPr>
            <w:jc w:val="left"/>
          </w:pPr>
        </w:pPrChange>
      </w:pPr>
      <w:del w:id="1431" w:author="Osnir Estevam" w:date="2016-06-26T11:41:00Z">
        <w:r w:rsidRPr="001060AA" w:rsidDel="001D70BC">
          <w:delText>Capítulos: 04 (USANDO UML COM PADRÕES DE PROJETO)</w:delText>
        </w:r>
      </w:del>
    </w:p>
    <w:p w14:paraId="55861A87" w14:textId="77777777" w:rsidR="003D34CD" w:rsidRDefault="003D34CD">
      <w:pPr>
        <w:rPr>
          <w:rFonts w:ascii="Times New Roman" w:hAnsi="Times New Roman" w:cs="Times New Roman"/>
          <w:b/>
        </w:rPr>
        <w:pPrChange w:id="1432" w:author="Osnir Estevam" w:date="2016-06-26T11:48:00Z">
          <w:pPr>
            <w:jc w:val="left"/>
          </w:pPr>
        </w:pPrChange>
      </w:pPr>
    </w:p>
    <w:p w14:paraId="1AD4F814" w14:textId="77777777" w:rsidR="00F979A8" w:rsidRDefault="00F979A8">
      <w:pPr>
        <w:rPr>
          <w:ins w:id="1433" w:author="Osnir Estevam" w:date="2016-06-26T12:35:00Z"/>
        </w:rPr>
        <w:pPrChange w:id="1434" w:author="Osnir Estevam" w:date="2016-06-26T11:48:00Z">
          <w:pPr>
            <w:jc w:val="left"/>
          </w:pPr>
        </w:pPrChange>
      </w:pPr>
    </w:p>
    <w:p w14:paraId="2DA8F95D" w14:textId="20E16D99" w:rsidR="00F97107" w:rsidDel="00DA3ACA" w:rsidRDefault="00F979A8">
      <w:pPr>
        <w:rPr>
          <w:del w:id="1435" w:author="Osnir Estevam" w:date="2016-06-26T12:35:00Z"/>
        </w:rPr>
        <w:pPrChange w:id="1436" w:author="Osnir Estevam" w:date="2016-06-26T11:48:00Z">
          <w:pPr>
            <w:jc w:val="left"/>
          </w:pPr>
        </w:pPrChange>
      </w:pPr>
      <w:ins w:id="1437" w:author="Osnir Estevam" w:date="2016-06-26T12:36:00Z">
        <w:r w:rsidRPr="001C2171">
          <w:t>Seshadri</w:t>
        </w:r>
        <w:r>
          <w:t xml:space="preserve">, S. e Green, B. </w:t>
        </w:r>
        <w:r w:rsidRPr="00F979A8">
          <w:rPr>
            <w:b/>
            <w:rPrChange w:id="1438" w:author="Osnir Estevam" w:date="2016-06-26T12:36:00Z">
              <w:rPr/>
            </w:rPrChange>
          </w:rPr>
          <w:t>Desenvolvendo com AngulaJS</w:t>
        </w:r>
        <w:r>
          <w:rPr>
            <w:b/>
          </w:rPr>
          <w:t xml:space="preserve">. </w:t>
        </w:r>
      </w:ins>
      <w:ins w:id="1439" w:author="Osnir Estevam" w:date="2016-06-26T12:59:00Z">
        <w:r w:rsidR="006F053A">
          <w:t>S</w:t>
        </w:r>
      </w:ins>
      <w:ins w:id="1440" w:author="Osnir Estevam" w:date="2016-06-26T13:00:00Z">
        <w:r w:rsidR="006F053A">
          <w:t>ão Paulo</w:t>
        </w:r>
      </w:ins>
      <w:ins w:id="1441" w:author="Osnir Estevam" w:date="2016-06-26T12:37:00Z">
        <w:r>
          <w:t xml:space="preserve">: </w:t>
        </w:r>
      </w:ins>
      <w:ins w:id="1442" w:author="Osnir Estevam" w:date="2016-06-26T12:38:00Z">
        <w:r>
          <w:t>Novatec</w:t>
        </w:r>
      </w:ins>
      <w:ins w:id="1443" w:author="Osnir Estevam" w:date="2016-06-26T12:37:00Z">
        <w:r>
          <w:t>, 2014.</w:t>
        </w:r>
      </w:ins>
      <w:ins w:id="1444" w:author="Osnir Estevam" w:date="2016-06-26T12:36:00Z">
        <w:r w:rsidDel="00DA3ACA">
          <w:t xml:space="preserve"> </w:t>
        </w:r>
      </w:ins>
      <w:del w:id="1445" w:author="Osnir Estevam" w:date="2016-06-26T12:35:00Z">
        <w:r w:rsidR="00F97107" w:rsidDel="00DA3ACA">
          <w:delText>Título: WEB Services em PHP</w:delText>
        </w:r>
      </w:del>
    </w:p>
    <w:p w14:paraId="70BAE4DF" w14:textId="3A4DD96B" w:rsidR="00F97107" w:rsidDel="00DA3ACA" w:rsidRDefault="003D34CD">
      <w:pPr>
        <w:rPr>
          <w:del w:id="1446" w:author="Osnir Estevam" w:date="2016-06-26T12:35:00Z"/>
        </w:rPr>
        <w:pPrChange w:id="1447" w:author="Osnir Estevam" w:date="2016-06-26T11:48:00Z">
          <w:pPr>
            <w:jc w:val="left"/>
          </w:pPr>
        </w:pPrChange>
      </w:pPr>
      <w:del w:id="1448" w:author="Osnir Estevam" w:date="2016-06-26T12:35:00Z">
        <w:r w:rsidRPr="00F97107" w:rsidDel="00DA3ACA">
          <w:delText>Autor: Lorna Jane Mitchell</w:delText>
        </w:r>
      </w:del>
    </w:p>
    <w:p w14:paraId="6D28B7F4" w14:textId="579AB922" w:rsidR="003D34CD" w:rsidRDefault="003D34CD">
      <w:pPr>
        <w:rPr>
          <w:ins w:id="1449" w:author="WILLIAM FRANCISCO LEITE" w:date="2016-06-22T19:38:00Z"/>
        </w:rPr>
        <w:pPrChange w:id="1450" w:author="Osnir Estevam" w:date="2016-06-26T11:48:00Z">
          <w:pPr>
            <w:jc w:val="left"/>
          </w:pPr>
        </w:pPrChange>
      </w:pPr>
      <w:del w:id="1451" w:author="Osnir Estevam" w:date="2016-06-26T12:35:00Z">
        <w:r w:rsidRPr="00F97107" w:rsidDel="00DA3ACA">
          <w:delText xml:space="preserve">Publicado: 2014 </w:delText>
        </w:r>
      </w:del>
      <w:del w:id="1452" w:author="Osnir Estevam" w:date="2016-06-26T12:29:00Z">
        <w:r w:rsidRPr="00F97107" w:rsidDel="00593C14">
          <w:delText>Capítulos: 05 (JSON), 08 (REST), 10 (TOMANDO DECISÕES SOBRE DESIGN DE SERVIÇOS), 12 (TRATAMENTO DE ERROS EM API), 13 (DOCUMENTAÇÃO)</w:delText>
        </w:r>
      </w:del>
    </w:p>
    <w:p w14:paraId="4EF5239D" w14:textId="77777777" w:rsidR="001C2171" w:rsidRDefault="001C2171">
      <w:pPr>
        <w:rPr>
          <w:ins w:id="1453" w:author="WILLIAM FRANCISCO LEITE" w:date="2016-06-22T19:38:00Z"/>
        </w:rPr>
        <w:pPrChange w:id="1454" w:author="Osnir Estevam" w:date="2016-06-26T11:48:00Z">
          <w:pPr>
            <w:jc w:val="left"/>
          </w:pPr>
        </w:pPrChange>
      </w:pPr>
    </w:p>
    <w:p w14:paraId="1BAFA56E" w14:textId="6E9B4E32" w:rsidR="00654B46" w:rsidRDefault="00654B46">
      <w:pPr>
        <w:rPr>
          <w:ins w:id="1455" w:author="Osnir Estevam" w:date="2016-06-26T16:33:00Z"/>
        </w:rPr>
        <w:pPrChange w:id="1456" w:author="Osnir Estevam" w:date="2016-06-26T11:48:00Z">
          <w:pPr>
            <w:jc w:val="left"/>
          </w:pPr>
        </w:pPrChange>
      </w:pPr>
      <w:ins w:id="1457" w:author="Osnir Estevam" w:date="2016-06-26T12:39:00Z">
        <w:r>
          <w:t xml:space="preserve">Heuser, C. A. </w:t>
        </w:r>
        <w:r w:rsidRPr="00654B46">
          <w:rPr>
            <w:b/>
            <w:rPrChange w:id="1458" w:author="Osnir Estevam" w:date="2016-06-26T12:39:00Z">
              <w:rPr/>
            </w:rPrChange>
          </w:rPr>
          <w:t>Projeto de Banco de Dados.</w:t>
        </w:r>
        <w:r>
          <w:t xml:space="preserve"> </w:t>
        </w:r>
      </w:ins>
      <w:ins w:id="1459" w:author="Osnir Estevam" w:date="2016-06-26T12:46:00Z">
        <w:r w:rsidR="0085052F">
          <w:t>Rio Grande do Sul</w:t>
        </w:r>
      </w:ins>
      <w:ins w:id="1460" w:author="Osnir Estevam" w:date="2016-06-26T12:39:00Z">
        <w:r>
          <w:t xml:space="preserve">: </w:t>
        </w:r>
      </w:ins>
      <w:ins w:id="1461" w:author="Osnir Estevam" w:date="2016-06-26T12:46:00Z">
        <w:r w:rsidR="0085052F">
          <w:t>Sagra-luzzatto</w:t>
        </w:r>
      </w:ins>
      <w:ins w:id="1462" w:author="Osnir Estevam" w:date="2016-06-26T12:39:00Z">
        <w:r>
          <w:t>, 1998.</w:t>
        </w:r>
      </w:ins>
    </w:p>
    <w:p w14:paraId="5713B74B" w14:textId="401B6184" w:rsidR="00722E27" w:rsidRDefault="00722E27">
      <w:pPr>
        <w:rPr>
          <w:ins w:id="1463" w:author="Osnir Estevam" w:date="2016-06-26T16:33:00Z"/>
        </w:rPr>
        <w:pPrChange w:id="1464" w:author="Osnir Estevam" w:date="2016-06-26T11:48:00Z">
          <w:pPr>
            <w:jc w:val="left"/>
          </w:pPr>
        </w:pPrChange>
      </w:pPr>
    </w:p>
    <w:p w14:paraId="155C099E" w14:textId="542EADE2" w:rsidR="00722E27" w:rsidRDefault="00775BA3" w:rsidP="00722E27">
      <w:pPr>
        <w:rPr>
          <w:ins w:id="1465" w:author="Osnir Estevam" w:date="2016-06-26T16:33:00Z"/>
        </w:rPr>
      </w:pPr>
      <w:ins w:id="1466" w:author="Osnir Estevam" w:date="2016-06-26T16:35:00Z">
        <w:r>
          <w:t>Preece, J;</w:t>
        </w:r>
      </w:ins>
      <w:ins w:id="1467" w:author="Osnir Estevam" w:date="2016-06-26T16:36:00Z">
        <w:r>
          <w:t xml:space="preserve"> Rogers, Y; Sharp, H.</w:t>
        </w:r>
      </w:ins>
      <w:ins w:id="1468" w:author="Osnir Estevam" w:date="2016-06-26T16:34:00Z">
        <w:r w:rsidR="00722E27">
          <w:rPr>
            <w:b/>
          </w:rPr>
          <w:t xml:space="preserve"> Design de Interação: Além da Interação Homem-Computador</w:t>
        </w:r>
      </w:ins>
      <w:ins w:id="1469" w:author="Osnir Estevam" w:date="2016-06-26T16:33:00Z">
        <w:r w:rsidR="00722E27" w:rsidRPr="002C5009">
          <w:rPr>
            <w:b/>
          </w:rPr>
          <w:t>.</w:t>
        </w:r>
        <w:r w:rsidR="00722E27">
          <w:t xml:space="preserve"> </w:t>
        </w:r>
      </w:ins>
      <w:ins w:id="1470" w:author="Osnir Estevam" w:date="2016-06-26T16:34:00Z">
        <w:r w:rsidR="00722E27">
          <w:t>Porto Alegre</w:t>
        </w:r>
      </w:ins>
      <w:ins w:id="1471" w:author="Osnir Estevam" w:date="2016-06-26T16:33:00Z">
        <w:r w:rsidR="00722E27">
          <w:t xml:space="preserve">: </w:t>
        </w:r>
      </w:ins>
      <w:ins w:id="1472" w:author="Osnir Estevam" w:date="2016-06-26T16:35:00Z">
        <w:r>
          <w:t>Bookman</w:t>
        </w:r>
      </w:ins>
      <w:ins w:id="1473" w:author="Osnir Estevam" w:date="2016-06-26T16:33:00Z">
        <w:r w:rsidR="00722E27">
          <w:t xml:space="preserve">, </w:t>
        </w:r>
      </w:ins>
      <w:ins w:id="1474" w:author="Osnir Estevam" w:date="2016-06-26T16:35:00Z">
        <w:r>
          <w:t>2005</w:t>
        </w:r>
      </w:ins>
      <w:ins w:id="1475" w:author="Osnir Estevam" w:date="2016-06-26T16:33:00Z">
        <w:r w:rsidR="00722E27">
          <w:t>.</w:t>
        </w:r>
      </w:ins>
    </w:p>
    <w:p w14:paraId="2D640AC3" w14:textId="6E85BCFA" w:rsidR="001C2171" w:rsidDel="00F979A8" w:rsidRDefault="001C2171">
      <w:pPr>
        <w:rPr>
          <w:ins w:id="1476" w:author="WILLIAM FRANCISCO LEITE" w:date="2016-06-22T19:38:00Z"/>
          <w:del w:id="1477" w:author="Osnir Estevam" w:date="2016-06-26T12:37:00Z"/>
        </w:rPr>
        <w:pPrChange w:id="1478" w:author="Osnir Estevam" w:date="2016-06-26T11:48:00Z">
          <w:pPr>
            <w:jc w:val="left"/>
          </w:pPr>
        </w:pPrChange>
      </w:pPr>
      <w:ins w:id="1479" w:author="WILLIAM FRANCISCO LEITE" w:date="2016-06-22T19:38:00Z">
        <w:del w:id="1480" w:author="Osnir Estevam" w:date="2016-06-26T12:37:00Z">
          <w:r w:rsidDel="00F979A8">
            <w:delText>Título:</w:delText>
          </w:r>
        </w:del>
      </w:ins>
      <w:ins w:id="1481" w:author="WILLIAM FRANCISCO LEITE" w:date="2016-06-22T19:39:00Z">
        <w:del w:id="1482" w:author="Osnir Estevam" w:date="2016-06-26T12:37:00Z">
          <w:r w:rsidDel="00F979A8">
            <w:delText xml:space="preserve"> Desenvolvendo com AngulaJS</w:delText>
          </w:r>
        </w:del>
      </w:ins>
    </w:p>
    <w:p w14:paraId="2D0948E2" w14:textId="0C731471" w:rsidR="001C2171" w:rsidDel="00F979A8" w:rsidRDefault="001C2171">
      <w:pPr>
        <w:rPr>
          <w:ins w:id="1483" w:author="WILLIAM FRANCISCO LEITE" w:date="2016-06-22T19:38:00Z"/>
          <w:del w:id="1484" w:author="Osnir Estevam" w:date="2016-06-26T12:37:00Z"/>
        </w:rPr>
        <w:pPrChange w:id="1485" w:author="Osnir Estevam" w:date="2016-06-26T11:48:00Z">
          <w:pPr>
            <w:jc w:val="left"/>
          </w:pPr>
        </w:pPrChange>
      </w:pPr>
      <w:ins w:id="1486" w:author="WILLIAM FRANCISCO LEITE" w:date="2016-06-22T19:38:00Z">
        <w:del w:id="1487" w:author="Osnir Estevam" w:date="2016-06-26T12:37:00Z">
          <w:r w:rsidDel="00F979A8">
            <w:delText>Autor:</w:delText>
          </w:r>
        </w:del>
      </w:ins>
      <w:ins w:id="1488" w:author="WILLIAM FRANCISCO LEITE" w:date="2016-06-22T19:40:00Z">
        <w:del w:id="1489" w:author="Osnir Estevam" w:date="2016-06-26T12:37:00Z">
          <w:r w:rsidDel="00F979A8">
            <w:delText xml:space="preserve"> </w:delText>
          </w:r>
          <w:r w:rsidRPr="001C2171" w:rsidDel="00F979A8">
            <w:delText>Shyam Seshadri &amp; Brad Green</w:delText>
          </w:r>
        </w:del>
      </w:ins>
    </w:p>
    <w:p w14:paraId="58B972BD" w14:textId="0BAD70FB" w:rsidR="001C2171" w:rsidDel="00F979A8" w:rsidRDefault="001C2171">
      <w:pPr>
        <w:rPr>
          <w:ins w:id="1490" w:author="WILLIAM FRANCISCO LEITE" w:date="2016-06-22T20:15:00Z"/>
          <w:del w:id="1491" w:author="Osnir Estevam" w:date="2016-06-26T12:37:00Z"/>
        </w:rPr>
        <w:pPrChange w:id="1492" w:author="Osnir Estevam" w:date="2016-06-26T11:48:00Z">
          <w:pPr>
            <w:jc w:val="left"/>
          </w:pPr>
        </w:pPrChange>
      </w:pPr>
      <w:ins w:id="1493" w:author="WILLIAM FRANCISCO LEITE" w:date="2016-06-22T19:38:00Z">
        <w:del w:id="1494" w:author="Osnir Estevam" w:date="2016-06-26T12:37:00Z">
          <w:r w:rsidDel="00F979A8">
            <w:delText xml:space="preserve">Publicado: 2014 Capítulo: </w:delText>
          </w:r>
        </w:del>
      </w:ins>
      <w:ins w:id="1495" w:author="WILLIAM FRANCISCO LEITE" w:date="2016-06-22T19:39:00Z">
        <w:del w:id="1496" w:author="Osnir Estevam" w:date="2016-06-26T12:37:00Z">
          <w:r w:rsidDel="00F979A8">
            <w:delText>01 (INTRODUÇÃO AO ANGULARJS)</w:delText>
          </w:r>
        </w:del>
      </w:ins>
      <w:ins w:id="1497" w:author="WILLIAM FRANCISCO LEITE" w:date="2016-06-22T19:43:00Z">
        <w:del w:id="1498" w:author="Osnir Estevam" w:date="2016-06-26T12:37:00Z">
          <w:r w:rsidR="00991ECB" w:rsidDel="00F979A8">
            <w:delText>, 06 (COMUNICAÇÃO COM SERVIDORES USANDO $http), 08 (TRABALHANDO COM FILTROS)</w:delText>
          </w:r>
        </w:del>
      </w:ins>
    </w:p>
    <w:p w14:paraId="3688CC8B" w14:textId="77777777" w:rsidR="00EF099E" w:rsidRDefault="00EF099E">
      <w:pPr>
        <w:rPr>
          <w:ins w:id="1499" w:author="WILLIAM FRANCISCO LEITE" w:date="2016-06-22T20:15:00Z"/>
        </w:rPr>
        <w:pPrChange w:id="1500" w:author="Osnir Estevam" w:date="2016-06-26T11:48:00Z">
          <w:pPr>
            <w:jc w:val="left"/>
          </w:pPr>
        </w:pPrChange>
      </w:pPr>
    </w:p>
    <w:p w14:paraId="76D57D73" w14:textId="1B31E266" w:rsidR="00EF099E" w:rsidDel="00654B46" w:rsidRDefault="00EF099E">
      <w:pPr>
        <w:rPr>
          <w:ins w:id="1501" w:author="WILLIAM FRANCISCO LEITE" w:date="2016-06-22T20:15:00Z"/>
          <w:del w:id="1502" w:author="Osnir Estevam" w:date="2016-06-26T12:39:00Z"/>
        </w:rPr>
        <w:pPrChange w:id="1503" w:author="Osnir Estevam" w:date="2016-06-26T11:48:00Z">
          <w:pPr>
            <w:jc w:val="left"/>
          </w:pPr>
        </w:pPrChange>
      </w:pPr>
      <w:ins w:id="1504" w:author="WILLIAM FRANCISCO LEITE" w:date="2016-06-22T20:15:00Z">
        <w:del w:id="1505" w:author="Osnir Estevam" w:date="2016-06-26T12:39:00Z">
          <w:r w:rsidDel="00654B46">
            <w:delText>Título: Projeto de Banco de Dados</w:delText>
          </w:r>
        </w:del>
      </w:ins>
    </w:p>
    <w:p w14:paraId="773AA4FA" w14:textId="53282C99" w:rsidR="00EF099E" w:rsidDel="00654B46" w:rsidRDefault="00EF099E">
      <w:pPr>
        <w:rPr>
          <w:ins w:id="1506" w:author="WILLIAM FRANCISCO LEITE" w:date="2016-06-22T20:15:00Z"/>
          <w:del w:id="1507" w:author="Osnir Estevam" w:date="2016-06-26T12:39:00Z"/>
        </w:rPr>
        <w:pPrChange w:id="1508" w:author="Osnir Estevam" w:date="2016-06-26T11:48:00Z">
          <w:pPr>
            <w:jc w:val="left"/>
          </w:pPr>
        </w:pPrChange>
      </w:pPr>
      <w:ins w:id="1509" w:author="WILLIAM FRANCISCO LEITE" w:date="2016-06-22T20:15:00Z">
        <w:del w:id="1510" w:author="Osnir Estevam" w:date="2016-06-26T12:39:00Z">
          <w:r w:rsidDel="00654B46">
            <w:delText xml:space="preserve">Autor: Carlos </w:delText>
          </w:r>
          <w:r w:rsidRPr="00EF099E" w:rsidDel="00654B46">
            <w:rPr>
              <w:u w:val="single"/>
              <w:rPrChange w:id="1511" w:author="WILLIAM FRANCISCO LEITE" w:date="2016-06-22T20:16:00Z">
                <w:rPr/>
              </w:rPrChange>
            </w:rPr>
            <w:delText>Alberto</w:delText>
          </w:r>
          <w:r w:rsidDel="00654B46">
            <w:delText xml:space="preserve"> Heuser</w:delText>
          </w:r>
        </w:del>
      </w:ins>
    </w:p>
    <w:p w14:paraId="1FD802EF" w14:textId="42C65E91" w:rsidR="00EF099E" w:rsidDel="00654B46" w:rsidRDefault="00EF099E">
      <w:pPr>
        <w:rPr>
          <w:ins w:id="1512" w:author="WILLIAM FRANCISCO LEITE" w:date="2016-06-22T20:15:00Z"/>
          <w:del w:id="1513" w:author="Osnir Estevam" w:date="2016-06-26T12:39:00Z"/>
        </w:rPr>
        <w:pPrChange w:id="1514" w:author="Osnir Estevam" w:date="2016-06-26T11:48:00Z">
          <w:pPr>
            <w:jc w:val="left"/>
          </w:pPr>
        </w:pPrChange>
      </w:pPr>
      <w:ins w:id="1515" w:author="WILLIAM FRANCISCO LEITE" w:date="2016-06-22T20:15:00Z">
        <w:del w:id="1516" w:author="Osnir Estevam" w:date="2016-06-26T12:39:00Z">
          <w:r w:rsidDel="00654B46">
            <w:delText xml:space="preserve">Publicado: </w:delText>
          </w:r>
        </w:del>
      </w:ins>
      <w:ins w:id="1517" w:author="WILLIAM FRANCISCO LEITE" w:date="2016-06-22T20:16:00Z">
        <w:del w:id="1518" w:author="Osnir Estevam" w:date="2016-06-26T12:39:00Z">
          <w:r w:rsidDel="00654B46">
            <w:delText>1998</w:delText>
          </w:r>
        </w:del>
      </w:ins>
      <w:ins w:id="1519" w:author="WILLIAM FRANCISCO LEITE" w:date="2016-06-22T20:15:00Z">
        <w:del w:id="1520" w:author="Osnir Estevam" w:date="2016-06-26T12:39:00Z">
          <w:r w:rsidDel="00654B46">
            <w:delText xml:space="preserve"> Capítulo: 02 (</w:delText>
          </w:r>
        </w:del>
      </w:ins>
      <w:ins w:id="1521" w:author="WILLIAM FRANCISCO LEITE" w:date="2016-06-22T20:16:00Z">
        <w:del w:id="1522" w:author="Osnir Estevam" w:date="2016-06-26T12:39:00Z">
          <w:r w:rsidDel="00654B46">
            <w:delText>ABORDAGEM ENTIDADE-RELACIONAMENTO</w:delText>
          </w:r>
        </w:del>
      </w:ins>
      <w:ins w:id="1523" w:author="WILLIAM FRANCISCO LEITE" w:date="2016-06-22T20:15:00Z">
        <w:del w:id="1524" w:author="Osnir Estevam" w:date="2016-06-26T12:39:00Z">
          <w:r w:rsidDel="00654B46">
            <w:delText>)</w:delText>
          </w:r>
        </w:del>
      </w:ins>
    </w:p>
    <w:p w14:paraId="391BB402" w14:textId="6D34E5C5" w:rsidR="00EF099E" w:rsidDel="00654B46" w:rsidRDefault="00EF099E">
      <w:pPr>
        <w:rPr>
          <w:ins w:id="1525" w:author="WILLIAM FRANCISCO LEITE" w:date="2016-06-22T19:38:00Z"/>
          <w:del w:id="1526" w:author="Osnir Estevam" w:date="2016-06-26T12:39:00Z"/>
        </w:rPr>
        <w:pPrChange w:id="1527" w:author="Osnir Estevam" w:date="2016-06-26T11:48:00Z">
          <w:pPr>
            <w:jc w:val="left"/>
          </w:pPr>
        </w:pPrChange>
      </w:pPr>
    </w:p>
    <w:p w14:paraId="38C8A27F" w14:textId="34A80561" w:rsidR="001C2171" w:rsidRPr="00F97107" w:rsidDel="00654B46" w:rsidRDefault="001C2171">
      <w:pPr>
        <w:rPr>
          <w:del w:id="1528" w:author="Osnir Estevam" w:date="2016-06-26T12:39:00Z"/>
        </w:rPr>
        <w:pPrChange w:id="1529" w:author="Osnir Estevam" w:date="2016-06-26T11:48:00Z">
          <w:pPr>
            <w:jc w:val="left"/>
          </w:pPr>
        </w:pPrChange>
      </w:pPr>
    </w:p>
    <w:p w14:paraId="14B48A42" w14:textId="68B9D361" w:rsidR="003D34CD" w:rsidDel="00654B46" w:rsidRDefault="003D34CD">
      <w:pPr>
        <w:rPr>
          <w:del w:id="1530" w:author="Osnir Estevam" w:date="2016-06-26T12:39:00Z"/>
          <w:rFonts w:ascii="Times New Roman" w:hAnsi="Times New Roman" w:cs="Times New Roman"/>
          <w:b/>
        </w:rPr>
        <w:pPrChange w:id="1531" w:author="Osnir Estevam" w:date="2016-06-26T11:48:00Z">
          <w:pPr>
            <w:jc w:val="left"/>
          </w:pPr>
        </w:pPrChange>
      </w:pPr>
    </w:p>
    <w:p w14:paraId="74BB4B18" w14:textId="29221254" w:rsidR="00107612" w:rsidDel="00C621E3" w:rsidRDefault="00107612">
      <w:pPr>
        <w:spacing w:after="240"/>
        <w:rPr>
          <w:ins w:id="1532" w:author="WILLIAM FRANCISCO LEITE" w:date="2016-06-22T21:13:00Z"/>
          <w:del w:id="1533" w:author="Osnir Estevam" w:date="2016-06-26T11:48:00Z"/>
          <w:rFonts w:ascii="Times New Roman" w:hAnsi="Times New Roman" w:cs="Times New Roman"/>
          <w:b/>
        </w:rPr>
        <w:pPrChange w:id="1534" w:author="Osnir Estevam" w:date="2016-06-26T11:48:00Z">
          <w:pPr>
            <w:spacing w:after="240"/>
            <w:jc w:val="left"/>
          </w:pPr>
        </w:pPrChange>
      </w:pPr>
      <w:del w:id="1535" w:author="Osnir Estevam" w:date="2016-06-26T11:48:00Z">
        <w:r w:rsidRPr="00107612" w:rsidDel="00C621E3">
          <w:rPr>
            <w:rFonts w:ascii="Times New Roman" w:hAnsi="Times New Roman" w:cs="Times New Roman"/>
            <w:b/>
          </w:rPr>
          <w:delText>Sites</w:delText>
        </w:r>
      </w:del>
    </w:p>
    <w:p w14:paraId="62FCE57A" w14:textId="31A06F4F" w:rsidR="00BC4F93" w:rsidDel="00213CE8" w:rsidRDefault="00213CE8">
      <w:pPr>
        <w:rPr>
          <w:ins w:id="1536" w:author="WILLIAM FRANCISCO LEITE" w:date="2016-06-22T21:14:00Z"/>
          <w:del w:id="1537" w:author="Osnir Estevam" w:date="2016-06-25T22:02:00Z"/>
        </w:rPr>
        <w:pPrChange w:id="1538" w:author="Osnir Estevam" w:date="2016-06-26T11:48:00Z">
          <w:pPr>
            <w:spacing w:after="240"/>
            <w:jc w:val="left"/>
          </w:pPr>
        </w:pPrChange>
      </w:pPr>
      <w:ins w:id="1539" w:author="WILLIAM FRANCISCO LEITE" w:date="2016-06-22T21:14:00Z">
        <w:r w:rsidRPr="00BC4F93">
          <w:t>MATERIAL DESIGN</w:t>
        </w:r>
      </w:ins>
      <w:ins w:id="1540" w:author="Osnir Estevam" w:date="2016-06-26T10:19:00Z">
        <w:r w:rsidR="003F7949">
          <w:t>.</w:t>
        </w:r>
      </w:ins>
      <w:ins w:id="1541" w:author="WILLIAM FRANCISCO LEITE" w:date="2016-06-22T21:14:00Z">
        <w:del w:id="1542" w:author="Osnir Estevam" w:date="2016-06-26T10:19:00Z">
          <w:r w:rsidR="00BC4F93" w:rsidRPr="00BC4F93" w:rsidDel="003F7949">
            <w:delText>:</w:delText>
          </w:r>
        </w:del>
        <w:r w:rsidR="00BC4F93" w:rsidRPr="00BC4F93">
          <w:t xml:space="preserve"> </w:t>
        </w:r>
        <w:del w:id="1543" w:author="Osnir Estevam" w:date="2016-06-26T10:20:00Z">
          <w:r w:rsidR="00BC4F93" w:rsidRPr="00213CE8" w:rsidDel="003F7949">
            <w:rPr>
              <w:b/>
              <w:rPrChange w:id="1544" w:author="Osnir Estevam" w:date="2016-06-25T22:03:00Z">
                <w:rPr/>
              </w:rPrChange>
            </w:rPr>
            <w:delText>u</w:delText>
          </w:r>
        </w:del>
      </w:ins>
      <w:ins w:id="1545" w:author="Osnir Estevam" w:date="2016-06-26T10:20:00Z">
        <w:r w:rsidR="003F7949">
          <w:rPr>
            <w:b/>
          </w:rPr>
          <w:t>U</w:t>
        </w:r>
      </w:ins>
      <w:ins w:id="1546" w:author="WILLIAM FRANCISCO LEITE" w:date="2016-06-22T21:14:00Z">
        <w:r w:rsidR="00BC4F93" w:rsidRPr="00213CE8">
          <w:rPr>
            <w:b/>
            <w:rPrChange w:id="1547" w:author="Osnir Estevam" w:date="2016-06-25T22:03:00Z">
              <w:rPr/>
            </w:rPrChange>
          </w:rPr>
          <w:t>m olhar aprofundado sobre o novo estilo visual da Google</w:t>
        </w:r>
      </w:ins>
      <w:ins w:id="1548" w:author="Osnir Estevam" w:date="2016-06-25T22:02:00Z">
        <w:r w:rsidRPr="00213CE8">
          <w:rPr>
            <w:b/>
            <w:rPrChange w:id="1549" w:author="Osnir Estevam" w:date="2016-06-25T22:03:00Z">
              <w:rPr/>
            </w:rPrChange>
          </w:rPr>
          <w:t>.</w:t>
        </w:r>
        <w:r>
          <w:t xml:space="preserve"> Disponível em:</w:t>
        </w:r>
      </w:ins>
    </w:p>
    <w:p w14:paraId="5F3248EA" w14:textId="4C6FD49E" w:rsidR="00E775CB" w:rsidDel="00213CE8" w:rsidRDefault="00BC4F93">
      <w:pPr>
        <w:rPr>
          <w:ins w:id="1550" w:author="WILLIAM FRANCISCO LEITE" w:date="2016-06-22T21:13:00Z"/>
          <w:del w:id="1551" w:author="Osnir Estevam" w:date="2016-06-25T22:03:00Z"/>
        </w:rPr>
        <w:pPrChange w:id="1552" w:author="Osnir Estevam" w:date="2016-06-26T11:48:00Z">
          <w:pPr>
            <w:spacing w:after="240"/>
            <w:jc w:val="left"/>
          </w:pPr>
        </w:pPrChange>
      </w:pPr>
      <w:ins w:id="1553" w:author="WILLIAM FRANCISCO LEITE" w:date="2016-06-22T21:14:00Z">
        <w:del w:id="1554" w:author="Osnir Estevam" w:date="2016-06-25T22:02:00Z">
          <w:r w:rsidDel="00213CE8">
            <w:delText>Link:</w:delText>
          </w:r>
        </w:del>
        <w:r>
          <w:t xml:space="preserve"> </w:t>
        </w:r>
      </w:ins>
      <w:ins w:id="1555" w:author="Osnir Estevam" w:date="2016-06-25T22:02:00Z">
        <w:r w:rsidR="00213CE8">
          <w:t>&lt;</w:t>
        </w:r>
      </w:ins>
      <w:ins w:id="1556" w:author="WILLIAM FRANCISCO LEITE" w:date="2016-06-22T21:15:00Z">
        <w:del w:id="1557" w:author="Osnir Estevam" w:date="2016-06-25T22:03:00Z">
          <w:r w:rsidDel="00213CE8">
            <w:fldChar w:fldCharType="begin"/>
          </w:r>
          <w:r w:rsidDel="00213CE8">
            <w:delInstrText xml:space="preserve"> HYPERLINK "</w:delInstrText>
          </w:r>
        </w:del>
      </w:ins>
      <w:ins w:id="1558" w:author="WILLIAM FRANCISCO LEITE" w:date="2016-06-22T21:14:00Z">
        <w:del w:id="1559" w:author="Osnir Estevam" w:date="2016-06-25T22:03:00Z">
          <w:r w:rsidRPr="00BC4F93" w:rsidDel="00213CE8">
            <w:delInstrText>http://www.tecmundo.com.br/google/58278-material-design-olhar-aprofundado-novo-estilo-visual-google.htm</w:delInstrText>
          </w:r>
        </w:del>
      </w:ins>
      <w:ins w:id="1560" w:author="WILLIAM FRANCISCO LEITE" w:date="2016-06-22T21:15:00Z">
        <w:del w:id="1561" w:author="Osnir Estevam" w:date="2016-06-25T22:03:00Z">
          <w:r w:rsidDel="00213CE8">
            <w:delInstrText xml:space="preserve">" </w:delInstrText>
          </w:r>
          <w:r w:rsidDel="00213CE8">
            <w:fldChar w:fldCharType="separate"/>
          </w:r>
        </w:del>
      </w:ins>
      <w:ins w:id="1562" w:author="WILLIAM FRANCISCO LEITE" w:date="2016-06-22T21:14:00Z">
        <w:del w:id="1563" w:author="Osnir Estevam" w:date="2016-06-25T22:03:00Z">
          <w:r w:rsidRPr="00213CE8" w:rsidDel="00213CE8">
            <w:rPr>
              <w:rPrChange w:id="1564" w:author="Osnir Estevam" w:date="2016-06-25T22:03:00Z">
                <w:rPr>
                  <w:rStyle w:val="Hyperlink"/>
                </w:rPr>
              </w:rPrChange>
            </w:rPr>
            <w:delText>http://www.tecmundo.com.br/google/58278-material-design-olhar-aprofundado-novo-estilo-visual-google.htm</w:delText>
          </w:r>
        </w:del>
      </w:ins>
      <w:ins w:id="1565" w:author="WILLIAM FRANCISCO LEITE" w:date="2016-06-22T21:15:00Z">
        <w:del w:id="1566" w:author="Osnir Estevam" w:date="2016-06-25T22:03:00Z">
          <w:r w:rsidDel="00213CE8">
            <w:fldChar w:fldCharType="end"/>
          </w:r>
        </w:del>
      </w:ins>
      <w:ins w:id="1567" w:author="Osnir Estevam" w:date="2016-06-25T22:03:00Z">
        <w:r w:rsidR="00213CE8" w:rsidRPr="00213CE8">
          <w:rPr>
            <w:rPrChange w:id="1568" w:author="Osnir Estevam" w:date="2016-06-25T22:03:00Z">
              <w:rPr>
                <w:rStyle w:val="Hyperlink"/>
              </w:rPr>
            </w:rPrChange>
          </w:rPr>
          <w:t>http://www.tecmundo.com.br/google/58278-material-design-olhar-aprofundado-novo-estilo-visual-google.htm</w:t>
        </w:r>
      </w:ins>
      <w:ins w:id="1569" w:author="Osnir Estevam" w:date="2016-06-25T22:02:00Z">
        <w:r w:rsidR="00213CE8">
          <w:t>&gt;</w:t>
        </w:r>
      </w:ins>
      <w:ins w:id="1570" w:author="Osnir Estevam" w:date="2016-06-25T22:03:00Z">
        <w:r w:rsidR="00213CE8">
          <w:t>.</w:t>
        </w:r>
      </w:ins>
      <w:ins w:id="1571" w:author="Osnir Estevam" w:date="2016-06-25T22:05:00Z">
        <w:r w:rsidR="00213CE8">
          <w:t xml:space="preserve"> </w:t>
        </w:r>
      </w:ins>
    </w:p>
    <w:p w14:paraId="20862333" w14:textId="4EB994B6" w:rsidR="00BC4F93" w:rsidRDefault="00BC4F93">
      <w:pPr>
        <w:rPr>
          <w:ins w:id="1572" w:author="WILLIAM FRANCISCO LEITE" w:date="2016-06-22T21:19:00Z"/>
        </w:rPr>
        <w:pPrChange w:id="1573" w:author="Osnir Estevam" w:date="2016-06-26T11:48:00Z">
          <w:pPr>
            <w:spacing w:after="240"/>
            <w:jc w:val="left"/>
          </w:pPr>
        </w:pPrChange>
      </w:pPr>
      <w:ins w:id="1574" w:author="WILLIAM FRANCISCO LEITE" w:date="2016-06-22T21:15:00Z">
        <w:r w:rsidRPr="00BC4F93">
          <w:t xml:space="preserve">Acesso em: </w:t>
        </w:r>
        <w:r>
          <w:t>15</w:t>
        </w:r>
        <w:r w:rsidRPr="00BC4F93">
          <w:t xml:space="preserve"> </w:t>
        </w:r>
        <w:r w:rsidR="009A22BD">
          <w:t>jun</w:t>
        </w:r>
      </w:ins>
      <w:ins w:id="1575" w:author="Osnir Estevam" w:date="2016-06-26T11:20:00Z">
        <w:r w:rsidR="00347D69">
          <w:t>.</w:t>
        </w:r>
      </w:ins>
      <w:ins w:id="1576" w:author="WILLIAM FRANCISCO LEITE" w:date="2016-06-22T21:15:00Z">
        <w:r w:rsidRPr="00BC4F93">
          <w:t xml:space="preserve"> </w:t>
        </w:r>
      </w:ins>
      <w:ins w:id="1577" w:author="Osnir Estevam" w:date="2016-06-26T11:02:00Z">
        <w:r w:rsidR="009A22BD">
          <w:t>20</w:t>
        </w:r>
      </w:ins>
      <w:ins w:id="1578" w:author="WILLIAM FRANCISCO LEITE" w:date="2016-06-22T21:15:00Z">
        <w:r w:rsidRPr="00BC4F93">
          <w:t>16</w:t>
        </w:r>
      </w:ins>
      <w:ins w:id="1579" w:author="Osnir Estevam" w:date="2016-06-26T11:02:00Z">
        <w:r w:rsidR="009A22BD">
          <w:t>.</w:t>
        </w:r>
      </w:ins>
    </w:p>
    <w:p w14:paraId="3C4770FF" w14:textId="77777777" w:rsidR="00BC4F93" w:rsidRDefault="00BC4F93">
      <w:pPr>
        <w:rPr>
          <w:ins w:id="1580" w:author="WILLIAM FRANCISCO LEITE" w:date="2016-06-22T21:19:00Z"/>
        </w:rPr>
        <w:pPrChange w:id="1581" w:author="Osnir Estevam" w:date="2016-06-26T11:48:00Z">
          <w:pPr>
            <w:spacing w:after="240"/>
            <w:jc w:val="left"/>
          </w:pPr>
        </w:pPrChange>
      </w:pPr>
    </w:p>
    <w:p w14:paraId="34346A16" w14:textId="3CF1A72F" w:rsidR="00BC4F93" w:rsidRPr="00753065" w:rsidDel="00D63B26" w:rsidRDefault="00213CE8">
      <w:pPr>
        <w:rPr>
          <w:ins w:id="1582" w:author="WILLIAM FRANCISCO LEITE" w:date="2016-06-22T21:19:00Z"/>
          <w:del w:id="1583" w:author="Osnir Estevam" w:date="2016-06-25T22:12:00Z"/>
          <w:lang w:val="en-US"/>
          <w:rPrChange w:id="1584" w:author="Osnir Estevam" w:date="2016-06-25T18:35:00Z">
            <w:rPr>
              <w:ins w:id="1585" w:author="WILLIAM FRANCISCO LEITE" w:date="2016-06-22T21:19:00Z"/>
              <w:del w:id="1586" w:author="Osnir Estevam" w:date="2016-06-25T22:12:00Z"/>
            </w:rPr>
          </w:rPrChange>
        </w:rPr>
        <w:pPrChange w:id="1587" w:author="Osnir Estevam" w:date="2016-06-26T11:48:00Z">
          <w:pPr>
            <w:jc w:val="left"/>
          </w:pPr>
        </w:pPrChange>
      </w:pPr>
      <w:ins w:id="1588" w:author="WILLIAM FRANCISCO LEITE" w:date="2016-06-22T21:20:00Z">
        <w:r w:rsidRPr="00753065">
          <w:rPr>
            <w:lang w:val="en-US"/>
          </w:rPr>
          <w:t>APPLICATION PROGRAMMING INTERFACE</w:t>
        </w:r>
      </w:ins>
      <w:ins w:id="1589" w:author="Osnir Estevam" w:date="2016-06-25T22:06:00Z">
        <w:r w:rsidR="003F7949">
          <w:rPr>
            <w:lang w:val="en-US"/>
          </w:rPr>
          <w:t>.</w:t>
        </w:r>
      </w:ins>
      <w:ins w:id="1590" w:author="Osnir Estevam" w:date="2016-06-25T22:11:00Z">
        <w:r w:rsidR="00D63B26">
          <w:rPr>
            <w:lang w:val="en-US"/>
          </w:rPr>
          <w:t xml:space="preserve"> </w:t>
        </w:r>
      </w:ins>
      <w:ins w:id="1591" w:author="Osnir Estevam" w:date="2016-06-26T10:20:00Z">
        <w:r w:rsidR="003F7949">
          <w:rPr>
            <w:b/>
            <w:lang w:val="en-US"/>
          </w:rPr>
          <w:t>Em</w:t>
        </w:r>
      </w:ins>
      <w:ins w:id="1592" w:author="Osnir Estevam" w:date="2016-06-25T22:11:00Z">
        <w:r w:rsidR="00D63B26" w:rsidRPr="00D63B26">
          <w:rPr>
            <w:b/>
            <w:lang w:val="en-US"/>
            <w:rPrChange w:id="1593" w:author="Osnir Estevam" w:date="2016-06-25T22:12:00Z">
              <w:rPr>
                <w:lang w:val="en-US"/>
              </w:rPr>
            </w:rPrChange>
          </w:rPr>
          <w:t xml:space="preserve"> essência, API de um programa define a maneira </w:t>
        </w:r>
        <w:r w:rsidR="00D63B26" w:rsidRPr="00D63B26">
          <w:rPr>
            <w:b/>
            <w:rPrChange w:id="1594" w:author="Osnir Estevam" w:date="2016-06-25T22:12:00Z">
              <w:rPr>
                <w:lang w:val="en-US"/>
              </w:rPr>
            </w:rPrChange>
          </w:rPr>
          <w:t>correta</w:t>
        </w:r>
        <w:r w:rsidR="00D63B26" w:rsidRPr="00D63B26">
          <w:rPr>
            <w:b/>
            <w:lang w:val="en-US"/>
            <w:rPrChange w:id="1595" w:author="Osnir Estevam" w:date="2016-06-25T22:12:00Z">
              <w:rPr>
                <w:lang w:val="en-US"/>
              </w:rPr>
            </w:rPrChange>
          </w:rPr>
          <w:t xml:space="preserve"> para um desenvolvedor para solicitar serviços a partir desse programa</w:t>
        </w:r>
        <w:r w:rsidR="00D63B26" w:rsidRPr="00D63B26">
          <w:rPr>
            <w:lang w:val="en-US"/>
          </w:rPr>
          <w:t>.</w:t>
        </w:r>
      </w:ins>
      <w:ins w:id="1596" w:author="Osnir Estevam" w:date="2016-06-25T22:12:00Z">
        <w:r w:rsidR="00D63B26">
          <w:rPr>
            <w:lang w:val="en-US"/>
          </w:rPr>
          <w:t xml:space="preserve"> </w:t>
        </w:r>
        <w:r w:rsidR="00D63B26">
          <w:t>Disponível em:</w:t>
        </w:r>
      </w:ins>
      <w:ins w:id="1597" w:author="Osnir Estevam" w:date="2016-06-25T22:13:00Z">
        <w:r w:rsidR="00D63B26">
          <w:t xml:space="preserve"> </w:t>
        </w:r>
      </w:ins>
      <w:ins w:id="1598" w:author="Osnir Estevam" w:date="2016-06-25T22:12:00Z">
        <w:r w:rsidR="00D63B26">
          <w:t>&lt;</w:t>
        </w:r>
      </w:ins>
    </w:p>
    <w:p w14:paraId="59D69F37" w14:textId="7A336043" w:rsidR="00BC4F93" w:rsidRPr="00753065" w:rsidDel="00D63B26" w:rsidRDefault="00BC4F93">
      <w:pPr>
        <w:rPr>
          <w:ins w:id="1599" w:author="WILLIAM FRANCISCO LEITE" w:date="2016-06-22T21:19:00Z"/>
          <w:del w:id="1600" w:author="Osnir Estevam" w:date="2016-06-25T22:13:00Z"/>
          <w:lang w:val="en-US"/>
          <w:rPrChange w:id="1601" w:author="Osnir Estevam" w:date="2016-06-25T18:35:00Z">
            <w:rPr>
              <w:ins w:id="1602" w:author="WILLIAM FRANCISCO LEITE" w:date="2016-06-22T21:19:00Z"/>
              <w:del w:id="1603" w:author="Osnir Estevam" w:date="2016-06-25T22:13:00Z"/>
            </w:rPr>
          </w:rPrChange>
        </w:rPr>
        <w:pPrChange w:id="1604" w:author="Osnir Estevam" w:date="2016-06-26T11:48:00Z">
          <w:pPr>
            <w:jc w:val="left"/>
          </w:pPr>
        </w:pPrChange>
      </w:pPr>
      <w:ins w:id="1605" w:author="WILLIAM FRANCISCO LEITE" w:date="2016-06-22T21:19:00Z">
        <w:del w:id="1606" w:author="Osnir Estevam" w:date="2016-06-25T22:12:00Z">
          <w:r w:rsidRPr="00753065" w:rsidDel="00D63B26">
            <w:rPr>
              <w:lang w:val="en-US"/>
              <w:rPrChange w:id="1607" w:author="Osnir Estevam" w:date="2016-06-25T18:35:00Z">
                <w:rPr/>
              </w:rPrChange>
            </w:rPr>
            <w:delText xml:space="preserve">Link: </w:delText>
          </w:r>
        </w:del>
      </w:ins>
      <w:ins w:id="1608" w:author="WILLIAM FRANCISCO LEITE" w:date="2016-06-22T21:20:00Z">
        <w:r w:rsidRPr="00753065">
          <w:rPr>
            <w:lang w:val="en-US"/>
            <w:rPrChange w:id="1609" w:author="Osnir Estevam" w:date="2016-06-25T18:35:00Z">
              <w:rPr/>
            </w:rPrChange>
          </w:rPr>
          <w:t>http://www.computerworld.com/article/2593623/app-development/application-programming-interface.html</w:t>
        </w:r>
      </w:ins>
      <w:ins w:id="1610" w:author="Osnir Estevam" w:date="2016-06-25T22:12:00Z">
        <w:r w:rsidR="00D63B26">
          <w:rPr>
            <w:lang w:val="en-US"/>
          </w:rPr>
          <w:t>&gt;</w:t>
        </w:r>
      </w:ins>
    </w:p>
    <w:p w14:paraId="19A6D6ED" w14:textId="3A5959EC" w:rsidR="00BC4F93" w:rsidRPr="00FD5A5D" w:rsidRDefault="00D63B26">
      <w:pPr>
        <w:rPr>
          <w:ins w:id="1611" w:author="WILLIAM FRANCISCO LEITE" w:date="2016-06-22T21:19:00Z"/>
        </w:rPr>
        <w:pPrChange w:id="1612" w:author="Osnir Estevam" w:date="2016-06-26T11:48:00Z">
          <w:pPr>
            <w:jc w:val="left"/>
          </w:pPr>
        </w:pPrChange>
      </w:pPr>
      <w:ins w:id="1613" w:author="Osnir Estevam" w:date="2016-06-25T22:13:00Z">
        <w:r>
          <w:t xml:space="preserve">. </w:t>
        </w:r>
      </w:ins>
      <w:ins w:id="1614" w:author="WILLIAM FRANCISCO LEITE" w:date="2016-06-22T21:19:00Z">
        <w:r w:rsidR="00BC4F93" w:rsidRPr="00BC4F93">
          <w:t xml:space="preserve">Acesso em: </w:t>
        </w:r>
      </w:ins>
      <w:ins w:id="1615" w:author="WILLIAM FRANCISCO LEITE" w:date="2016-06-22T21:20:00Z">
        <w:r w:rsidR="00BC4F93">
          <w:t>22</w:t>
        </w:r>
      </w:ins>
      <w:ins w:id="1616" w:author="WILLIAM FRANCISCO LEITE" w:date="2016-06-22T21:19:00Z">
        <w:r w:rsidR="00BC4F93" w:rsidRPr="00BC4F93">
          <w:t xml:space="preserve"> </w:t>
        </w:r>
        <w:r w:rsidR="009A22BD">
          <w:t>jun</w:t>
        </w:r>
      </w:ins>
      <w:ins w:id="1617" w:author="Osnir Estevam" w:date="2016-06-26T11:02:00Z">
        <w:r w:rsidR="009A22BD">
          <w:t>.</w:t>
        </w:r>
      </w:ins>
      <w:ins w:id="1618" w:author="WILLIAM FRANCISCO LEITE" w:date="2016-06-22T21:19:00Z">
        <w:r w:rsidR="00BC4F93" w:rsidRPr="00BC4F93">
          <w:t xml:space="preserve"> </w:t>
        </w:r>
      </w:ins>
      <w:ins w:id="1619" w:author="Osnir Estevam" w:date="2016-06-26T11:02:00Z">
        <w:r w:rsidR="009A22BD">
          <w:t>20</w:t>
        </w:r>
      </w:ins>
      <w:ins w:id="1620" w:author="WILLIAM FRANCISCO LEITE" w:date="2016-06-22T21:19:00Z">
        <w:r w:rsidR="00BC4F93" w:rsidRPr="00BC4F93">
          <w:t>16</w:t>
        </w:r>
      </w:ins>
      <w:ins w:id="1621" w:author="Osnir Estevam" w:date="2016-06-26T11:02:00Z">
        <w:r w:rsidR="009A22BD">
          <w:t>.</w:t>
        </w:r>
      </w:ins>
    </w:p>
    <w:p w14:paraId="1BC6C9B2" w14:textId="77777777" w:rsidR="00BC4F93" w:rsidRDefault="00BC4F93">
      <w:pPr>
        <w:rPr>
          <w:ins w:id="1622" w:author="WILLIAM FRANCISCO LEITE" w:date="2016-06-22T21:34:00Z"/>
          <w:u w:val="single"/>
        </w:rPr>
        <w:pPrChange w:id="1623" w:author="Osnir Estevam" w:date="2016-06-26T11:48:00Z">
          <w:pPr>
            <w:spacing w:after="240"/>
            <w:jc w:val="left"/>
          </w:pPr>
        </w:pPrChange>
      </w:pPr>
    </w:p>
    <w:p w14:paraId="2F49198A" w14:textId="511AAF40" w:rsidR="0058637E" w:rsidRPr="00076C61" w:rsidDel="00076C61" w:rsidRDefault="00076C61">
      <w:pPr>
        <w:rPr>
          <w:ins w:id="1624" w:author="WILLIAM FRANCISCO LEITE" w:date="2016-06-22T21:34:00Z"/>
          <w:del w:id="1625" w:author="Osnir Estevam" w:date="2016-06-25T22:22:00Z"/>
          <w:rPrChange w:id="1626" w:author="Osnir Estevam" w:date="2016-06-25T22:22:00Z">
            <w:rPr>
              <w:ins w:id="1627" w:author="WILLIAM FRANCISCO LEITE" w:date="2016-06-22T21:34:00Z"/>
              <w:del w:id="1628" w:author="Osnir Estevam" w:date="2016-06-25T22:22:00Z"/>
              <w:u w:val="single"/>
            </w:rPr>
          </w:rPrChange>
        </w:rPr>
        <w:pPrChange w:id="1629" w:author="Osnir Estevam" w:date="2016-06-26T11:48:00Z">
          <w:pPr>
            <w:spacing w:after="240"/>
            <w:jc w:val="left"/>
          </w:pPr>
        </w:pPrChange>
      </w:pPr>
      <w:ins w:id="1630" w:author="WILLIAM FRANCISCO LEITE" w:date="2016-06-22T21:34:00Z">
        <w:r w:rsidRPr="0058637E">
          <w:t>GUIA DE ESTILOS</w:t>
        </w:r>
      </w:ins>
      <w:ins w:id="1631" w:author="Osnir Estevam" w:date="2016-06-25T22:17:00Z">
        <w:r w:rsidR="003F7949">
          <w:t>.</w:t>
        </w:r>
        <w:r>
          <w:t xml:space="preserve"> </w:t>
        </w:r>
      </w:ins>
      <w:ins w:id="1632" w:author="Osnir Estevam" w:date="2016-06-25T22:19:00Z">
        <w:r w:rsidR="003F7949">
          <w:rPr>
            <w:b/>
          </w:rPr>
          <w:t>A</w:t>
        </w:r>
      </w:ins>
      <w:ins w:id="1633" w:author="Osnir Estevam" w:date="2016-06-26T10:20:00Z">
        <w:r w:rsidR="003F7949">
          <w:rPr>
            <w:b/>
          </w:rPr>
          <w:t>p</w:t>
        </w:r>
      </w:ins>
      <w:ins w:id="1634" w:author="Osnir Estevam" w:date="2016-06-25T22:19:00Z">
        <w:r w:rsidRPr="00076C61">
          <w:rPr>
            <w:b/>
            <w:rPrChange w:id="1635" w:author="Osnir Estevam" w:date="2016-06-25T22:22:00Z">
              <w:rPr/>
            </w:rPrChange>
          </w:rPr>
          <w:t xml:space="preserve">resentação </w:t>
        </w:r>
      </w:ins>
      <w:ins w:id="1636" w:author="Osnir Estevam" w:date="2016-06-25T22:21:00Z">
        <w:r w:rsidRPr="00076C61">
          <w:rPr>
            <w:b/>
            <w:rPrChange w:id="1637" w:author="Osnir Estevam" w:date="2016-06-25T22:22:00Z">
              <w:rPr/>
            </w:rPrChange>
          </w:rPr>
          <w:t xml:space="preserve">de </w:t>
        </w:r>
      </w:ins>
      <w:ins w:id="1638" w:author="Osnir Estevam" w:date="2016-06-25T22:17:00Z">
        <w:r w:rsidRPr="00076C61">
          <w:rPr>
            <w:b/>
            <w:rPrChange w:id="1639" w:author="Osnir Estevam" w:date="2016-06-25T22:22:00Z">
              <w:rPr/>
            </w:rPrChange>
          </w:rPr>
          <w:t>elementos importantes na elaboração de um documento</w:t>
        </w:r>
      </w:ins>
      <w:ins w:id="1640" w:author="Osnir Estevam" w:date="2016-06-25T22:19:00Z">
        <w:r w:rsidRPr="00076C61">
          <w:rPr>
            <w:b/>
            <w:rPrChange w:id="1641" w:author="Osnir Estevam" w:date="2016-06-25T22:22:00Z">
              <w:rPr/>
            </w:rPrChange>
          </w:rPr>
          <w:t xml:space="preserve"> de Guia de Estilo como,</w:t>
        </w:r>
      </w:ins>
      <w:ins w:id="1642" w:author="Osnir Estevam" w:date="2016-06-25T22:20:00Z">
        <w:r w:rsidRPr="00076C61">
          <w:rPr>
            <w:b/>
            <w:rPrChange w:id="1643" w:author="Osnir Estevam" w:date="2016-06-25T22:22:00Z">
              <w:rPr/>
            </w:rPrChange>
          </w:rPr>
          <w:t xml:space="preserve"> por exemplo, </w:t>
        </w:r>
      </w:ins>
      <w:ins w:id="1644" w:author="Osnir Estevam" w:date="2016-06-25T22:17:00Z">
        <w:r w:rsidRPr="00076C61">
          <w:rPr>
            <w:b/>
            <w:rPrChange w:id="1645" w:author="Osnir Estevam" w:date="2016-06-25T22:22:00Z">
              <w:rPr/>
            </w:rPrChange>
          </w:rPr>
          <w:t>cores, tipografia, forma, exe</w:t>
        </w:r>
        <w:r w:rsidR="00DB7467">
          <w:rPr>
            <w:b/>
          </w:rPr>
          <w:t>mplos de uso e</w:t>
        </w:r>
        <w:r w:rsidRPr="00076C61">
          <w:rPr>
            <w:b/>
            <w:rPrChange w:id="1646" w:author="Osnir Estevam" w:date="2016-06-25T22:22:00Z">
              <w:rPr/>
            </w:rPrChange>
          </w:rPr>
          <w:t xml:space="preserve"> tamanho mínimo.</w:t>
        </w:r>
      </w:ins>
      <w:ins w:id="1647" w:author="Osnir Estevam" w:date="2016-06-25T22:22:00Z">
        <w:r>
          <w:rPr>
            <w:b/>
          </w:rPr>
          <w:t xml:space="preserve"> </w:t>
        </w:r>
        <w:r>
          <w:t>Disponível em: &lt;</w:t>
        </w:r>
      </w:ins>
    </w:p>
    <w:p w14:paraId="37E38ECF" w14:textId="6806289F" w:rsidR="0058637E" w:rsidDel="00076C61" w:rsidRDefault="0058637E">
      <w:pPr>
        <w:rPr>
          <w:ins w:id="1648" w:author="WILLIAM FRANCISCO LEITE" w:date="2016-06-22T21:35:00Z"/>
          <w:del w:id="1649" w:author="Osnir Estevam" w:date="2016-06-25T22:23:00Z"/>
        </w:rPr>
        <w:pPrChange w:id="1650" w:author="Osnir Estevam" w:date="2016-06-26T11:48:00Z">
          <w:pPr>
            <w:spacing w:after="240"/>
            <w:jc w:val="left"/>
          </w:pPr>
        </w:pPrChange>
      </w:pPr>
      <w:ins w:id="1651" w:author="WILLIAM FRANCISCO LEITE" w:date="2016-06-22T21:35:00Z">
        <w:del w:id="1652" w:author="Osnir Estevam" w:date="2016-06-25T22:23:00Z">
          <w:r w:rsidDel="00076C61">
            <w:fldChar w:fldCharType="begin"/>
          </w:r>
          <w:r w:rsidDel="00076C61">
            <w:delInstrText xml:space="preserve"> HYPERLINK "</w:delInstrText>
          </w:r>
        </w:del>
      </w:ins>
      <w:ins w:id="1653" w:author="WILLIAM FRANCISCO LEITE" w:date="2016-06-22T21:34:00Z">
        <w:del w:id="1654" w:author="Osnir Estevam" w:date="2016-06-25T22:23:00Z">
          <w:r w:rsidRPr="0058637E" w:rsidDel="00076C61">
            <w:rPr>
              <w:rPrChange w:id="1655" w:author="WILLIAM FRANCISCO LEITE" w:date="2016-06-22T21:35:00Z">
                <w:rPr>
                  <w:u w:val="single"/>
                </w:rPr>
              </w:rPrChange>
            </w:rPr>
            <w:delInstrText>http://tableless.com.br/guia-de-estilos/</w:delInstrText>
          </w:r>
        </w:del>
      </w:ins>
      <w:ins w:id="1656" w:author="WILLIAM FRANCISCO LEITE" w:date="2016-06-22T21:35:00Z">
        <w:del w:id="1657" w:author="Osnir Estevam" w:date="2016-06-25T22:23:00Z">
          <w:r w:rsidDel="00076C61">
            <w:delInstrText xml:space="preserve">" </w:delInstrText>
          </w:r>
          <w:r w:rsidDel="00076C61">
            <w:fldChar w:fldCharType="separate"/>
          </w:r>
        </w:del>
      </w:ins>
      <w:ins w:id="1658" w:author="WILLIAM FRANCISCO LEITE" w:date="2016-06-22T21:34:00Z">
        <w:del w:id="1659" w:author="Osnir Estevam" w:date="2016-06-25T22:23:00Z">
          <w:r w:rsidRPr="00076C61" w:rsidDel="00076C61">
            <w:rPr>
              <w:rPrChange w:id="1660" w:author="Osnir Estevam" w:date="2016-06-25T22:23:00Z">
                <w:rPr>
                  <w:u w:val="single"/>
                </w:rPr>
              </w:rPrChange>
            </w:rPr>
            <w:delText>http://tableless.com.br/guia-de-estilos/</w:delText>
          </w:r>
        </w:del>
      </w:ins>
      <w:ins w:id="1661" w:author="WILLIAM FRANCISCO LEITE" w:date="2016-06-22T21:35:00Z">
        <w:del w:id="1662" w:author="Osnir Estevam" w:date="2016-06-25T22:23:00Z">
          <w:r w:rsidDel="00076C61">
            <w:fldChar w:fldCharType="end"/>
          </w:r>
        </w:del>
      </w:ins>
      <w:ins w:id="1663" w:author="Osnir Estevam" w:date="2016-06-25T22:23:00Z">
        <w:r w:rsidR="00076C61" w:rsidRPr="00076C61">
          <w:rPr>
            <w:rPrChange w:id="1664" w:author="Osnir Estevam" w:date="2016-06-25T22:23:00Z">
              <w:rPr>
                <w:u w:val="single"/>
              </w:rPr>
            </w:rPrChange>
          </w:rPr>
          <w:t>http://tableless.com.br/guia-de-estilos/</w:t>
        </w:r>
      </w:ins>
      <w:ins w:id="1665" w:author="Osnir Estevam" w:date="2016-06-25T22:22:00Z">
        <w:r w:rsidR="00076C61">
          <w:t>&gt;. Acesso em</w:t>
        </w:r>
      </w:ins>
    </w:p>
    <w:p w14:paraId="4A003624" w14:textId="77777777" w:rsidR="0058637E" w:rsidRPr="0058637E" w:rsidDel="0058637E" w:rsidRDefault="0058637E">
      <w:pPr>
        <w:rPr>
          <w:del w:id="1666" w:author="WILLIAM FRANCISCO LEITE" w:date="2016-06-22T21:35:00Z"/>
          <w:rPrChange w:id="1667" w:author="WILLIAM FRANCISCO LEITE" w:date="2016-06-22T21:35:00Z">
            <w:rPr>
              <w:del w:id="1668" w:author="WILLIAM FRANCISCO LEITE" w:date="2016-06-22T21:35:00Z"/>
              <w:rFonts w:ascii="Times New Roman" w:hAnsi="Times New Roman" w:cs="Times New Roman"/>
              <w:b/>
            </w:rPr>
          </w:rPrChange>
        </w:rPr>
        <w:pPrChange w:id="1669" w:author="Osnir Estevam" w:date="2016-06-26T11:48:00Z">
          <w:pPr>
            <w:spacing w:after="240"/>
            <w:jc w:val="left"/>
          </w:pPr>
        </w:pPrChange>
      </w:pPr>
    </w:p>
    <w:p w14:paraId="33325D8E" w14:textId="1D8D2F4B" w:rsidR="00357292" w:rsidRPr="00753065" w:rsidRDefault="0058637E">
      <w:pPr>
        <w:rPr>
          <w:ins w:id="1670" w:author="WILLIAM FRANCISCO LEITE" w:date="2016-06-22T21:45:00Z"/>
          <w:lang w:val="en-US"/>
          <w:rPrChange w:id="1671" w:author="Osnir Estevam" w:date="2016-06-25T18:35:00Z">
            <w:rPr>
              <w:ins w:id="1672" w:author="WILLIAM FRANCISCO LEITE" w:date="2016-06-22T21:45:00Z"/>
            </w:rPr>
          </w:rPrChange>
        </w:rPr>
      </w:pPr>
      <w:ins w:id="1673" w:author="WILLIAM FRANCISCO LEITE" w:date="2016-06-22T21:34:00Z">
        <w:del w:id="1674" w:author="Osnir Estevam" w:date="2016-06-25T22:23:00Z">
          <w:r w:rsidRPr="00753065" w:rsidDel="00076C61">
            <w:rPr>
              <w:lang w:val="en-US"/>
              <w:rPrChange w:id="1675" w:author="Osnir Estevam" w:date="2016-06-25T18:35:00Z">
                <w:rPr/>
              </w:rPrChange>
            </w:rPr>
            <w:delText>Acesso em</w:delText>
          </w:r>
        </w:del>
        <w:r w:rsidRPr="00753065">
          <w:rPr>
            <w:lang w:val="en-US"/>
            <w:rPrChange w:id="1676" w:author="Osnir Estevam" w:date="2016-06-25T18:35:00Z">
              <w:rPr/>
            </w:rPrChange>
          </w:rPr>
          <w:t xml:space="preserve">: </w:t>
        </w:r>
      </w:ins>
      <w:ins w:id="1677" w:author="WILLIAM FRANCISCO LEITE" w:date="2016-06-22T21:35:00Z">
        <w:r w:rsidRPr="00753065">
          <w:rPr>
            <w:lang w:val="en-US"/>
            <w:rPrChange w:id="1678" w:author="Osnir Estevam" w:date="2016-06-25T18:35:00Z">
              <w:rPr/>
            </w:rPrChange>
          </w:rPr>
          <w:t xml:space="preserve">22 </w:t>
        </w:r>
        <w:r w:rsidR="009A22BD" w:rsidRPr="00753065">
          <w:rPr>
            <w:lang w:val="en-US"/>
          </w:rPr>
          <w:t>jun</w:t>
        </w:r>
      </w:ins>
      <w:ins w:id="1679" w:author="Osnir Estevam" w:date="2016-06-26T11:02:00Z">
        <w:r w:rsidR="009A22BD">
          <w:rPr>
            <w:lang w:val="en-US"/>
          </w:rPr>
          <w:t>.</w:t>
        </w:r>
      </w:ins>
      <w:ins w:id="1680" w:author="WILLIAM FRANCISCO LEITE" w:date="2016-06-22T21:35:00Z">
        <w:r w:rsidRPr="00753065">
          <w:rPr>
            <w:lang w:val="en-US"/>
            <w:rPrChange w:id="1681" w:author="Osnir Estevam" w:date="2016-06-25T18:35:00Z">
              <w:rPr/>
            </w:rPrChange>
          </w:rPr>
          <w:t xml:space="preserve"> </w:t>
        </w:r>
      </w:ins>
      <w:ins w:id="1682" w:author="Osnir Estevam" w:date="2016-06-26T11:02:00Z">
        <w:r w:rsidR="009A22BD">
          <w:rPr>
            <w:lang w:val="en-US"/>
          </w:rPr>
          <w:t>20</w:t>
        </w:r>
      </w:ins>
      <w:ins w:id="1683" w:author="WILLIAM FRANCISCO LEITE" w:date="2016-06-22T21:35:00Z">
        <w:r w:rsidRPr="00753065">
          <w:rPr>
            <w:lang w:val="en-US"/>
            <w:rPrChange w:id="1684" w:author="Osnir Estevam" w:date="2016-06-25T18:35:00Z">
              <w:rPr/>
            </w:rPrChange>
          </w:rPr>
          <w:t>16</w:t>
        </w:r>
      </w:ins>
      <w:ins w:id="1685" w:author="Osnir Estevam" w:date="2016-06-26T11:02:00Z">
        <w:r w:rsidR="009A22BD">
          <w:rPr>
            <w:lang w:val="en-US"/>
          </w:rPr>
          <w:t>.</w:t>
        </w:r>
      </w:ins>
    </w:p>
    <w:p w14:paraId="4C8E9E68" w14:textId="77777777" w:rsidR="00357292" w:rsidRPr="00753065" w:rsidRDefault="00357292">
      <w:pPr>
        <w:rPr>
          <w:ins w:id="1686" w:author="WILLIAM FRANCISCO LEITE" w:date="2016-06-22T21:45:00Z"/>
          <w:lang w:val="en-US"/>
          <w:rPrChange w:id="1687" w:author="Osnir Estevam" w:date="2016-06-25T18:35:00Z">
            <w:rPr>
              <w:ins w:id="1688" w:author="WILLIAM FRANCISCO LEITE" w:date="2016-06-22T21:45:00Z"/>
            </w:rPr>
          </w:rPrChange>
        </w:rPr>
      </w:pPr>
    </w:p>
    <w:p w14:paraId="308CD271" w14:textId="79ECF448" w:rsidR="00357292" w:rsidRPr="00CD0BA4" w:rsidDel="00CD0BA4" w:rsidRDefault="00CD0BA4">
      <w:pPr>
        <w:rPr>
          <w:ins w:id="1689" w:author="WILLIAM FRANCISCO LEITE" w:date="2016-06-22T21:45:00Z"/>
          <w:del w:id="1690" w:author="Osnir Estevam" w:date="2016-06-25T22:27:00Z"/>
          <w:lang w:val="en-US"/>
          <w:rPrChange w:id="1691" w:author="Osnir Estevam" w:date="2016-06-25T22:27:00Z">
            <w:rPr>
              <w:ins w:id="1692" w:author="WILLIAM FRANCISCO LEITE" w:date="2016-06-22T21:45:00Z"/>
              <w:del w:id="1693" w:author="Osnir Estevam" w:date="2016-06-25T22:27:00Z"/>
            </w:rPr>
          </w:rPrChange>
        </w:rPr>
      </w:pPr>
      <w:ins w:id="1694" w:author="WILLIAM FRANCISCO LEITE" w:date="2016-06-22T21:45:00Z">
        <w:r w:rsidRPr="00753065">
          <w:rPr>
            <w:lang w:val="en-US"/>
          </w:rPr>
          <w:t>OBJECT MANAGEMENT GROUP BUSINESS PROCESS MODEL AND NOTATION</w:t>
        </w:r>
      </w:ins>
      <w:ins w:id="1695" w:author="Osnir Estevam" w:date="2016-06-25T22:26:00Z">
        <w:r w:rsidR="003F7949">
          <w:rPr>
            <w:lang w:val="en-US"/>
          </w:rPr>
          <w:t>.</w:t>
        </w:r>
        <w:r>
          <w:rPr>
            <w:lang w:val="en-US"/>
          </w:rPr>
          <w:t xml:space="preserve"> </w:t>
        </w:r>
        <w:r w:rsidRPr="00CD0BA4">
          <w:rPr>
            <w:b/>
            <w:color w:val="222222"/>
            <w:lang w:val="pt-PT"/>
            <w:rPrChange w:id="1696" w:author="Osnir Estevam" w:date="2016-06-25T22:26:00Z">
              <w:rPr>
                <w:color w:val="222222"/>
                <w:lang w:val="pt-PT"/>
              </w:rPr>
            </w:rPrChange>
          </w:rPr>
          <w:t>BPMN</w:t>
        </w:r>
        <w:r>
          <w:rPr>
            <w:b/>
            <w:color w:val="222222"/>
            <w:lang w:val="pt-PT"/>
          </w:rPr>
          <w:t xml:space="preserve"> -</w:t>
        </w:r>
        <w:r w:rsidRPr="00CD0BA4">
          <w:rPr>
            <w:b/>
            <w:color w:val="222222"/>
            <w:lang w:val="pt-PT"/>
            <w:rPrChange w:id="1697" w:author="Osnir Estevam" w:date="2016-06-25T22:26:00Z">
              <w:rPr>
                <w:color w:val="222222"/>
                <w:lang w:val="pt-PT"/>
              </w:rPr>
            </w:rPrChange>
          </w:rPr>
          <w:t xml:space="preserve"> </w:t>
        </w:r>
        <w:r>
          <w:rPr>
            <w:b/>
            <w:color w:val="222222"/>
            <w:lang w:val="pt-PT"/>
          </w:rPr>
          <w:t>fornece</w:t>
        </w:r>
        <w:r w:rsidRPr="00CD0BA4">
          <w:rPr>
            <w:b/>
            <w:color w:val="222222"/>
            <w:lang w:val="pt-PT"/>
            <w:rPrChange w:id="1698" w:author="Osnir Estevam" w:date="2016-06-25T22:26:00Z">
              <w:rPr>
                <w:color w:val="222222"/>
                <w:lang w:val="pt-PT"/>
              </w:rPr>
            </w:rPrChange>
          </w:rPr>
          <w:t xml:space="preserve"> às empresas a capacidade de compreender os seus </w:t>
        </w:r>
        <w:r w:rsidRPr="00CD0BA4">
          <w:rPr>
            <w:b/>
            <w:color w:val="222222"/>
            <w:lang w:val="pt-PT"/>
            <w:rPrChange w:id="1699" w:author="Osnir Estevam" w:date="2016-06-25T22:26:00Z">
              <w:rPr>
                <w:color w:val="222222"/>
                <w:lang w:val="pt-PT"/>
              </w:rPr>
            </w:rPrChange>
          </w:rPr>
          <w:lastRenderedPageBreak/>
          <w:t xml:space="preserve">procedimentos internos de negócios em uma notação </w:t>
        </w:r>
        <w:r>
          <w:rPr>
            <w:b/>
            <w:color w:val="222222"/>
            <w:lang w:val="pt-PT"/>
          </w:rPr>
          <w:t>gráfica e da</w:t>
        </w:r>
        <w:r w:rsidRPr="00CD0BA4">
          <w:rPr>
            <w:b/>
            <w:color w:val="222222"/>
            <w:lang w:val="pt-PT"/>
            <w:rPrChange w:id="1700" w:author="Osnir Estevam" w:date="2016-06-25T22:26:00Z">
              <w:rPr>
                <w:color w:val="222222"/>
                <w:lang w:val="pt-PT"/>
              </w:rPr>
            </w:rPrChange>
          </w:rPr>
          <w:t xml:space="preserve"> as organizações a capacidade de comunicar procedimentos de uma forma padrão.</w:t>
        </w:r>
        <w:r>
          <w:rPr>
            <w:b/>
            <w:color w:val="222222"/>
            <w:lang w:val="pt-PT"/>
          </w:rPr>
          <w:t xml:space="preserve"> </w:t>
        </w:r>
      </w:ins>
      <w:ins w:id="1701" w:author="Osnir Estevam" w:date="2016-06-25T22:27:00Z">
        <w:r>
          <w:rPr>
            <w:color w:val="222222"/>
            <w:lang w:val="pt-PT"/>
          </w:rPr>
          <w:t>Disponível em: &lt;</w:t>
        </w:r>
      </w:ins>
    </w:p>
    <w:p w14:paraId="7A4C005E" w14:textId="4168585B" w:rsidR="00357292" w:rsidDel="00CD0BA4" w:rsidRDefault="00357292">
      <w:pPr>
        <w:rPr>
          <w:ins w:id="1702" w:author="WILLIAM FRANCISCO LEITE" w:date="2016-06-22T21:45:00Z"/>
          <w:del w:id="1703" w:author="Osnir Estevam" w:date="2016-06-25T22:27:00Z"/>
        </w:rPr>
      </w:pPr>
      <w:ins w:id="1704" w:author="WILLIAM FRANCISCO LEITE" w:date="2016-06-22T21:45:00Z">
        <w:del w:id="1705"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1706" w:author="Osnir Estevam" w:date="2016-06-25T22:27:00Z">
                <w:rPr>
                  <w:rStyle w:val="Hyperlink"/>
                </w:rPr>
              </w:rPrChange>
            </w:rPr>
            <w:delText>http://www.bpmn.org/</w:delText>
          </w:r>
          <w:r w:rsidDel="00CD0BA4">
            <w:fldChar w:fldCharType="end"/>
          </w:r>
        </w:del>
      </w:ins>
      <w:ins w:id="1707" w:author="Osnir Estevam" w:date="2016-06-25T22:27:00Z">
        <w:r w:rsidR="00CD0BA4" w:rsidRPr="00CD0BA4">
          <w:rPr>
            <w:rPrChange w:id="1708" w:author="Osnir Estevam" w:date="2016-06-25T22:27:00Z">
              <w:rPr>
                <w:rStyle w:val="Hyperlink"/>
              </w:rPr>
            </w:rPrChange>
          </w:rPr>
          <w:t>http://www.bpmn.org/</w:t>
        </w:r>
        <w:r w:rsidR="00CD0BA4">
          <w:t xml:space="preserve">&gt;. </w:t>
        </w:r>
      </w:ins>
    </w:p>
    <w:p w14:paraId="254C46FC" w14:textId="52271F60" w:rsidR="00357292" w:rsidRDefault="00357292">
      <w:pPr>
        <w:rPr>
          <w:ins w:id="1709" w:author="WILLIAM FRANCISCO LEITE" w:date="2016-06-22T21:45:00Z"/>
        </w:rPr>
      </w:pPr>
      <w:ins w:id="1710" w:author="WILLIAM FRANCISCO LEITE" w:date="2016-06-22T21:45:00Z">
        <w:r w:rsidRPr="00BC4F93">
          <w:t>Acesso em</w:t>
        </w:r>
        <w:r>
          <w:t xml:space="preserve">: 22 </w:t>
        </w:r>
        <w:r w:rsidR="009A22BD">
          <w:t>jun</w:t>
        </w:r>
      </w:ins>
      <w:ins w:id="1711" w:author="Osnir Estevam" w:date="2016-06-26T11:02:00Z">
        <w:r w:rsidR="009A22BD">
          <w:t>.</w:t>
        </w:r>
      </w:ins>
      <w:ins w:id="1712" w:author="WILLIAM FRANCISCO LEITE" w:date="2016-06-22T21:45:00Z">
        <w:r>
          <w:t xml:space="preserve"> </w:t>
        </w:r>
      </w:ins>
      <w:ins w:id="1713" w:author="Osnir Estevam" w:date="2016-06-26T11:02:00Z">
        <w:r w:rsidR="009A22BD">
          <w:t>20</w:t>
        </w:r>
      </w:ins>
      <w:ins w:id="1714" w:author="WILLIAM FRANCISCO LEITE" w:date="2016-06-22T21:45:00Z">
        <w:r>
          <w:t>16</w:t>
        </w:r>
      </w:ins>
      <w:ins w:id="1715" w:author="Osnir Estevam" w:date="2016-06-26T11:02:00Z">
        <w:r w:rsidR="009A22BD">
          <w:t>.</w:t>
        </w:r>
      </w:ins>
    </w:p>
    <w:p w14:paraId="2905613B" w14:textId="77777777" w:rsidR="00A8491C" w:rsidRDefault="00A8491C">
      <w:pPr>
        <w:rPr>
          <w:ins w:id="1716" w:author="WILLIAM FRANCISCO LEITE" w:date="2016-06-22T21:55:00Z"/>
        </w:rPr>
      </w:pPr>
    </w:p>
    <w:p w14:paraId="21EF1230" w14:textId="3F57228E" w:rsidR="00A8491C" w:rsidDel="00314277" w:rsidRDefault="00314277">
      <w:pPr>
        <w:rPr>
          <w:ins w:id="1717" w:author="WILLIAM FRANCISCO LEITE" w:date="2016-06-22T21:56:00Z"/>
          <w:del w:id="1718" w:author="Osnir Estevam" w:date="2016-06-25T22:33:00Z"/>
        </w:rPr>
      </w:pPr>
      <w:ins w:id="1719" w:author="Osnir Estevam" w:date="2016-06-25T22:31:00Z">
        <w:r w:rsidRPr="00A8491C">
          <w:t>MOOD BOARD</w:t>
        </w:r>
        <w:r w:rsidR="003F7949">
          <w:t>.</w:t>
        </w:r>
      </w:ins>
      <w:ins w:id="1720" w:author="Osnir Estevam" w:date="2016-06-25T22:32:00Z">
        <w:r>
          <w:t xml:space="preserve"> </w:t>
        </w:r>
        <w:r w:rsidRPr="00314277">
          <w:rPr>
            <w:b/>
            <w:rPrChange w:id="1721" w:author="Osnir Estevam" w:date="2016-06-25T22:34:00Z">
              <w:rPr/>
            </w:rPrChange>
          </w:rPr>
          <w:t xml:space="preserve">Passa a passo </w:t>
        </w:r>
      </w:ins>
      <w:ins w:id="1722" w:author="Osnir Estevam" w:date="2016-06-25T22:33:00Z">
        <w:r w:rsidRPr="00314277">
          <w:rPr>
            <w:b/>
            <w:rPrChange w:id="1723" w:author="Osnir Estevam" w:date="2016-06-25T22:34:00Z">
              <w:rPr/>
            </w:rPrChange>
          </w:rPr>
          <w:t xml:space="preserve">do desenvolvimento de </w:t>
        </w:r>
      </w:ins>
      <w:ins w:id="1724" w:author="WILLIAM FRANCISCO LEITE" w:date="2016-06-22T21:56:00Z">
        <w:del w:id="1725" w:author="Osnir Estevam" w:date="2016-06-25T22:32:00Z">
          <w:r w:rsidR="00A8491C" w:rsidRPr="00314277" w:rsidDel="00314277">
            <w:rPr>
              <w:b/>
              <w:rPrChange w:id="1726" w:author="Osnir Estevam" w:date="2016-06-25T22:34:00Z">
                <w:rPr/>
              </w:rPrChange>
            </w:rPr>
            <w:delText xml:space="preserve">Como </w:delText>
          </w:r>
        </w:del>
        <w:del w:id="1727" w:author="Osnir Estevam" w:date="2016-06-25T22:33:00Z">
          <w:r w:rsidR="00A8491C" w:rsidRPr="00314277" w:rsidDel="00314277">
            <w:rPr>
              <w:b/>
              <w:rPrChange w:id="1728" w:author="Osnir Estevam" w:date="2016-06-25T22:34:00Z">
                <w:rPr/>
              </w:rPrChange>
            </w:rPr>
            <w:delText xml:space="preserve">criar </w:delText>
          </w:r>
        </w:del>
        <w:r w:rsidR="00A8491C" w:rsidRPr="00314277">
          <w:rPr>
            <w:b/>
            <w:rPrChange w:id="1729" w:author="Osnir Estevam" w:date="2016-06-25T22:34:00Z">
              <w:rPr/>
            </w:rPrChange>
          </w:rPr>
          <w:t>um Painel Semântico</w:t>
        </w:r>
      </w:ins>
      <w:ins w:id="1730" w:author="Osnir Estevam" w:date="2016-06-25T22:32:00Z">
        <w:r w:rsidRPr="00314277">
          <w:rPr>
            <w:b/>
            <w:rPrChange w:id="1731" w:author="Osnir Estevam" w:date="2016-06-25T22:34:00Z">
              <w:rPr/>
            </w:rPrChange>
          </w:rPr>
          <w:t>.</w:t>
        </w:r>
      </w:ins>
      <w:ins w:id="1732" w:author="Osnir Estevam" w:date="2016-06-25T22:34:00Z">
        <w:r>
          <w:t xml:space="preserve"> Disponível em:</w:t>
        </w:r>
      </w:ins>
      <w:ins w:id="1733" w:author="Osnir Estevam" w:date="2016-06-25T22:33:00Z">
        <w:r>
          <w:t xml:space="preserve"> &lt;</w:t>
        </w:r>
      </w:ins>
      <w:ins w:id="1734" w:author="WILLIAM FRANCISCO LEITE" w:date="2016-06-22T21:56:00Z">
        <w:del w:id="1735" w:author="Osnir Estevam" w:date="2016-06-25T22:33:00Z">
          <w:r w:rsidR="00A8491C" w:rsidRPr="00A8491C" w:rsidDel="00314277">
            <w:delText xml:space="preserve"> </w:delText>
          </w:r>
        </w:del>
        <w:del w:id="1736" w:author="Osnir Estevam" w:date="2016-06-25T22:31:00Z">
          <w:r w:rsidR="00A8491C" w:rsidRPr="00A8491C" w:rsidDel="00314277">
            <w:delText>ou “Mood Board”?</w:delText>
          </w:r>
        </w:del>
      </w:ins>
    </w:p>
    <w:p w14:paraId="3B00EE3D" w14:textId="2CD5BFC6" w:rsidR="00A8491C" w:rsidDel="00314277" w:rsidRDefault="00172801">
      <w:pPr>
        <w:rPr>
          <w:ins w:id="1737" w:author="WILLIAM FRANCISCO LEITE" w:date="2016-06-22T21:59:00Z"/>
          <w:del w:id="1738" w:author="Osnir Estevam" w:date="2016-06-25T22:33:00Z"/>
        </w:rPr>
      </w:pPr>
      <w:ins w:id="1739" w:author="WILLIAM FRANCISCO LEITE" w:date="2016-06-22T21:59:00Z">
        <w:del w:id="1740" w:author="Osnir Estevam" w:date="2016-06-25T22:33:00Z">
          <w:r w:rsidDel="00314277">
            <w:fldChar w:fldCharType="begin"/>
          </w:r>
          <w:r w:rsidDel="00314277">
            <w:delInstrText xml:space="preserve"> HYPERLINK "</w:delInstrText>
          </w:r>
        </w:del>
      </w:ins>
      <w:ins w:id="1741" w:author="WILLIAM FRANCISCO LEITE" w:date="2016-06-22T21:55:00Z">
        <w:del w:id="1742" w:author="Osnir Estevam" w:date="2016-06-25T22:33:00Z">
          <w:r w:rsidRPr="00A8491C" w:rsidDel="00314277">
            <w:delInstrText>http://chocoladesign.com/como-criar-um-painel-semantico-ou-mood-board</w:delInstrText>
          </w:r>
        </w:del>
      </w:ins>
      <w:ins w:id="1743" w:author="WILLIAM FRANCISCO LEITE" w:date="2016-06-22T21:59:00Z">
        <w:del w:id="1744" w:author="Osnir Estevam" w:date="2016-06-25T22:33:00Z">
          <w:r w:rsidDel="00314277">
            <w:delInstrText xml:space="preserve">" </w:delInstrText>
          </w:r>
          <w:r w:rsidDel="00314277">
            <w:fldChar w:fldCharType="separate"/>
          </w:r>
        </w:del>
      </w:ins>
      <w:ins w:id="1745" w:author="WILLIAM FRANCISCO LEITE" w:date="2016-06-22T21:55:00Z">
        <w:del w:id="1746" w:author="Osnir Estevam" w:date="2016-06-25T22:33:00Z">
          <w:r w:rsidRPr="00314277" w:rsidDel="00314277">
            <w:rPr>
              <w:rPrChange w:id="1747" w:author="Osnir Estevam" w:date="2016-06-25T22:33:00Z">
                <w:rPr>
                  <w:rStyle w:val="Hyperlink"/>
                </w:rPr>
              </w:rPrChange>
            </w:rPr>
            <w:delText>http://chocoladesign.com/como-criar-um-painel-semantico-ou-mood-board</w:delText>
          </w:r>
        </w:del>
      </w:ins>
      <w:ins w:id="1748" w:author="WILLIAM FRANCISCO LEITE" w:date="2016-06-22T21:59:00Z">
        <w:del w:id="1749" w:author="Osnir Estevam" w:date="2016-06-25T22:33:00Z">
          <w:r w:rsidDel="00314277">
            <w:fldChar w:fldCharType="end"/>
          </w:r>
        </w:del>
      </w:ins>
      <w:ins w:id="1750" w:author="Osnir Estevam" w:date="2016-06-25T22:33:00Z">
        <w:r w:rsidR="00314277" w:rsidRPr="00314277">
          <w:rPr>
            <w:rPrChange w:id="1751" w:author="Osnir Estevam" w:date="2016-06-25T22:33:00Z">
              <w:rPr>
                <w:rStyle w:val="Hyperlink"/>
              </w:rPr>
            </w:rPrChange>
          </w:rPr>
          <w:t>http://chocoladesign.com/como-criar-um-painel-semantico-ou-mood-board</w:t>
        </w:r>
        <w:r w:rsidR="00314277">
          <w:t xml:space="preserve">&gt;. </w:t>
        </w:r>
      </w:ins>
    </w:p>
    <w:p w14:paraId="24C9F3E0" w14:textId="77777777" w:rsidR="000C7EAA" w:rsidRDefault="00A8491C">
      <w:pPr>
        <w:rPr>
          <w:ins w:id="1752" w:author="Osnir Estevam" w:date="2016-06-26T15:42:00Z"/>
        </w:rPr>
      </w:pPr>
      <w:ins w:id="1753" w:author="WILLIAM FRANCISCO LEITE" w:date="2016-06-22T21:55:00Z">
        <w:r w:rsidRPr="00BC4F93">
          <w:t>Acesso em</w:t>
        </w:r>
        <w:r>
          <w:t xml:space="preserve">: 22 </w:t>
        </w:r>
        <w:r w:rsidR="009A22BD">
          <w:t>jun</w:t>
        </w:r>
      </w:ins>
      <w:ins w:id="1754" w:author="Osnir Estevam" w:date="2016-06-26T11:03:00Z">
        <w:r w:rsidR="009A22BD">
          <w:t>.</w:t>
        </w:r>
      </w:ins>
      <w:ins w:id="1755" w:author="WILLIAM FRANCISCO LEITE" w:date="2016-06-22T21:55:00Z">
        <w:r>
          <w:t xml:space="preserve"> </w:t>
        </w:r>
      </w:ins>
      <w:ins w:id="1756" w:author="Osnir Estevam" w:date="2016-06-26T11:03:00Z">
        <w:r w:rsidR="009A22BD">
          <w:t>20</w:t>
        </w:r>
      </w:ins>
      <w:ins w:id="1757" w:author="WILLIAM FRANCISCO LEITE" w:date="2016-06-22T21:55:00Z">
        <w:r>
          <w:t>16</w:t>
        </w:r>
      </w:ins>
      <w:ins w:id="1758" w:author="Osnir Estevam" w:date="2016-06-26T11:03:00Z">
        <w:r w:rsidR="009A22BD">
          <w:t>.</w:t>
        </w:r>
      </w:ins>
      <w:ins w:id="1759" w:author="Osnir Estevam" w:date="2016-06-26T15:42:00Z">
        <w:r w:rsidR="000C7EAA" w:rsidRPr="000C7EAA">
          <w:t xml:space="preserve"> </w:t>
        </w:r>
      </w:ins>
    </w:p>
    <w:p w14:paraId="301EF481" w14:textId="77777777" w:rsidR="000C7EAA" w:rsidRDefault="000C7EAA">
      <w:pPr>
        <w:rPr>
          <w:ins w:id="1760" w:author="Osnir Estevam" w:date="2016-06-26T15:42:00Z"/>
        </w:rPr>
      </w:pPr>
    </w:p>
    <w:p w14:paraId="038A90B6" w14:textId="77777777" w:rsidR="00BE0D9C" w:rsidRDefault="000C7EAA" w:rsidP="00BE0D9C">
      <w:pPr>
        <w:rPr>
          <w:ins w:id="1761" w:author="Osnir Estevam" w:date="2016-06-26T15:49:00Z"/>
        </w:rPr>
      </w:pPr>
      <w:ins w:id="1762" w:author="Osnir Estevam" w:date="2016-06-26T15:42:00Z">
        <w:r>
          <w:t xml:space="preserve">STORY BOARD. </w:t>
        </w:r>
      </w:ins>
      <w:ins w:id="1763" w:author="Osnir Estevam" w:date="2016-06-26T15:44:00Z">
        <w:r w:rsidRPr="000C7EAA">
          <w:rPr>
            <w:b/>
            <w:rPrChange w:id="1764" w:author="Osnir Estevam" w:date="2016-06-26T15:44:00Z">
              <w:rPr/>
            </w:rPrChange>
          </w:rPr>
          <w:t>O</w:t>
        </w:r>
      </w:ins>
      <w:ins w:id="1765" w:author="Osnir Estevam" w:date="2016-06-26T15:43:00Z">
        <w:r w:rsidRPr="000C7EAA">
          <w:rPr>
            <w:b/>
            <w:rPrChange w:id="1766" w:author="Osnir Estevam" w:date="2016-06-26T15:43:00Z">
              <w:rPr/>
            </w:rPrChange>
          </w:rPr>
          <w:t xml:space="preserve"> que é um storyboard</w:t>
        </w:r>
      </w:ins>
      <w:ins w:id="1767" w:author="Osnir Estevam" w:date="2016-06-26T15:42:00Z">
        <w:r w:rsidRPr="002C5009">
          <w:rPr>
            <w:b/>
          </w:rPr>
          <w:t>.</w:t>
        </w:r>
        <w:r>
          <w:t xml:space="preserve"> Disponível em: &lt;</w:t>
        </w:r>
      </w:ins>
      <w:ins w:id="1768" w:author="Osnir Estevam" w:date="2016-06-26T15:44:00Z">
        <w:r w:rsidRPr="000C7EAA">
          <w:t>http://modelosdestoryboards.blogspot.com.br/p/o-que-e-um-storyboad.html</w:t>
        </w:r>
      </w:ins>
      <w:ins w:id="1769" w:author="Osnir Estevam" w:date="2016-06-26T15:42:00Z">
        <w:r>
          <w:t xml:space="preserve">&gt;. </w:t>
        </w:r>
        <w:r w:rsidRPr="00BC4F93">
          <w:t>Acesso em</w:t>
        </w:r>
        <w:r>
          <w:t>: 22 jun. 2016.</w:t>
        </w:r>
      </w:ins>
      <w:ins w:id="1770" w:author="Osnir Estevam" w:date="2016-06-26T15:49:00Z">
        <w:r w:rsidR="00BE0D9C" w:rsidRPr="00BE0D9C">
          <w:t xml:space="preserve"> </w:t>
        </w:r>
      </w:ins>
    </w:p>
    <w:p w14:paraId="65CD845E" w14:textId="77777777" w:rsidR="00BE0D9C" w:rsidRDefault="00BE0D9C" w:rsidP="00BE0D9C">
      <w:pPr>
        <w:rPr>
          <w:ins w:id="1771" w:author="Osnir Estevam" w:date="2016-06-26T15:49:00Z"/>
        </w:rPr>
      </w:pPr>
    </w:p>
    <w:p w14:paraId="1BFD440B" w14:textId="778BFB93" w:rsidR="00BE0D9C" w:rsidRDefault="00BE0D9C" w:rsidP="00BE0D9C">
      <w:pPr>
        <w:rPr>
          <w:ins w:id="1772" w:author="Osnir Estevam" w:date="2016-06-26T15:49:00Z"/>
        </w:rPr>
      </w:pPr>
      <w:ins w:id="1773" w:author="Osnir Estevam" w:date="2016-06-26T15:49:00Z">
        <w:r>
          <w:t xml:space="preserve">PERSONAS. </w:t>
        </w:r>
      </w:ins>
      <w:ins w:id="1774" w:author="Osnir Estevam" w:date="2016-06-26T15:50:00Z">
        <w:r w:rsidRPr="00BE0D9C">
          <w:rPr>
            <w:b/>
          </w:rPr>
          <w:t>Persona: Como e por que criar uma para sua empresa</w:t>
        </w:r>
      </w:ins>
      <w:ins w:id="1775" w:author="Osnir Estevam" w:date="2016-06-26T15:49:00Z">
        <w:r w:rsidRPr="002C5009">
          <w:rPr>
            <w:b/>
          </w:rPr>
          <w:t>.</w:t>
        </w:r>
        <w:r>
          <w:t xml:space="preserve"> Disponível em: &lt;</w:t>
        </w:r>
      </w:ins>
      <w:ins w:id="1776" w:author="Osnir Estevam" w:date="2016-06-26T15:50:00Z">
        <w:r w:rsidRPr="00BE0D9C">
          <w:t>http://resultadosdigitais.com.br/blog/persona-o-que-e/</w:t>
        </w:r>
      </w:ins>
      <w:ins w:id="1777" w:author="Osnir Estevam" w:date="2016-06-26T15:49:00Z">
        <w:r>
          <w:t xml:space="preserve">&gt;. </w:t>
        </w:r>
        <w:r w:rsidRPr="00BC4F93">
          <w:t>Acesso em</w:t>
        </w:r>
        <w:r>
          <w:t>: 22 jun. 2016.</w:t>
        </w:r>
      </w:ins>
    </w:p>
    <w:p w14:paraId="787555BD" w14:textId="10F02196" w:rsidR="00A8491C" w:rsidRDefault="00A8491C">
      <w:pPr>
        <w:rPr>
          <w:ins w:id="1778" w:author="WILLIAM FRANCISCO LEITE" w:date="2016-06-22T21:55:00Z"/>
        </w:rPr>
      </w:pPr>
    </w:p>
    <w:p w14:paraId="1EBD71F9" w14:textId="0BA566F7" w:rsidR="000C7EAA" w:rsidRDefault="00DD3D80" w:rsidP="000C7EAA">
      <w:pPr>
        <w:rPr>
          <w:ins w:id="1779" w:author="Osnir Estevam" w:date="2016-06-26T15:41:00Z"/>
        </w:rPr>
      </w:pPr>
      <w:r>
        <w:br w:type="page"/>
      </w:r>
    </w:p>
    <w:p w14:paraId="58865D8F" w14:textId="679869BC" w:rsidR="00DD3D80" w:rsidRDefault="00DD3D80">
      <w:pPr>
        <w:rPr>
          <w:ins w:id="1780" w:author="WILLIAM FRANCISCO LEITE" w:date="2016-06-22T21:55:00Z"/>
        </w:rPr>
      </w:pPr>
    </w:p>
    <w:p w14:paraId="25FE697D" w14:textId="77777777" w:rsidR="00A8491C" w:rsidRDefault="00A8491C"/>
    <w:p w14:paraId="398D8662" w14:textId="3D8DC1EB" w:rsidR="006C5A7C" w:rsidRPr="00736E06" w:rsidRDefault="00DD3D80" w:rsidP="00736E06">
      <w:pPr>
        <w:pStyle w:val="AnexoEApendice"/>
      </w:pPr>
      <w:bookmarkStart w:id="1781" w:name="_Toc454393889"/>
      <w:commentRangeStart w:id="1782"/>
      <w:r w:rsidRPr="00736E06">
        <w:t xml:space="preserve">APÊNDICE A – </w:t>
      </w:r>
      <w:r w:rsidR="00400E77" w:rsidRPr="00736E06">
        <w:t>Topo da página inicial do portal</w:t>
      </w:r>
      <w:commentRangeEnd w:id="1782"/>
      <w:r w:rsidR="001F1004">
        <w:rPr>
          <w:rStyle w:val="Refdecomentrio"/>
          <w:rFonts w:ascii="Arial" w:hAnsi="Arial" w:cs="Arial"/>
          <w:b w:val="0"/>
        </w:rPr>
        <w:commentReference w:id="1782"/>
      </w:r>
      <w:bookmarkEnd w:id="1781"/>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1783" w:name="_Toc454393890"/>
      <w:r w:rsidR="00400E77">
        <w:lastRenderedPageBreak/>
        <w:t>ANEXO A – Tabela de calorias</w:t>
      </w:r>
      <w:bookmarkEnd w:id="1783"/>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0"/>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Paz de Araújo" w:date="2016-05-04T17:28:00Z" w:initials="DPdA">
    <w:p w14:paraId="5D24DF08" w14:textId="77777777" w:rsidR="000541A8" w:rsidRDefault="000541A8"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0541A8" w:rsidRPr="00E461D6" w:rsidRDefault="000541A8"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0541A8" w:rsidRDefault="000541A8"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0541A8" w:rsidRDefault="000541A8" w:rsidP="00F63B94">
      <w:pPr>
        <w:pStyle w:val="01TEXTOCORPO"/>
      </w:pPr>
      <w:r>
        <w:t>Segundo SENAC (2014, p.26), o resumo deve “u</w:t>
      </w:r>
      <w:r w:rsidRPr="003E21B9">
        <w:t>sar frases precisas e informativas e de 150 a 500 palavras, em parágrafo único</w:t>
      </w:r>
      <w:r>
        <w:t>”.</w:t>
      </w:r>
    </w:p>
    <w:p w14:paraId="72EFCF61" w14:textId="77777777" w:rsidR="000541A8" w:rsidRDefault="000541A8"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0541A8" w:rsidRDefault="000541A8"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0541A8" w:rsidRDefault="000541A8">
      <w:pPr>
        <w:pStyle w:val="Textodecomentrio"/>
      </w:pPr>
    </w:p>
  </w:comment>
  <w:comment w:id="1" w:author="Osnir Estevam" w:date="2016-06-25T18:36:00Z" w:initials="OE">
    <w:p w14:paraId="4F8022F4" w14:textId="01C9BE91" w:rsidR="000541A8" w:rsidRDefault="000541A8">
      <w:pPr>
        <w:pStyle w:val="Textodecomentrio"/>
      </w:pPr>
      <w:r>
        <w:rPr>
          <w:rStyle w:val="Refdecomentrio"/>
        </w:rPr>
        <w:annotationRef/>
      </w:r>
    </w:p>
  </w:comment>
  <w:comment w:id="401" w:author="Daniel Paz de Araújo" w:date="2016-05-04T17:21:00Z" w:initials="DPdA">
    <w:p w14:paraId="42D841DE" w14:textId="77777777" w:rsidR="000541A8" w:rsidRDefault="000541A8"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0541A8" w:rsidRDefault="000541A8"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0541A8" w:rsidRPr="00A9152C" w:rsidRDefault="000541A8"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0541A8" w:rsidRDefault="000541A8"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0541A8" w:rsidRDefault="000541A8"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0541A8" w:rsidRDefault="000541A8" w:rsidP="00D711FE">
      <w:pPr>
        <w:pStyle w:val="01TEXTOCORPO"/>
      </w:pPr>
    </w:p>
  </w:comment>
  <w:comment w:id="427" w:author="Daniel Paz de Araújo" w:date="2016-05-04T17:22:00Z" w:initials="DPdA">
    <w:p w14:paraId="2C539E5A" w14:textId="77777777" w:rsidR="000541A8" w:rsidRDefault="000541A8"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0541A8" w:rsidRDefault="000541A8"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0541A8" w:rsidRDefault="000541A8"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0541A8" w:rsidRDefault="000541A8"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0541A8" w:rsidRPr="003E0B3F" w:rsidRDefault="000541A8"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0541A8" w:rsidRDefault="000541A8"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0541A8" w:rsidRDefault="000541A8">
      <w:pPr>
        <w:pStyle w:val="Textodecomentrio"/>
      </w:pPr>
    </w:p>
  </w:comment>
  <w:comment w:id="447" w:author="Daniel Paz de Araújo" w:date="2016-05-04T17:22:00Z" w:initials="DPdA">
    <w:p w14:paraId="41603408" w14:textId="77777777" w:rsidR="000541A8" w:rsidRDefault="000541A8"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0541A8" w:rsidRDefault="000541A8"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0541A8" w:rsidRDefault="000541A8"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0541A8" w:rsidRDefault="000541A8">
      <w:pPr>
        <w:pStyle w:val="Textodecomentrio"/>
      </w:pPr>
    </w:p>
  </w:comment>
  <w:comment w:id="449" w:author="Daniel Paz de Araújo" w:date="2016-05-04T17:22:00Z" w:initials="DPdA">
    <w:p w14:paraId="15F2B5E5" w14:textId="77777777" w:rsidR="000541A8" w:rsidRDefault="000541A8"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0541A8" w:rsidRDefault="000541A8"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0541A8" w:rsidRDefault="000541A8"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0541A8" w:rsidRDefault="000541A8"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0541A8" w:rsidRDefault="000541A8">
      <w:pPr>
        <w:pStyle w:val="Textodecomentrio"/>
      </w:pPr>
    </w:p>
  </w:comment>
  <w:comment w:id="450" w:author="OSNIR ESTEVAM DE LIMA" w:date="2016-06-15T21:47:00Z" w:initials="OEDL">
    <w:p w14:paraId="79C44324" w14:textId="3B2082EA" w:rsidR="000541A8" w:rsidRDefault="000541A8">
      <w:pPr>
        <w:pStyle w:val="Textodecomentrio"/>
      </w:pPr>
      <w:r>
        <w:rPr>
          <w:rStyle w:val="Refdecomentrio"/>
        </w:rPr>
        <w:annotationRef/>
      </w:r>
      <w:r>
        <w:t>Objetivos específicos: em forma de ação: criar, fazer, etc...</w:t>
      </w:r>
    </w:p>
  </w:comment>
  <w:comment w:id="452" w:author="Daniel Paz de Araújo" w:date="2016-05-04T17:22:00Z" w:initials="DPdA">
    <w:p w14:paraId="0C8E1983" w14:textId="77777777" w:rsidR="000541A8" w:rsidRDefault="000541A8"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0541A8" w:rsidRDefault="000541A8"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0541A8" w:rsidRDefault="000541A8"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0541A8" w:rsidRDefault="000541A8"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514" w:author="Daniel Paz de Araújo" w:date="2016-05-04T17:23:00Z" w:initials="DPdA">
    <w:p w14:paraId="15ED4D36" w14:textId="77777777" w:rsidR="000541A8" w:rsidRDefault="000541A8"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0541A8" w:rsidRDefault="000541A8"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0541A8" w:rsidRDefault="000541A8"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0541A8" w:rsidRDefault="000541A8"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0541A8" w:rsidRDefault="000541A8" w:rsidP="00A26E7A">
      <w:pPr>
        <w:pStyle w:val="01TEXTOCORPO"/>
      </w:pPr>
      <w:r>
        <w:t xml:space="preserve">As etapas ou passos para o desenvolvimento da pesquisa (com a definição de como será aplicada a técnica ou ferramenta definida) devem ser descritas. </w:t>
      </w:r>
    </w:p>
    <w:p w14:paraId="1B301B00" w14:textId="77777777" w:rsidR="000541A8" w:rsidRDefault="000541A8"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0541A8" w:rsidRDefault="000541A8"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0541A8" w:rsidRDefault="000541A8">
      <w:pPr>
        <w:pStyle w:val="Textodecomentrio"/>
      </w:pPr>
    </w:p>
  </w:comment>
  <w:comment w:id="515" w:author="OSNIR ESTEVAM DE LIMA" w:date="2016-06-15T21:48:00Z" w:initials="OEDL">
    <w:p w14:paraId="74B17085" w14:textId="1D706F5D" w:rsidR="000541A8" w:rsidRDefault="000541A8">
      <w:pPr>
        <w:pStyle w:val="Textodecomentrio"/>
      </w:pPr>
      <w:r>
        <w:rPr>
          <w:rStyle w:val="Refdecomentrio"/>
        </w:rPr>
        <w:annotationRef/>
      </w:r>
      <w:r>
        <w:t>Pesquisa bibliográfica. Engenharia web. Pesquisas, entrevista...</w:t>
      </w:r>
    </w:p>
  </w:comment>
  <w:comment w:id="517" w:author="Daniel Paz de Araújo" w:date="2016-05-04T17:23:00Z" w:initials="DPdA">
    <w:p w14:paraId="2D7DEC0F" w14:textId="77777777" w:rsidR="000541A8" w:rsidRDefault="000541A8"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0541A8" w:rsidRDefault="000541A8">
      <w:pPr>
        <w:pStyle w:val="Textodecomentrio"/>
      </w:pPr>
    </w:p>
  </w:comment>
  <w:comment w:id="519" w:author="Daniel Paz de Araújo" w:date="2016-05-04T17:25:00Z" w:initials="DPdA">
    <w:p w14:paraId="3A3AC606" w14:textId="357AFA3D" w:rsidR="000541A8" w:rsidRDefault="000541A8"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0541A8" w:rsidRDefault="000541A8"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0541A8" w:rsidRDefault="000541A8"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0541A8" w:rsidRPr="003E0B3F" w:rsidRDefault="000541A8"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0541A8" w:rsidRDefault="000541A8"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0541A8" w:rsidRDefault="000541A8"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0541A8" w:rsidRDefault="000541A8" w:rsidP="001F1004">
      <w:pPr>
        <w:pStyle w:val="Textodecomentrio"/>
      </w:pPr>
    </w:p>
  </w:comment>
  <w:comment w:id="959" w:author="OSNIR ESTEVAM DE LIMA" w:date="2016-06-15T21:56:00Z" w:initials="OEDL">
    <w:p w14:paraId="15C41CD4" w14:textId="4E4C2853" w:rsidR="000541A8" w:rsidRDefault="000541A8">
      <w:pPr>
        <w:pStyle w:val="Textodecomentrio"/>
      </w:pPr>
      <w:r>
        <w:rPr>
          <w:rStyle w:val="Refdecomentrio"/>
        </w:rPr>
        <w:annotationRef/>
      </w:r>
      <w:r>
        <w:t>Explicar como as técnicas foram utilizadas no projeto?</w:t>
      </w:r>
    </w:p>
  </w:comment>
  <w:comment w:id="1107" w:author="Daniel Paz de Araújo" w:date="2016-05-04T17:34:00Z" w:initials="DPdA">
    <w:p w14:paraId="3199488B" w14:textId="77777777" w:rsidR="000541A8" w:rsidRDefault="000541A8"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0541A8" w:rsidRDefault="000541A8"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0541A8" w:rsidRDefault="000541A8">
      <w:pPr>
        <w:pStyle w:val="Textodecomentrio"/>
      </w:pPr>
    </w:p>
  </w:comment>
  <w:comment w:id="1109" w:author="Daniel Paz de Araújo" w:date="2016-05-04T17:25:00Z" w:initials="DPdA">
    <w:p w14:paraId="50E9DA0D" w14:textId="77777777" w:rsidR="000541A8" w:rsidRDefault="000541A8"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0541A8" w:rsidRPr="0081463E" w:rsidRDefault="000541A8"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0541A8" w:rsidRDefault="000541A8"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0541A8" w:rsidRDefault="000541A8"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0541A8" w:rsidRDefault="000541A8"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0541A8" w:rsidRDefault="000541A8"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1113" w:author="Daniel Paz de Araújo" w:date="2016-05-04T17:26:00Z" w:initials="DPdA">
    <w:p w14:paraId="54C895C6" w14:textId="77777777" w:rsidR="000541A8" w:rsidRDefault="000541A8"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0541A8" w:rsidRDefault="000541A8"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0541A8" w:rsidRDefault="000541A8"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0541A8" w:rsidRDefault="000541A8" w:rsidP="001F1004">
      <w:pPr>
        <w:pStyle w:val="Textodecomentrio"/>
      </w:pPr>
    </w:p>
  </w:comment>
  <w:comment w:id="1114" w:author="OSNIR ESTEVAM DE LIMA" w:date="2016-06-15T21:58:00Z" w:initials="OEDL">
    <w:p w14:paraId="5D74541E" w14:textId="72198DBE" w:rsidR="000541A8" w:rsidRDefault="000541A8">
      <w:pPr>
        <w:pStyle w:val="Textodecomentrio"/>
      </w:pPr>
      <w:r>
        <w:rPr>
          <w:rStyle w:val="Refdecomentrio"/>
        </w:rPr>
        <w:annotationRef/>
      </w:r>
      <w:r>
        <w:t>Revisar</w:t>
      </w:r>
    </w:p>
  </w:comment>
  <w:comment w:id="1116" w:author="Daniel Paz de Araújo" w:date="2016-05-04T17:26:00Z" w:initials="DPdA">
    <w:p w14:paraId="6BAEA1EF" w14:textId="77777777" w:rsidR="000541A8" w:rsidRDefault="000541A8"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0541A8" w:rsidRPr="007D1AA5" w:rsidRDefault="000541A8"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0541A8" w:rsidRDefault="000541A8"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0541A8" w:rsidRDefault="000541A8"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0541A8" w:rsidRDefault="000541A8"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0541A8" w:rsidRDefault="000541A8"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0541A8" w:rsidRDefault="000541A8"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0541A8" w:rsidRDefault="000541A8"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0541A8" w:rsidRDefault="000541A8" w:rsidP="001F1004">
      <w:pPr>
        <w:pStyle w:val="Textodecomentrio"/>
      </w:pPr>
    </w:p>
  </w:comment>
  <w:comment w:id="1121" w:author="Daniel Paz de Araújo" w:date="2016-05-04T17:28:00Z" w:initials="DPdA">
    <w:p w14:paraId="5A175195" w14:textId="77777777" w:rsidR="000541A8" w:rsidRDefault="000541A8"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0541A8" w:rsidRDefault="000541A8"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0541A8" w:rsidRDefault="000541A8">
      <w:pPr>
        <w:pStyle w:val="Textodecomentrio"/>
      </w:pPr>
    </w:p>
  </w:comment>
  <w:comment w:id="1122" w:author="OSNIR ESTEVAM DE LIMA" w:date="2016-06-15T22:02:00Z" w:initials="OEDL">
    <w:p w14:paraId="11469EF5" w14:textId="59A5A73D" w:rsidR="000541A8" w:rsidRDefault="000541A8">
      <w:pPr>
        <w:pStyle w:val="Textodecomentrio"/>
      </w:pPr>
      <w:r>
        <w:rPr>
          <w:rStyle w:val="Refdecomentrio"/>
        </w:rPr>
        <w:annotationRef/>
      </w:r>
      <w:r>
        <w:t>Colocar em ordem alfabética formatado de acordo com o guia do Senac</w:t>
      </w:r>
    </w:p>
  </w:comment>
  <w:comment w:id="1782" w:author="Daniel Paz de Araújo" w:date="2016-05-04T17:36:00Z" w:initials="DPdA">
    <w:p w14:paraId="18AA0BB0" w14:textId="77777777" w:rsidR="000541A8" w:rsidRDefault="000541A8"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0541A8" w:rsidRDefault="000541A8"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0541A8" w:rsidRDefault="000541A8"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0541A8" w:rsidRDefault="000541A8">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645BB9" w14:textId="77777777" w:rsidR="00DB67A8" w:rsidRDefault="00DB67A8">
      <w:pPr>
        <w:spacing w:line="240" w:lineRule="auto"/>
      </w:pPr>
      <w:r>
        <w:separator/>
      </w:r>
    </w:p>
  </w:endnote>
  <w:endnote w:type="continuationSeparator" w:id="0">
    <w:p w14:paraId="77936654" w14:textId="77777777" w:rsidR="00DB67A8" w:rsidRDefault="00DB6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BC537" w14:textId="77777777" w:rsidR="00DB67A8" w:rsidRDefault="00DB67A8">
      <w:pPr>
        <w:spacing w:line="240" w:lineRule="auto"/>
      </w:pPr>
      <w:r>
        <w:separator/>
      </w:r>
    </w:p>
  </w:footnote>
  <w:footnote w:type="continuationSeparator" w:id="0">
    <w:p w14:paraId="1CC1A3CF" w14:textId="77777777" w:rsidR="00DB67A8" w:rsidRDefault="00DB6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7149913"/>
      <w:docPartObj>
        <w:docPartGallery w:val="Page Numbers (Top of Page)"/>
        <w:docPartUnique/>
      </w:docPartObj>
    </w:sdtPr>
    <w:sdtContent>
      <w:p w14:paraId="767DE084" w14:textId="1FDA92F6" w:rsidR="000541A8" w:rsidRDefault="000541A8">
        <w:pPr>
          <w:pStyle w:val="Cabealho"/>
          <w:jc w:val="right"/>
        </w:pPr>
        <w:r>
          <w:fldChar w:fldCharType="begin"/>
        </w:r>
        <w:r>
          <w:instrText>PAGE   \* MERGEFORMAT</w:instrText>
        </w:r>
        <w:r>
          <w:fldChar w:fldCharType="separate"/>
        </w:r>
        <w:r w:rsidR="00865DDE">
          <w:rPr>
            <w:noProof/>
          </w:rPr>
          <w:t>xiv</w:t>
        </w:r>
        <w:r>
          <w:fldChar w:fldCharType="end"/>
        </w:r>
      </w:p>
    </w:sdtContent>
  </w:sdt>
  <w:p w14:paraId="45E1F028" w14:textId="77777777" w:rsidR="000541A8" w:rsidRDefault="000541A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2831124"/>
      <w:docPartObj>
        <w:docPartGallery w:val="Page Numbers (Top of Page)"/>
        <w:docPartUnique/>
      </w:docPartObj>
    </w:sdtPr>
    <w:sdtEndPr>
      <w:rPr>
        <w:noProof/>
      </w:rPr>
    </w:sdtEndPr>
    <w:sdtContent>
      <w:p w14:paraId="76EDE385" w14:textId="78378B91" w:rsidR="000541A8" w:rsidRDefault="000541A8">
        <w:pPr>
          <w:pStyle w:val="Cabealho"/>
          <w:jc w:val="right"/>
        </w:pPr>
        <w:r>
          <w:fldChar w:fldCharType="begin"/>
        </w:r>
        <w:r>
          <w:instrText xml:space="preserve"> PAGE   \* MERGEFORMAT </w:instrText>
        </w:r>
        <w:r>
          <w:fldChar w:fldCharType="separate"/>
        </w:r>
        <w:r w:rsidR="00165A2D">
          <w:rPr>
            <w:noProof/>
          </w:rPr>
          <w:t>22</w:t>
        </w:r>
        <w:r>
          <w:rPr>
            <w:noProof/>
          </w:rPr>
          <w:fldChar w:fldCharType="end"/>
        </w:r>
      </w:p>
    </w:sdtContent>
  </w:sdt>
  <w:p w14:paraId="65DFBAE0" w14:textId="77777777" w:rsidR="000541A8" w:rsidRDefault="000541A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Paz de Araújo">
    <w15:presenceInfo w15:providerId="Windows Live" w15:userId="8126b3851f2bc83f"/>
  </w15:person>
  <w15:person w15:author="Osnir Estevam">
    <w15:presenceInfo w15:providerId="None" w15:userId="Osnir Estevam"/>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pt-BR" w:vendorID="64" w:dllVersion="131078" w:nlCheck="1" w:checkStyle="0"/>
  <w:activeWritingStyle w:appName="MSWord" w:lang="en-US"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BB"/>
    <w:rsid w:val="000037CC"/>
    <w:rsid w:val="00011860"/>
    <w:rsid w:val="00020410"/>
    <w:rsid w:val="000361EB"/>
    <w:rsid w:val="00037F64"/>
    <w:rsid w:val="000512D2"/>
    <w:rsid w:val="000541A8"/>
    <w:rsid w:val="00064341"/>
    <w:rsid w:val="000677A6"/>
    <w:rsid w:val="000746F7"/>
    <w:rsid w:val="00076C61"/>
    <w:rsid w:val="0008425C"/>
    <w:rsid w:val="00085CCB"/>
    <w:rsid w:val="00093B72"/>
    <w:rsid w:val="000A5437"/>
    <w:rsid w:val="000C7EAA"/>
    <w:rsid w:val="000D5BA0"/>
    <w:rsid w:val="000F5D40"/>
    <w:rsid w:val="00105ED8"/>
    <w:rsid w:val="001060AA"/>
    <w:rsid w:val="0010620A"/>
    <w:rsid w:val="00107612"/>
    <w:rsid w:val="00117D79"/>
    <w:rsid w:val="00130B6C"/>
    <w:rsid w:val="001315C0"/>
    <w:rsid w:val="00132EF2"/>
    <w:rsid w:val="00133C28"/>
    <w:rsid w:val="00143B0C"/>
    <w:rsid w:val="001440FA"/>
    <w:rsid w:val="0014588C"/>
    <w:rsid w:val="00146858"/>
    <w:rsid w:val="00146D1D"/>
    <w:rsid w:val="00160EC0"/>
    <w:rsid w:val="00161ED2"/>
    <w:rsid w:val="00163235"/>
    <w:rsid w:val="00165A2D"/>
    <w:rsid w:val="0016726B"/>
    <w:rsid w:val="00172801"/>
    <w:rsid w:val="001729F3"/>
    <w:rsid w:val="0017381E"/>
    <w:rsid w:val="0018734D"/>
    <w:rsid w:val="001B3797"/>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0726"/>
    <w:rsid w:val="00213588"/>
    <w:rsid w:val="00213CE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33DD"/>
    <w:rsid w:val="002D744B"/>
    <w:rsid w:val="002D7649"/>
    <w:rsid w:val="002E4D1F"/>
    <w:rsid w:val="002E6635"/>
    <w:rsid w:val="002E69BC"/>
    <w:rsid w:val="002F0595"/>
    <w:rsid w:val="002F5F63"/>
    <w:rsid w:val="002F6C33"/>
    <w:rsid w:val="00300942"/>
    <w:rsid w:val="00314277"/>
    <w:rsid w:val="003165A8"/>
    <w:rsid w:val="0031751D"/>
    <w:rsid w:val="0032757A"/>
    <w:rsid w:val="0033786E"/>
    <w:rsid w:val="00347D69"/>
    <w:rsid w:val="003520B8"/>
    <w:rsid w:val="00357292"/>
    <w:rsid w:val="0035731A"/>
    <w:rsid w:val="00361835"/>
    <w:rsid w:val="00393DEC"/>
    <w:rsid w:val="003A7024"/>
    <w:rsid w:val="003B6A52"/>
    <w:rsid w:val="003D086D"/>
    <w:rsid w:val="003D3005"/>
    <w:rsid w:val="003D34CD"/>
    <w:rsid w:val="003D571A"/>
    <w:rsid w:val="003E0D4C"/>
    <w:rsid w:val="003E2F2A"/>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40A07"/>
    <w:rsid w:val="00450EAC"/>
    <w:rsid w:val="00453293"/>
    <w:rsid w:val="004761B8"/>
    <w:rsid w:val="004847D5"/>
    <w:rsid w:val="0048705D"/>
    <w:rsid w:val="004B396A"/>
    <w:rsid w:val="004C0B5C"/>
    <w:rsid w:val="004C0EF4"/>
    <w:rsid w:val="004C240E"/>
    <w:rsid w:val="004C4DD4"/>
    <w:rsid w:val="004C79B0"/>
    <w:rsid w:val="004D1C46"/>
    <w:rsid w:val="004D1DEE"/>
    <w:rsid w:val="004D233B"/>
    <w:rsid w:val="004D44C9"/>
    <w:rsid w:val="004F08EF"/>
    <w:rsid w:val="004F557E"/>
    <w:rsid w:val="00503CD0"/>
    <w:rsid w:val="00512985"/>
    <w:rsid w:val="00513180"/>
    <w:rsid w:val="00513E5E"/>
    <w:rsid w:val="00540816"/>
    <w:rsid w:val="00543B08"/>
    <w:rsid w:val="00544F2F"/>
    <w:rsid w:val="005520D6"/>
    <w:rsid w:val="0055635F"/>
    <w:rsid w:val="00557CD5"/>
    <w:rsid w:val="00571214"/>
    <w:rsid w:val="00580D77"/>
    <w:rsid w:val="005849A4"/>
    <w:rsid w:val="0058637E"/>
    <w:rsid w:val="00591A5D"/>
    <w:rsid w:val="00593C14"/>
    <w:rsid w:val="005A6ED2"/>
    <w:rsid w:val="005B22F0"/>
    <w:rsid w:val="005C16AD"/>
    <w:rsid w:val="005C329D"/>
    <w:rsid w:val="005C6C72"/>
    <w:rsid w:val="005D5C28"/>
    <w:rsid w:val="005E6BDE"/>
    <w:rsid w:val="005F3AE2"/>
    <w:rsid w:val="006003EE"/>
    <w:rsid w:val="006225EB"/>
    <w:rsid w:val="006277F7"/>
    <w:rsid w:val="00632D97"/>
    <w:rsid w:val="0064544B"/>
    <w:rsid w:val="00651FC6"/>
    <w:rsid w:val="00654B46"/>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53ED"/>
    <w:rsid w:val="006D6B35"/>
    <w:rsid w:val="006D7CBC"/>
    <w:rsid w:val="006E34B5"/>
    <w:rsid w:val="006E3D14"/>
    <w:rsid w:val="006E41BB"/>
    <w:rsid w:val="006E69DF"/>
    <w:rsid w:val="006F053A"/>
    <w:rsid w:val="006F06CD"/>
    <w:rsid w:val="006F3668"/>
    <w:rsid w:val="007044BB"/>
    <w:rsid w:val="007061CD"/>
    <w:rsid w:val="00721529"/>
    <w:rsid w:val="00722E27"/>
    <w:rsid w:val="007240E0"/>
    <w:rsid w:val="00726027"/>
    <w:rsid w:val="00733209"/>
    <w:rsid w:val="00736E06"/>
    <w:rsid w:val="00743124"/>
    <w:rsid w:val="00750B1D"/>
    <w:rsid w:val="00753065"/>
    <w:rsid w:val="00754F5C"/>
    <w:rsid w:val="007567B4"/>
    <w:rsid w:val="00764E34"/>
    <w:rsid w:val="00771577"/>
    <w:rsid w:val="00775BA3"/>
    <w:rsid w:val="00785DCA"/>
    <w:rsid w:val="007A2B23"/>
    <w:rsid w:val="007A2CD0"/>
    <w:rsid w:val="007A3D28"/>
    <w:rsid w:val="007A437A"/>
    <w:rsid w:val="007B1C0C"/>
    <w:rsid w:val="007B275C"/>
    <w:rsid w:val="007B3A45"/>
    <w:rsid w:val="007B5F62"/>
    <w:rsid w:val="007B604A"/>
    <w:rsid w:val="007C3BDE"/>
    <w:rsid w:val="007C4E10"/>
    <w:rsid w:val="007D7973"/>
    <w:rsid w:val="007E2EEE"/>
    <w:rsid w:val="007E35BB"/>
    <w:rsid w:val="007E57D3"/>
    <w:rsid w:val="008034D5"/>
    <w:rsid w:val="0082381C"/>
    <w:rsid w:val="00824F00"/>
    <w:rsid w:val="008268A1"/>
    <w:rsid w:val="00830B7A"/>
    <w:rsid w:val="0083125D"/>
    <w:rsid w:val="008317F4"/>
    <w:rsid w:val="0084050E"/>
    <w:rsid w:val="00840B63"/>
    <w:rsid w:val="0085052F"/>
    <w:rsid w:val="0085435A"/>
    <w:rsid w:val="00856B94"/>
    <w:rsid w:val="00860135"/>
    <w:rsid w:val="00865DDE"/>
    <w:rsid w:val="00874D3E"/>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40BD4"/>
    <w:rsid w:val="009440C6"/>
    <w:rsid w:val="009451B6"/>
    <w:rsid w:val="00946AEC"/>
    <w:rsid w:val="00953EF8"/>
    <w:rsid w:val="0096202F"/>
    <w:rsid w:val="00972796"/>
    <w:rsid w:val="0097584D"/>
    <w:rsid w:val="00981C36"/>
    <w:rsid w:val="00982607"/>
    <w:rsid w:val="0098285A"/>
    <w:rsid w:val="00983522"/>
    <w:rsid w:val="00987164"/>
    <w:rsid w:val="00991ECB"/>
    <w:rsid w:val="009A22BD"/>
    <w:rsid w:val="009A530C"/>
    <w:rsid w:val="009C095A"/>
    <w:rsid w:val="009E1E6B"/>
    <w:rsid w:val="009E3339"/>
    <w:rsid w:val="009E5AED"/>
    <w:rsid w:val="009F3B41"/>
    <w:rsid w:val="009F6A3A"/>
    <w:rsid w:val="00A06370"/>
    <w:rsid w:val="00A07982"/>
    <w:rsid w:val="00A26E7A"/>
    <w:rsid w:val="00A300A8"/>
    <w:rsid w:val="00A330E8"/>
    <w:rsid w:val="00A42DD7"/>
    <w:rsid w:val="00A504A7"/>
    <w:rsid w:val="00A50B23"/>
    <w:rsid w:val="00A521ED"/>
    <w:rsid w:val="00A527B6"/>
    <w:rsid w:val="00A5630B"/>
    <w:rsid w:val="00A5658A"/>
    <w:rsid w:val="00A82A64"/>
    <w:rsid w:val="00A8491C"/>
    <w:rsid w:val="00A85348"/>
    <w:rsid w:val="00A95304"/>
    <w:rsid w:val="00A95DD1"/>
    <w:rsid w:val="00AB4F9B"/>
    <w:rsid w:val="00AC271B"/>
    <w:rsid w:val="00AE188A"/>
    <w:rsid w:val="00AE2B20"/>
    <w:rsid w:val="00AE64E1"/>
    <w:rsid w:val="00AF2671"/>
    <w:rsid w:val="00AF473C"/>
    <w:rsid w:val="00B00D4F"/>
    <w:rsid w:val="00B03D23"/>
    <w:rsid w:val="00B178AA"/>
    <w:rsid w:val="00B308E9"/>
    <w:rsid w:val="00B34508"/>
    <w:rsid w:val="00B40F1E"/>
    <w:rsid w:val="00B55316"/>
    <w:rsid w:val="00B57B2F"/>
    <w:rsid w:val="00B66A66"/>
    <w:rsid w:val="00B83E8D"/>
    <w:rsid w:val="00B92A50"/>
    <w:rsid w:val="00B97721"/>
    <w:rsid w:val="00BA29DD"/>
    <w:rsid w:val="00BA437A"/>
    <w:rsid w:val="00BA620C"/>
    <w:rsid w:val="00BC4F93"/>
    <w:rsid w:val="00BC7B9B"/>
    <w:rsid w:val="00BD4789"/>
    <w:rsid w:val="00BE0D9C"/>
    <w:rsid w:val="00BE46E1"/>
    <w:rsid w:val="00BF2AD1"/>
    <w:rsid w:val="00BF6B7E"/>
    <w:rsid w:val="00C046AA"/>
    <w:rsid w:val="00C07C69"/>
    <w:rsid w:val="00C130C4"/>
    <w:rsid w:val="00C1335F"/>
    <w:rsid w:val="00C1516C"/>
    <w:rsid w:val="00C16DCB"/>
    <w:rsid w:val="00C25D16"/>
    <w:rsid w:val="00C37C5B"/>
    <w:rsid w:val="00C420DF"/>
    <w:rsid w:val="00C463EE"/>
    <w:rsid w:val="00C5447C"/>
    <w:rsid w:val="00C621E3"/>
    <w:rsid w:val="00C64175"/>
    <w:rsid w:val="00C71744"/>
    <w:rsid w:val="00C72DD9"/>
    <w:rsid w:val="00C77057"/>
    <w:rsid w:val="00C77FEB"/>
    <w:rsid w:val="00C83871"/>
    <w:rsid w:val="00CD0BA4"/>
    <w:rsid w:val="00CD1C73"/>
    <w:rsid w:val="00CD5B56"/>
    <w:rsid w:val="00CE36ED"/>
    <w:rsid w:val="00CE3FA9"/>
    <w:rsid w:val="00D231E9"/>
    <w:rsid w:val="00D37B34"/>
    <w:rsid w:val="00D54372"/>
    <w:rsid w:val="00D562BA"/>
    <w:rsid w:val="00D63B26"/>
    <w:rsid w:val="00D70BD8"/>
    <w:rsid w:val="00D711FE"/>
    <w:rsid w:val="00D7624E"/>
    <w:rsid w:val="00D829E4"/>
    <w:rsid w:val="00D93632"/>
    <w:rsid w:val="00DA0247"/>
    <w:rsid w:val="00DA3ACA"/>
    <w:rsid w:val="00DA3C84"/>
    <w:rsid w:val="00DA50BB"/>
    <w:rsid w:val="00DB3B23"/>
    <w:rsid w:val="00DB67A8"/>
    <w:rsid w:val="00DB7467"/>
    <w:rsid w:val="00DC3345"/>
    <w:rsid w:val="00DC6940"/>
    <w:rsid w:val="00DD136F"/>
    <w:rsid w:val="00DD27CC"/>
    <w:rsid w:val="00DD38BD"/>
    <w:rsid w:val="00DD3D80"/>
    <w:rsid w:val="00DF2489"/>
    <w:rsid w:val="00DF53D3"/>
    <w:rsid w:val="00E23581"/>
    <w:rsid w:val="00E23AD3"/>
    <w:rsid w:val="00E30784"/>
    <w:rsid w:val="00E32D81"/>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3143"/>
    <w:rsid w:val="00EF5222"/>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979A8"/>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77C47BC7-72B6-4F1F-B2BB-3EFCA23D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26494343">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246962625">
      <w:bodyDiv w:val="1"/>
      <w:marLeft w:val="0"/>
      <w:marRight w:val="0"/>
      <w:marTop w:val="0"/>
      <w:marBottom w:val="0"/>
      <w:divBdr>
        <w:top w:val="none" w:sz="0" w:space="0" w:color="auto"/>
        <w:left w:val="none" w:sz="0" w:space="0" w:color="auto"/>
        <w:bottom w:val="none" w:sz="0" w:space="0" w:color="auto"/>
        <w:right w:val="none" w:sz="0" w:space="0" w:color="auto"/>
      </w:divBdr>
    </w:div>
    <w:div w:id="1309507021">
      <w:bodyDiv w:val="1"/>
      <w:marLeft w:val="0"/>
      <w:marRight w:val="0"/>
      <w:marTop w:val="0"/>
      <w:marBottom w:val="0"/>
      <w:divBdr>
        <w:top w:val="none" w:sz="0" w:space="0" w:color="auto"/>
        <w:left w:val="none" w:sz="0" w:space="0" w:color="auto"/>
        <w:bottom w:val="none" w:sz="0" w:space="0" w:color="auto"/>
        <w:right w:val="none" w:sz="0" w:space="0" w:color="auto"/>
      </w:divBdr>
      <w:divsChild>
        <w:div w:id="935676593">
          <w:marLeft w:val="0"/>
          <w:marRight w:val="0"/>
          <w:marTop w:val="0"/>
          <w:marBottom w:val="0"/>
          <w:divBdr>
            <w:top w:val="none" w:sz="0" w:space="0" w:color="auto"/>
            <w:left w:val="none" w:sz="0" w:space="0" w:color="auto"/>
            <w:bottom w:val="none" w:sz="0" w:space="0" w:color="auto"/>
            <w:right w:val="none" w:sz="0" w:space="0" w:color="auto"/>
          </w:divBdr>
        </w:div>
        <w:div w:id="422189439">
          <w:marLeft w:val="0"/>
          <w:marRight w:val="0"/>
          <w:marTop w:val="0"/>
          <w:marBottom w:val="0"/>
          <w:divBdr>
            <w:top w:val="none" w:sz="0" w:space="0" w:color="auto"/>
            <w:left w:val="none" w:sz="0" w:space="0" w:color="auto"/>
            <w:bottom w:val="none" w:sz="0" w:space="0" w:color="auto"/>
            <w:right w:val="none" w:sz="0" w:space="0" w:color="auto"/>
          </w:divBdr>
        </w:div>
        <w:div w:id="651060668">
          <w:marLeft w:val="0"/>
          <w:marRight w:val="0"/>
          <w:marTop w:val="0"/>
          <w:marBottom w:val="0"/>
          <w:divBdr>
            <w:top w:val="none" w:sz="0" w:space="0" w:color="auto"/>
            <w:left w:val="none" w:sz="0" w:space="0" w:color="auto"/>
            <w:bottom w:val="none" w:sz="0" w:space="0" w:color="auto"/>
            <w:right w:val="none" w:sz="0" w:space="0" w:color="auto"/>
          </w:divBdr>
        </w:div>
        <w:div w:id="1986347502">
          <w:marLeft w:val="0"/>
          <w:marRight w:val="0"/>
          <w:marTop w:val="0"/>
          <w:marBottom w:val="0"/>
          <w:divBdr>
            <w:top w:val="none" w:sz="0" w:space="0" w:color="auto"/>
            <w:left w:val="none" w:sz="0" w:space="0" w:color="auto"/>
            <w:bottom w:val="none" w:sz="0" w:space="0" w:color="auto"/>
            <w:right w:val="none" w:sz="0" w:space="0" w:color="auto"/>
          </w:divBdr>
        </w:div>
        <w:div w:id="1422605235">
          <w:marLeft w:val="0"/>
          <w:marRight w:val="0"/>
          <w:marTop w:val="0"/>
          <w:marBottom w:val="0"/>
          <w:divBdr>
            <w:top w:val="none" w:sz="0" w:space="0" w:color="auto"/>
            <w:left w:val="none" w:sz="0" w:space="0" w:color="auto"/>
            <w:bottom w:val="none" w:sz="0" w:space="0" w:color="auto"/>
            <w:right w:val="none" w:sz="0" w:space="0" w:color="auto"/>
          </w:divBdr>
        </w:div>
      </w:divsChild>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89601111">
      <w:bodyDiv w:val="1"/>
      <w:marLeft w:val="0"/>
      <w:marRight w:val="0"/>
      <w:marTop w:val="0"/>
      <w:marBottom w:val="0"/>
      <w:divBdr>
        <w:top w:val="none" w:sz="0" w:space="0" w:color="auto"/>
        <w:left w:val="none" w:sz="0" w:space="0" w:color="auto"/>
        <w:bottom w:val="none" w:sz="0" w:space="0" w:color="auto"/>
        <w:right w:val="none" w:sz="0" w:space="0" w:color="auto"/>
      </w:divBdr>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846282424">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56933-118C-433E-9FF9-7DF967AED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52</Pages>
  <Words>10860</Words>
  <Characters>58645</Characters>
  <Application>Microsoft Office Word</Application>
  <DocSecurity>0</DocSecurity>
  <Lines>488</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69367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Osnir Estevam</cp:lastModifiedBy>
  <cp:revision>62</cp:revision>
  <cp:lastPrinted>2015-09-14T14:27:00Z</cp:lastPrinted>
  <dcterms:created xsi:type="dcterms:W3CDTF">2016-06-23T01:00:00Z</dcterms:created>
  <dcterms:modified xsi:type="dcterms:W3CDTF">2016-06-26T19:39:00Z</dcterms:modified>
</cp:coreProperties>
</file>